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593F" w:rsidRPr="00116A0E" w:rsidRDefault="001C593F" w:rsidP="00991297">
      <w:pPr>
        <w:pStyle w:val="Heading1"/>
        <w:rPr>
          <w:lang w:val="en-US"/>
        </w:rPr>
      </w:pPr>
      <w:r w:rsidRPr="00116A0E">
        <w:rPr>
          <w:lang w:val="en-US"/>
        </w:rPr>
        <w:t>Ethics</w:t>
      </w:r>
    </w:p>
    <w:p w:rsidR="00A553DE" w:rsidRPr="00116A0E" w:rsidRDefault="00A553DE" w:rsidP="00A553DE">
      <w:pPr>
        <w:pStyle w:val="Heading1"/>
      </w:pPr>
      <w:r w:rsidRPr="00116A0E">
        <w:t xml:space="preserve">CNN related news about making a speech, e.g. </w:t>
      </w:r>
    </w:p>
    <w:p w:rsidR="00A553DE" w:rsidRPr="00116A0E" w:rsidRDefault="00242A53" w:rsidP="00A553DE">
      <w:hyperlink r:id="rId8" w:history="1">
        <w:r w:rsidR="00A553DE" w:rsidRPr="00116A0E">
          <w:rPr>
            <w:rStyle w:val="Hyperlink"/>
          </w:rPr>
          <w:t>http://edition.cnn.com/2014/09/30/world/asia/china-hong-kong-protests/index.html</w:t>
        </w:r>
      </w:hyperlink>
      <w:r w:rsidR="00A553DE" w:rsidRPr="00116A0E">
        <w:rPr>
          <w:rFonts w:hint="eastAsia"/>
        </w:rPr>
        <w:t xml:space="preserve">　</w:t>
      </w:r>
    </w:p>
    <w:p w:rsidR="00A553DE" w:rsidRPr="00116A0E" w:rsidRDefault="00A47F1E" w:rsidP="00A553DE">
      <w:pPr>
        <w:pStyle w:val="Heading2"/>
      </w:pPr>
      <w:r w:rsidRPr="00116A0E">
        <w:t>(</w:t>
      </w:r>
      <w:r>
        <w:t xml:space="preserve">social issue: </w:t>
      </w:r>
      <w:r w:rsidRPr="00766875">
        <w:rPr>
          <w:b/>
          <w:highlight w:val="yellow"/>
          <w:u w:val="single"/>
        </w:rPr>
        <w:t>civil disobedience</w:t>
      </w:r>
      <w:r w:rsidRPr="00116A0E">
        <w:t xml:space="preserve">) </w:t>
      </w:r>
      <w:r w:rsidR="00A553DE" w:rsidRPr="00116A0E">
        <w:t>“civil disobedience” in HK (during HK’s universal suffrage)</w:t>
      </w:r>
    </w:p>
    <w:p w:rsidR="00A553DE" w:rsidRPr="00116A0E" w:rsidRDefault="00A553DE" w:rsidP="00A553DE">
      <w:pPr>
        <w:pStyle w:val="NormalWeb"/>
      </w:pPr>
      <w:r w:rsidRPr="00116A0E">
        <w:rPr>
          <w:rStyle w:val="Strong"/>
          <w:rFonts w:eastAsiaTheme="majorEastAsia"/>
        </w:rPr>
        <w:t>Hong Kong (CNN)</w:t>
      </w:r>
      <w:r w:rsidRPr="00116A0E">
        <w:t xml:space="preserve"> -- Wednesday is National Day, a day for all Chinese to celebrate the People's Republic of China.</w:t>
      </w:r>
    </w:p>
    <w:p w:rsidR="00A553DE" w:rsidRPr="0028296D" w:rsidRDefault="00A553DE" w:rsidP="0028296D">
      <w:pPr>
        <w:rPr>
          <w:sz w:val="18"/>
          <w:szCs w:val="18"/>
        </w:rPr>
      </w:pPr>
      <w:r w:rsidRPr="00116A0E">
        <w:t xml:space="preserve">Yes, </w:t>
      </w:r>
      <w:r w:rsidRPr="00574989">
        <w:rPr>
          <w:b/>
          <w:highlight w:val="yellow"/>
        </w:rPr>
        <w:t>dignitaries</w:t>
      </w:r>
      <w:r w:rsidR="00574989" w:rsidRPr="00574989">
        <w:rPr>
          <w:rFonts w:ascii="Times New Roman" w:eastAsia="Times New Roman" w:hAnsi="Times New Roman" w:cs="Times New Roman"/>
          <w:sz w:val="24"/>
          <w:szCs w:val="24"/>
        </w:rPr>
        <w:t> /ˈdɪɡnɪtərɪ/</w:t>
      </w:r>
      <w:r w:rsidR="00574989">
        <w:t xml:space="preserve"> </w:t>
      </w:r>
      <w:r w:rsidRPr="00116A0E">
        <w:t xml:space="preserve">gathered and ceremonies took place to mark the holiday in Hong Kong. But the national pride mixed with profound </w:t>
      </w:r>
      <w:r w:rsidRPr="007C7339">
        <w:rPr>
          <w:b/>
          <w:color w:val="FF0000"/>
          <w:highlight w:val="yellow"/>
        </w:rPr>
        <w:t>dissent</w:t>
      </w:r>
      <w:r w:rsidRPr="007C7339">
        <w:rPr>
          <w:color w:val="FF0000"/>
        </w:rPr>
        <w:t xml:space="preserve"> </w:t>
      </w:r>
      <w:r w:rsidRPr="00116A0E">
        <w:t xml:space="preserve">as </w:t>
      </w:r>
      <w:r w:rsidRPr="007C7339">
        <w:rPr>
          <w:b/>
          <w:color w:val="FF0000"/>
          <w:highlight w:val="yellow"/>
        </w:rPr>
        <w:t>pro-democracy</w:t>
      </w:r>
      <w:r w:rsidR="0028296D" w:rsidRPr="007C7339">
        <w:rPr>
          <w:b/>
          <w:color w:val="FF0000"/>
          <w:sz w:val="16"/>
          <w:szCs w:val="16"/>
          <w:highlight w:val="yellow"/>
        </w:rPr>
        <w:t>(</w:t>
      </w:r>
      <w:r w:rsidR="0028296D" w:rsidRPr="007C7339">
        <w:rPr>
          <w:rFonts w:hint="eastAsia"/>
          <w:b/>
          <w:color w:val="FF0000"/>
          <w:sz w:val="16"/>
          <w:szCs w:val="16"/>
          <w:highlight w:val="yellow"/>
        </w:rPr>
        <w:t>支持民</w:t>
      </w:r>
      <w:r w:rsidR="0028296D" w:rsidRPr="007C7339">
        <w:rPr>
          <w:b/>
          <w:color w:val="FF0000"/>
          <w:sz w:val="16"/>
          <w:szCs w:val="16"/>
          <w:highlight w:val="yellow"/>
        </w:rPr>
        <w:t>主</w:t>
      </w:r>
      <w:r w:rsidR="0028296D" w:rsidRPr="007C7339">
        <w:rPr>
          <w:b/>
          <w:color w:val="FF0000"/>
          <w:sz w:val="16"/>
          <w:szCs w:val="16"/>
          <w:highlight w:val="yellow"/>
        </w:rPr>
        <w:t>)</w:t>
      </w:r>
      <w:r w:rsidRPr="007C7339">
        <w:rPr>
          <w:b/>
          <w:color w:val="FF0000"/>
          <w:sz w:val="16"/>
          <w:szCs w:val="16"/>
          <w:highlight w:val="yellow"/>
        </w:rPr>
        <w:t xml:space="preserve"> </w:t>
      </w:r>
      <w:r w:rsidRPr="00116A0E">
        <w:t xml:space="preserve">protesters occupied parts of the Asian business hub -- not to celebrate the central government in Beijing, but to </w:t>
      </w:r>
      <w:r w:rsidRPr="00574989">
        <w:rPr>
          <w:b/>
          <w:highlight w:val="yellow"/>
        </w:rPr>
        <w:t>denounce</w:t>
      </w:r>
      <w:r w:rsidR="00574989">
        <w:rPr>
          <w:b/>
        </w:rPr>
        <w:t xml:space="preserve"> </w:t>
      </w:r>
      <w:r w:rsidR="00892CA3">
        <w:rPr>
          <w:b/>
        </w:rPr>
        <w:t>(criticize in public</w:t>
      </w:r>
      <w:r w:rsidR="00AE6045">
        <w:rPr>
          <w:rFonts w:hint="eastAsia"/>
          <w:b/>
        </w:rPr>
        <w:t>强烈谴责</w:t>
      </w:r>
      <w:r w:rsidR="00892CA3">
        <w:rPr>
          <w:b/>
        </w:rPr>
        <w:t>)</w:t>
      </w:r>
      <w:r w:rsidRPr="00116A0E">
        <w:t xml:space="preserve"> and challenge it.</w:t>
      </w:r>
    </w:p>
    <w:p w:rsidR="00A553DE" w:rsidRPr="00116A0E" w:rsidRDefault="00A553DE" w:rsidP="00A553DE">
      <w:pPr>
        <w:pStyle w:val="cnnstorypgraphtxt"/>
      </w:pPr>
      <w:bookmarkStart w:id="0" w:name="_Hlk492634284"/>
      <w:r w:rsidRPr="00116A0E">
        <w:t>There w</w:t>
      </w:r>
      <w:r w:rsidR="00BA7BF5">
        <w:t xml:space="preserve">as a sense </w:t>
      </w:r>
      <w:r w:rsidRPr="00116A0E">
        <w:t xml:space="preserve">that the protest ranks could </w:t>
      </w:r>
      <w:r w:rsidRPr="005365E1">
        <w:rPr>
          <w:b/>
          <w:highlight w:val="yellow"/>
        </w:rPr>
        <w:t>swell</w:t>
      </w:r>
      <w:r w:rsidRPr="00116A0E">
        <w:t xml:space="preserve"> with more people off work for the holiday. The movement has seemingly grown regardless, unaffected by clashes with police, thunderstorms and repeated </w:t>
      </w:r>
      <w:r w:rsidRPr="007C7339">
        <w:rPr>
          <w:b/>
          <w:color w:val="FF0000"/>
          <w:highlight w:val="yellow"/>
        </w:rPr>
        <w:t>admonitions</w:t>
      </w:r>
      <w:r w:rsidRPr="007C7339">
        <w:rPr>
          <w:color w:val="FF0000"/>
        </w:rPr>
        <w:t xml:space="preserve"> </w:t>
      </w:r>
      <w:r w:rsidRPr="00116A0E">
        <w:t xml:space="preserve">by authorities who have refused to </w:t>
      </w:r>
      <w:r w:rsidR="007C7339" w:rsidRPr="00505E8C">
        <w:rPr>
          <w:b/>
          <w:color w:val="FF0000"/>
          <w:highlight w:val="yellow"/>
        </w:rPr>
        <w:t>budge</w:t>
      </w:r>
      <w:r w:rsidR="007C7339" w:rsidRPr="00505E8C">
        <w:rPr>
          <w:color w:val="FF0000"/>
          <w:highlight w:val="yellow"/>
        </w:rPr>
        <w:t xml:space="preserve"> </w:t>
      </w:r>
      <w:r w:rsidR="007C7339" w:rsidRPr="00505E8C">
        <w:rPr>
          <w:highlight w:val="yellow"/>
        </w:rPr>
        <w:t>(</w:t>
      </w:r>
      <w:r w:rsidR="00505E8C" w:rsidRPr="00505E8C">
        <w:rPr>
          <w:highlight w:val="yellow"/>
        </w:rPr>
        <w:t>relent</w:t>
      </w:r>
      <w:r w:rsidR="007C7339" w:rsidRPr="00505E8C">
        <w:rPr>
          <w:highlight w:val="yellow"/>
        </w:rPr>
        <w:t xml:space="preserve"> sb’s attitude, sort of give in/submit to/yield to a little bit</w:t>
      </w:r>
      <w:r w:rsidR="00505E8C">
        <w:t xml:space="preserve"> </w:t>
      </w:r>
      <w:r w:rsidR="00505E8C">
        <w:rPr>
          <w:rFonts w:eastAsiaTheme="minorEastAsia" w:hint="eastAsia"/>
          <w:highlight w:val="yellow"/>
        </w:rPr>
        <w:t>缓和下态度，稍微让步</w:t>
      </w:r>
      <w:r w:rsidR="007C7339">
        <w:t>)</w:t>
      </w:r>
      <w:r w:rsidRPr="00116A0E">
        <w:t>.</w:t>
      </w:r>
    </w:p>
    <w:bookmarkEnd w:id="0"/>
    <w:p w:rsidR="00A553DE" w:rsidRPr="00116A0E" w:rsidRDefault="00A553DE" w:rsidP="00A553DE">
      <w:pPr>
        <w:pStyle w:val="cnnstorypgraphtxt"/>
      </w:pPr>
      <w:proofErr w:type="gramStart"/>
      <w:r w:rsidRPr="00116A0E">
        <w:t>So</w:t>
      </w:r>
      <w:proofErr w:type="gramEnd"/>
      <w:r w:rsidRPr="00116A0E">
        <w:t xml:space="preserve"> there they were, Wednesday morning, waking up to </w:t>
      </w:r>
      <w:r w:rsidRPr="005365E1">
        <w:rPr>
          <w:b/>
          <w:highlight w:val="yellow"/>
        </w:rPr>
        <w:t>chants</w:t>
      </w:r>
      <w:r w:rsidRPr="00116A0E">
        <w:t xml:space="preserve"> over loudspeakers calling for the local chief executive's </w:t>
      </w:r>
      <w:r w:rsidRPr="005365E1">
        <w:rPr>
          <w:b/>
          <w:highlight w:val="yellow"/>
        </w:rPr>
        <w:t>resignation</w:t>
      </w:r>
      <w:r w:rsidRPr="00116A0E">
        <w:t>, for police not to use violence against them and for everyone to "protect Hong Kong."</w:t>
      </w:r>
    </w:p>
    <w:p w:rsidR="00A553DE" w:rsidRPr="00116A0E" w:rsidRDefault="00A553DE" w:rsidP="00A553DE">
      <w:pPr>
        <w:pStyle w:val="cnnstorypgraphtxt"/>
      </w:pPr>
      <w:r w:rsidRPr="00116A0E">
        <w:t xml:space="preserve">Student </w:t>
      </w:r>
      <w:r w:rsidR="0028296D" w:rsidRPr="0028296D">
        <w:rPr>
          <w:b/>
          <w:highlight w:val="yellow"/>
        </w:rPr>
        <w:t>pro-democracy</w:t>
      </w:r>
      <w:r w:rsidR="0028296D" w:rsidRPr="0028296D">
        <w:rPr>
          <w:b/>
          <w:sz w:val="16"/>
          <w:szCs w:val="16"/>
          <w:highlight w:val="yellow"/>
        </w:rPr>
        <w:t>(</w:t>
      </w:r>
      <w:proofErr w:type="gramStart"/>
      <w:r w:rsidR="0028296D" w:rsidRPr="0028296D">
        <w:rPr>
          <w:rFonts w:eastAsia="Microsoft YaHei UI" w:hint="eastAsia"/>
          <w:b/>
          <w:sz w:val="16"/>
          <w:szCs w:val="16"/>
          <w:highlight w:val="yellow"/>
        </w:rPr>
        <w:t>支持民</w:t>
      </w:r>
      <w:r w:rsidR="0028296D" w:rsidRPr="0028296D">
        <w:rPr>
          <w:rFonts w:eastAsia="Microsoft YaHei UI"/>
          <w:b/>
          <w:sz w:val="16"/>
          <w:szCs w:val="16"/>
          <w:highlight w:val="yellow"/>
        </w:rPr>
        <w:t>主</w:t>
      </w:r>
      <w:r w:rsidR="0028296D" w:rsidRPr="0028296D">
        <w:rPr>
          <w:b/>
          <w:sz w:val="16"/>
          <w:szCs w:val="16"/>
          <w:highlight w:val="yellow"/>
        </w:rPr>
        <w:t xml:space="preserve">) </w:t>
      </w:r>
      <w:r w:rsidR="0028296D">
        <w:rPr>
          <w:b/>
          <w:sz w:val="16"/>
          <w:szCs w:val="16"/>
        </w:rPr>
        <w:t xml:space="preserve"> </w:t>
      </w:r>
      <w:r w:rsidRPr="00116A0E">
        <w:t>leader</w:t>
      </w:r>
      <w:proofErr w:type="gramEnd"/>
      <w:r w:rsidRPr="00116A0E">
        <w:t xml:space="preserve"> Joshua Wong, who was arrested</w:t>
      </w:r>
      <w:r w:rsidR="00A968C9">
        <w:t>/</w:t>
      </w:r>
      <w:r w:rsidR="00A968C9" w:rsidRPr="00A968C9">
        <w:rPr>
          <w:b/>
        </w:rPr>
        <w:t>apprehended</w:t>
      </w:r>
      <w:r w:rsidRPr="00116A0E">
        <w:t xml:space="preserve"> during protests Friday and released Sunday, led</w:t>
      </w:r>
      <w:r w:rsidR="00A968C9">
        <w:t xml:space="preserve"> a group of students in a </w:t>
      </w:r>
      <w:r w:rsidR="00A968C9" w:rsidRPr="00A968C9">
        <w:rPr>
          <w:b/>
        </w:rPr>
        <w:t>sit-in</w:t>
      </w:r>
      <w:r w:rsidRPr="00116A0E">
        <w:t xml:space="preserve"> protest at the official National Day </w:t>
      </w:r>
      <w:r w:rsidRPr="00A53EF4">
        <w:rPr>
          <w:b/>
          <w:highlight w:val="yellow"/>
          <w:u w:val="single"/>
        </w:rPr>
        <w:t>flag-raising ceremony</w:t>
      </w:r>
      <w:r w:rsidRPr="00116A0E">
        <w:t xml:space="preserve"> in Golden Bauhinia Square.</w:t>
      </w:r>
      <w:r w:rsidR="00B615B9">
        <w:t xml:space="preserve"> </w:t>
      </w:r>
      <w:r w:rsidRPr="00116A0E">
        <w:t>The group silently turned their backs to the flag and raised their arms in crosses as the Chinese flag and the flag of Hong Kong were raised.</w:t>
      </w:r>
    </w:p>
    <w:p w:rsidR="00A553DE" w:rsidRPr="00116A0E" w:rsidRDefault="00A553DE" w:rsidP="00A553DE">
      <w:pPr>
        <w:pStyle w:val="cnnstorypgraphtxt"/>
      </w:pPr>
      <w:r w:rsidRPr="00116A0E">
        <w:t xml:space="preserve">"We crossed our arms because we want to express our </w:t>
      </w:r>
      <w:r w:rsidRPr="00E463D5">
        <w:rPr>
          <w:b/>
          <w:highlight w:val="yellow"/>
          <w:u w:val="single"/>
        </w:rPr>
        <w:t>dissatisfaction</w:t>
      </w:r>
      <w:r w:rsidR="00BC279B" w:rsidRPr="00E463D5">
        <w:rPr>
          <w:b/>
          <w:highlight w:val="yellow"/>
          <w:u w:val="single"/>
        </w:rPr>
        <w:t xml:space="preserve"> and disappointment</w:t>
      </w:r>
      <w:r w:rsidRPr="00116A0E">
        <w:t xml:space="preserve"> toward the government, to reflect our mistrust towards the central Chinese government, and to </w:t>
      </w:r>
      <w:r w:rsidRPr="00C851BD">
        <w:rPr>
          <w:b/>
          <w:highlight w:val="yellow"/>
          <w:u w:val="single"/>
        </w:rPr>
        <w:t>object to</w:t>
      </w:r>
      <w:r w:rsidRPr="00116A0E">
        <w:t xml:space="preserve"> the National People's Congress decision on August 31," he said, referring to </w:t>
      </w:r>
      <w:hyperlink r:id="rId9" w:tgtFrame="_blank" w:history="1">
        <w:r w:rsidRPr="00116A0E">
          <w:rPr>
            <w:rStyle w:val="Hyperlink"/>
          </w:rPr>
          <w:t xml:space="preserve">Beijing's </w:t>
        </w:r>
        <w:r w:rsidRPr="0010344D">
          <w:rPr>
            <w:b/>
            <w:highlight w:val="yellow"/>
          </w:rPr>
          <w:t>controversial</w:t>
        </w:r>
        <w:r w:rsidRPr="00116A0E">
          <w:rPr>
            <w:rStyle w:val="Hyperlink"/>
          </w:rPr>
          <w:t xml:space="preserve"> ruling</w:t>
        </w:r>
      </w:hyperlink>
      <w:r w:rsidRPr="00116A0E">
        <w:t xml:space="preserve"> to allow only candidates approved by a nominating committee to run for office as Hong Kong's chief executive.</w:t>
      </w:r>
    </w:p>
    <w:p w:rsidR="00A553DE" w:rsidRPr="00116A0E" w:rsidRDefault="00A553DE" w:rsidP="00A553DE">
      <w:pPr>
        <w:pStyle w:val="cnnstorypgraphtxt"/>
      </w:pPr>
      <w:bookmarkStart w:id="1" w:name="_Hlk492634367"/>
      <w:r w:rsidRPr="00116A0E">
        <w:t xml:space="preserve">In the build-up to the flag-raising, a statement from Wong's group calling for calm and restraint during the ceremony was widely </w:t>
      </w:r>
      <w:r w:rsidRPr="00BB430E">
        <w:rPr>
          <w:b/>
          <w:highlight w:val="yellow"/>
          <w:u w:val="single"/>
        </w:rPr>
        <w:t>circulated</w:t>
      </w:r>
      <w:r w:rsidRPr="00116A0E">
        <w:t xml:space="preserve"> among protesters on social media networks.</w:t>
      </w:r>
      <w:r w:rsidR="00DE26E9">
        <w:t xml:space="preserve"> </w:t>
      </w:r>
      <w:r w:rsidRPr="00116A0E">
        <w:t xml:space="preserve">"Just wear black, stay quiet with your chin down or carry an umbrella," read a message. "No matter how much you dislike a country, disturbing its </w:t>
      </w:r>
      <w:r w:rsidRPr="006B0EDC">
        <w:rPr>
          <w:b/>
          <w:highlight w:val="yellow"/>
          <w:u w:val="single"/>
        </w:rPr>
        <w:t>flag-raising ceremony</w:t>
      </w:r>
      <w:r w:rsidRPr="00116A0E">
        <w:t xml:space="preserve"> will only be </w:t>
      </w:r>
      <w:r w:rsidR="008108FB">
        <w:t xml:space="preserve">unethical, </w:t>
      </w:r>
      <w:r w:rsidR="006B0EDC">
        <w:t xml:space="preserve">unacceptable and </w:t>
      </w:r>
      <w:r w:rsidRPr="00116A0E">
        <w:t>disrespectful."</w:t>
      </w:r>
      <w:r w:rsidR="00B615B9">
        <w:t xml:space="preserve"> </w:t>
      </w:r>
      <w:r w:rsidR="00D4732A">
        <w:t xml:space="preserve"> </w:t>
      </w:r>
      <w:r w:rsidRPr="00116A0E">
        <w:t xml:space="preserve">Then again, there was also no sign that </w:t>
      </w:r>
      <w:r w:rsidR="004477CD">
        <w:t xml:space="preserve">BJ </w:t>
      </w:r>
      <w:r w:rsidRPr="00116A0E">
        <w:t>authorities are ready to</w:t>
      </w:r>
      <w:r w:rsidR="004477CD">
        <w:t xml:space="preserve"> </w:t>
      </w:r>
      <w:r w:rsidR="004477CD" w:rsidRPr="004477CD">
        <w:rPr>
          <w:b/>
          <w:highlight w:val="yellow"/>
          <w:u w:val="single"/>
        </w:rPr>
        <w:t xml:space="preserve">budge (relent sb’s attitude, </w:t>
      </w:r>
      <w:r w:rsidRPr="008231F4">
        <w:rPr>
          <w:b/>
          <w:highlight w:val="yellow"/>
          <w:u w:val="single"/>
        </w:rPr>
        <w:t>give in</w:t>
      </w:r>
      <w:r w:rsidR="00D4732A" w:rsidRPr="008231F4">
        <w:rPr>
          <w:b/>
          <w:highlight w:val="yellow"/>
          <w:u w:val="single"/>
        </w:rPr>
        <w:t xml:space="preserve"> (submit to/yield to </w:t>
      </w:r>
      <w:proofErr w:type="gramStart"/>
      <w:r w:rsidR="00BA7469" w:rsidRPr="004477CD">
        <w:rPr>
          <w:rFonts w:ascii="SimSun" w:eastAsia="SimSun" w:hAnsi="SimSun" w:cs="SimSun" w:hint="eastAsia"/>
          <w:b/>
          <w:highlight w:val="yellow"/>
          <w:u w:val="single"/>
        </w:rPr>
        <w:t>屈服</w:t>
      </w:r>
      <w:r w:rsidR="00BA7469" w:rsidRPr="004477CD">
        <w:rPr>
          <w:rFonts w:hint="eastAsia"/>
          <w:b/>
          <w:highlight w:val="yellow"/>
          <w:u w:val="single"/>
        </w:rPr>
        <w:t>;</w:t>
      </w:r>
      <w:r w:rsidR="00D4732A" w:rsidRPr="004477CD">
        <w:rPr>
          <w:rFonts w:ascii="SimSun" w:eastAsia="SimSun" w:hAnsi="SimSun" w:cs="SimSun" w:hint="eastAsia"/>
          <w:b/>
          <w:highlight w:val="yellow"/>
          <w:u w:val="single"/>
        </w:rPr>
        <w:t>让步</w:t>
      </w:r>
      <w:proofErr w:type="gramEnd"/>
      <w:r w:rsidR="00D4732A" w:rsidRPr="008231F4">
        <w:rPr>
          <w:rFonts w:hint="eastAsia"/>
          <w:b/>
          <w:highlight w:val="yellow"/>
          <w:u w:val="single"/>
        </w:rPr>
        <w:t>)</w:t>
      </w:r>
      <w:r w:rsidRPr="008231F4">
        <w:rPr>
          <w:b/>
          <w:highlight w:val="yellow"/>
          <w:u w:val="single"/>
        </w:rPr>
        <w:t>.</w:t>
      </w:r>
    </w:p>
    <w:p w:rsidR="00A553DE" w:rsidRPr="00736F96" w:rsidRDefault="00A553DE" w:rsidP="00A553DE">
      <w:pPr>
        <w:pStyle w:val="cnnstorypgraphtxt"/>
        <w:rPr>
          <w:lang w:val="en-US"/>
        </w:rPr>
      </w:pPr>
      <w:bookmarkStart w:id="2" w:name="_Hlk492634388"/>
      <w:bookmarkEnd w:id="1"/>
      <w:r w:rsidRPr="00116A0E">
        <w:t xml:space="preserve">"Both sides appear to be </w:t>
      </w:r>
      <w:r w:rsidRPr="006760AC">
        <w:rPr>
          <w:b/>
          <w:color w:val="FF0000"/>
          <w:highlight w:val="yellow"/>
          <w:u w:val="single"/>
        </w:rPr>
        <w:t>digging in their heels</w:t>
      </w:r>
      <w:r w:rsidR="00A10378" w:rsidRPr="006760AC">
        <w:rPr>
          <w:b/>
          <w:color w:val="FF0000"/>
          <w:highlight w:val="yellow"/>
          <w:u w:val="single"/>
        </w:rPr>
        <w:t xml:space="preserve"> </w:t>
      </w:r>
      <w:r w:rsidR="00A10378" w:rsidRPr="006760AC">
        <w:rPr>
          <w:rFonts w:ascii="SimSun" w:eastAsia="SimSun" w:hAnsi="SimSun" w:cs="SimSun" w:hint="eastAsia"/>
          <w:b/>
          <w:color w:val="FF0000"/>
          <w:highlight w:val="yellow"/>
          <w:u w:val="single"/>
        </w:rPr>
        <w:t>固执己见</w:t>
      </w:r>
      <w:r w:rsidR="00A10378" w:rsidRPr="006760AC">
        <w:rPr>
          <w:rFonts w:hint="eastAsia"/>
          <w:b/>
          <w:color w:val="FF0000"/>
          <w:highlight w:val="yellow"/>
          <w:u w:val="single"/>
        </w:rPr>
        <w:t>(</w:t>
      </w:r>
      <w:r w:rsidR="00A10378" w:rsidRPr="006760AC">
        <w:rPr>
          <w:rFonts w:ascii="SimSun" w:eastAsia="SimSun" w:hAnsi="SimSun" w:cs="SimSun" w:hint="eastAsia"/>
          <w:b/>
          <w:color w:val="FF0000"/>
          <w:highlight w:val="yellow"/>
          <w:u w:val="single"/>
        </w:rPr>
        <w:t>不理会其他人的意见</w:t>
      </w:r>
      <w:r w:rsidR="00A10378" w:rsidRPr="006760AC">
        <w:rPr>
          <w:rFonts w:hint="eastAsia"/>
          <w:b/>
          <w:color w:val="FF0000"/>
          <w:highlight w:val="yellow"/>
          <w:u w:val="single"/>
        </w:rPr>
        <w:t>)</w:t>
      </w:r>
      <w:r w:rsidRPr="00116A0E">
        <w:t xml:space="preserve">," </w:t>
      </w:r>
      <w:r w:rsidR="0071197D" w:rsidRPr="00116A0E">
        <w:t>W</w:t>
      </w:r>
      <w:r w:rsidRPr="00116A0E">
        <w:t xml:space="preserve">hen it was transferred from British to Chinese control in 1997, Hong Kong </w:t>
      </w:r>
      <w:r w:rsidRPr="00C01C76">
        <w:rPr>
          <w:b/>
          <w:u w:val="single"/>
        </w:rPr>
        <w:t>was supposed to be</w:t>
      </w:r>
      <w:r w:rsidRPr="00116A0E">
        <w:t xml:space="preserve"> the centerpiece of Beijing's one nation, two systems </w:t>
      </w:r>
      <w:proofErr w:type="gramStart"/>
      <w:r w:rsidRPr="00116A0E">
        <w:t>approach</w:t>
      </w:r>
      <w:proofErr w:type="gramEnd"/>
      <w:r w:rsidRPr="00116A0E">
        <w:t>.</w:t>
      </w:r>
      <w:r w:rsidR="00736F96">
        <w:rPr>
          <w:rFonts w:asciiTheme="minorEastAsia" w:eastAsiaTheme="minorEastAsia" w:hAnsiTheme="minorEastAsia" w:hint="eastAsia"/>
        </w:rPr>
        <w:t xml:space="preserve">  </w:t>
      </w:r>
      <w:bookmarkEnd w:id="2"/>
      <w:r w:rsidR="00736F96">
        <w:rPr>
          <w:rFonts w:asciiTheme="minorEastAsia" w:eastAsiaTheme="minorEastAsia" w:hAnsiTheme="minorEastAsia"/>
        </w:rPr>
        <w:t>S</w:t>
      </w:r>
      <w:r w:rsidR="00736F96">
        <w:rPr>
          <w:rFonts w:asciiTheme="minorEastAsia" w:eastAsiaTheme="minorEastAsia" w:hAnsiTheme="minorEastAsia" w:hint="eastAsia"/>
        </w:rPr>
        <w:t>emi-</w:t>
      </w:r>
      <w:r w:rsidR="00736F96">
        <w:rPr>
          <w:rFonts w:asciiTheme="minorEastAsia" w:eastAsiaTheme="minorEastAsia" w:hAnsiTheme="minorEastAsia"/>
        </w:rPr>
        <w:t>autonomous</w:t>
      </w:r>
    </w:p>
    <w:p w:rsidR="00A553DE" w:rsidRPr="00116A0E" w:rsidRDefault="00A553DE" w:rsidP="00A553DE">
      <w:pPr>
        <w:pStyle w:val="cnnstorypgraphtxt"/>
      </w:pPr>
      <w:r w:rsidRPr="00116A0E">
        <w:lastRenderedPageBreak/>
        <w:t xml:space="preserve">But protesters fear that independence is </w:t>
      </w:r>
      <w:r w:rsidRPr="009E1FCD">
        <w:rPr>
          <w:b/>
          <w:u w:val="single"/>
        </w:rPr>
        <w:t>slipping away</w:t>
      </w:r>
      <w:r w:rsidRPr="00116A0E">
        <w:t xml:space="preserve">. They </w:t>
      </w:r>
      <w:r w:rsidRPr="00481AFF">
        <w:rPr>
          <w:b/>
        </w:rPr>
        <w:t>decry</w:t>
      </w:r>
      <w:r w:rsidRPr="00116A0E">
        <w:t xml:space="preserve"> a recent decision allowing national government leaders to </w:t>
      </w:r>
      <w:r w:rsidRPr="00481AFF">
        <w:rPr>
          <w:b/>
        </w:rPr>
        <w:t>vet</w:t>
      </w:r>
      <w:r w:rsidRPr="00116A0E">
        <w:t xml:space="preserve"> -- </w:t>
      </w:r>
      <w:r w:rsidRPr="00481AFF">
        <w:rPr>
          <w:b/>
          <w:u w:val="single"/>
        </w:rPr>
        <w:t>in other words</w:t>
      </w:r>
      <w:r w:rsidRPr="00116A0E">
        <w:t>, decide who is in and who is out -- any candidates up for a vote to lead Hong Kong's government.</w:t>
      </w:r>
    </w:p>
    <w:p w:rsidR="00A553DE" w:rsidRPr="00116A0E" w:rsidRDefault="00A553DE" w:rsidP="00A553DE">
      <w:pPr>
        <w:pStyle w:val="cnnstorypgraphtxt"/>
      </w:pPr>
      <w:r w:rsidRPr="00116A0E">
        <w:t>Changing that policy is demand No. 1 for the protesters, who say that having every citizen get a vote in an election</w:t>
      </w:r>
      <w:r w:rsidR="008A4471">
        <w:t xml:space="preserve"> </w:t>
      </w:r>
      <w:r w:rsidR="008A4471" w:rsidRPr="00BB430E">
        <w:rPr>
          <w:b/>
          <w:highlight w:val="yellow"/>
          <w:u w:val="single"/>
        </w:rPr>
        <w:t>(universal suffrage)</w:t>
      </w:r>
      <w:r w:rsidRPr="00116A0E">
        <w:t xml:space="preserve"> is </w:t>
      </w:r>
      <w:r w:rsidRPr="00BB430E">
        <w:rPr>
          <w:b/>
          <w:color w:val="FF0000"/>
          <w:highlight w:val="yellow"/>
          <w:u w:val="single"/>
        </w:rPr>
        <w:t>moot</w:t>
      </w:r>
      <w:r w:rsidR="00843791" w:rsidRPr="00BB430E">
        <w:rPr>
          <w:b/>
          <w:color w:val="FF0000"/>
          <w:highlight w:val="yellow"/>
          <w:u w:val="single"/>
        </w:rPr>
        <w:t xml:space="preserve"> (</w:t>
      </w:r>
      <w:r w:rsidR="00921659" w:rsidRPr="00BB430E">
        <w:rPr>
          <w:b/>
          <w:color w:val="FF0000"/>
          <w:highlight w:val="yellow"/>
          <w:u w:val="single"/>
        </w:rPr>
        <w:t xml:space="preserve">practically </w:t>
      </w:r>
      <w:r w:rsidR="00843791" w:rsidRPr="00BB430E">
        <w:rPr>
          <w:b/>
          <w:color w:val="FF0000"/>
          <w:highlight w:val="yellow"/>
          <w:u w:val="single"/>
        </w:rPr>
        <w:t>meaningless</w:t>
      </w:r>
      <w:proofErr w:type="gramStart"/>
      <w:r w:rsidR="00843791" w:rsidRPr="00BB430E">
        <w:rPr>
          <w:rFonts w:ascii="SimSun" w:eastAsia="SimSun" w:hAnsi="SimSun" w:cs="SimSun" w:hint="eastAsia"/>
          <w:b/>
          <w:color w:val="FF0000"/>
          <w:highlight w:val="yellow"/>
          <w:u w:val="single"/>
        </w:rPr>
        <w:t>无实际意义的</w:t>
      </w:r>
      <w:r w:rsidR="00843791" w:rsidRPr="00BB430E">
        <w:rPr>
          <w:rFonts w:hint="eastAsia"/>
          <w:b/>
          <w:color w:val="FF0000"/>
          <w:highlight w:val="yellow"/>
          <w:u w:val="single"/>
        </w:rPr>
        <w:t>)</w:t>
      </w:r>
      <w:r w:rsidR="00843791" w:rsidRPr="00BB430E">
        <w:rPr>
          <w:rFonts w:ascii="Microsoft YaHei UI" w:eastAsia="Microsoft YaHei UI" w:hAnsi="Microsoft YaHei UI" w:cs="Microsoft YaHei UI" w:hint="eastAsia"/>
          <w:b/>
          <w:color w:val="FF0000"/>
          <w:sz w:val="18"/>
          <w:szCs w:val="18"/>
          <w:shd w:val="clear" w:color="auto" w:fill="F2F2F2"/>
        </w:rPr>
        <w:t xml:space="preserve"> </w:t>
      </w:r>
      <w:r w:rsidRPr="00BB430E">
        <w:rPr>
          <w:color w:val="FF0000"/>
        </w:rPr>
        <w:t xml:space="preserve"> </w:t>
      </w:r>
      <w:r w:rsidRPr="00116A0E">
        <w:t>if</w:t>
      </w:r>
      <w:proofErr w:type="gramEnd"/>
      <w:r w:rsidRPr="00116A0E">
        <w:t xml:space="preserve"> the options are decided in Beijing. A </w:t>
      </w:r>
      <w:r w:rsidR="007F4ED7">
        <w:t xml:space="preserve">growing number have also </w:t>
      </w:r>
      <w:r w:rsidR="007F4ED7" w:rsidRPr="007F4ED7">
        <w:rPr>
          <w:b/>
        </w:rPr>
        <w:t>denounced</w:t>
      </w:r>
      <w:r w:rsidRPr="00116A0E">
        <w:t xml:space="preserve"> Hong Kong's current leader for putting the central government ahead of his own citizens and demanded he step down.</w:t>
      </w:r>
    </w:p>
    <w:p w:rsidR="00A553DE" w:rsidRDefault="00F05132" w:rsidP="00A553DE">
      <w:pPr>
        <w:pStyle w:val="cnnstorypgraphtxt"/>
      </w:pPr>
      <w:r>
        <w:t xml:space="preserve">One demonstrator </w:t>
      </w:r>
      <w:r w:rsidR="00A553DE" w:rsidRPr="00116A0E">
        <w:t xml:space="preserve">explained to CNN's Watson: "(We want the government) just to respect the democracy that Hong Kong deserves and really </w:t>
      </w:r>
      <w:r w:rsidR="00A553DE" w:rsidRPr="00F05132">
        <w:rPr>
          <w:b/>
        </w:rPr>
        <w:t>uphold</w:t>
      </w:r>
      <w:r w:rsidR="00A553DE" w:rsidRPr="00116A0E">
        <w:t xml:space="preserve"> the principle of one country, two systems."</w:t>
      </w:r>
      <w:r>
        <w:t xml:space="preserve"> </w:t>
      </w:r>
      <w:r w:rsidR="00A553DE" w:rsidRPr="00116A0E">
        <w:t xml:space="preserve">The powers-that-be don't appear to be in much of a talking mood. They have refused to </w:t>
      </w:r>
      <w:r w:rsidR="00A553DE" w:rsidRPr="00C827F0">
        <w:rPr>
          <w:b/>
          <w:highlight w:val="yellow"/>
          <w:u w:val="single"/>
        </w:rPr>
        <w:t xml:space="preserve">budge </w:t>
      </w:r>
      <w:r w:rsidR="000D2F7A" w:rsidRPr="00C827F0">
        <w:rPr>
          <w:b/>
          <w:highlight w:val="yellow"/>
          <w:u w:val="single"/>
        </w:rPr>
        <w:t xml:space="preserve">(changing sb’s attitude, sort of </w:t>
      </w:r>
      <w:r w:rsidR="00941F8F" w:rsidRPr="00C827F0">
        <w:rPr>
          <w:b/>
          <w:highlight w:val="yellow"/>
          <w:u w:val="single"/>
        </w:rPr>
        <w:t>give in/submit to/yield to</w:t>
      </w:r>
      <w:r w:rsidR="000D2F7A" w:rsidRPr="00C827F0">
        <w:rPr>
          <w:b/>
          <w:highlight w:val="yellow"/>
          <w:u w:val="single"/>
        </w:rPr>
        <w:t xml:space="preserve"> a little bit</w:t>
      </w:r>
      <w:r w:rsidR="00941F8F" w:rsidRPr="00C827F0">
        <w:rPr>
          <w:b/>
          <w:highlight w:val="yellow"/>
          <w:u w:val="single"/>
        </w:rPr>
        <w:t>)</w:t>
      </w:r>
      <w:r w:rsidR="00941F8F">
        <w:t xml:space="preserve"> </w:t>
      </w:r>
      <w:r w:rsidR="00A553DE" w:rsidRPr="00116A0E">
        <w:t>while condemning the protests, which they say are against the law and are undermining Hong Kong's economic and security.</w:t>
      </w:r>
    </w:p>
    <w:p w:rsidR="00A553DE" w:rsidRPr="00116A0E" w:rsidRDefault="00A553DE" w:rsidP="00A553DE">
      <w:pPr>
        <w:pStyle w:val="cnnstorypgraphtxt"/>
      </w:pPr>
      <w:r w:rsidRPr="00116A0E">
        <w:t xml:space="preserve">"It is </w:t>
      </w:r>
      <w:r w:rsidRPr="00E957B4">
        <w:rPr>
          <w:b/>
        </w:rPr>
        <w:t>definitely</w:t>
      </w:r>
      <w:r w:rsidRPr="00116A0E">
        <w:t xml:space="preserve"> better to have the (chief executive) elected </w:t>
      </w:r>
      <w:r w:rsidR="00E957B4">
        <w:t xml:space="preserve">in a </w:t>
      </w:r>
      <w:r w:rsidR="00E957B4" w:rsidRPr="00D454F5">
        <w:rPr>
          <w:b/>
          <w:highlight w:val="yellow"/>
          <w:u w:val="single"/>
        </w:rPr>
        <w:t>universal suffrage</w:t>
      </w:r>
      <w:r w:rsidR="00E957B4" w:rsidRPr="00116A0E">
        <w:t xml:space="preserve"> </w:t>
      </w:r>
      <w:r w:rsidRPr="00116A0E">
        <w:t xml:space="preserve">by five million </w:t>
      </w:r>
      <w:r w:rsidRPr="00E957B4">
        <w:rPr>
          <w:b/>
        </w:rPr>
        <w:t>eligible</w:t>
      </w:r>
      <w:r w:rsidRPr="00116A0E">
        <w:t xml:space="preserve"> voters than by 1,200 people. And it is </w:t>
      </w:r>
      <w:r w:rsidRPr="00E957B4">
        <w:rPr>
          <w:b/>
        </w:rPr>
        <w:t>definitely</w:t>
      </w:r>
      <w:r w:rsidRPr="00116A0E">
        <w:t xml:space="preserve"> better to </w:t>
      </w:r>
      <w:r w:rsidRPr="00D454F5">
        <w:rPr>
          <w:b/>
          <w:highlight w:val="yellow"/>
          <w:u w:val="single"/>
        </w:rPr>
        <w:t>cast your vote</w:t>
      </w:r>
      <w:r w:rsidR="005907EC" w:rsidRPr="00D454F5">
        <w:rPr>
          <w:b/>
          <w:highlight w:val="yellow"/>
          <w:u w:val="single"/>
        </w:rPr>
        <w:t>/ballot</w:t>
      </w:r>
      <w:r w:rsidRPr="00116A0E">
        <w:t xml:space="preserve"> at the </w:t>
      </w:r>
      <w:r w:rsidRPr="00E957B4">
        <w:rPr>
          <w:b/>
          <w:u w:val="single"/>
        </w:rPr>
        <w:t>polling station</w:t>
      </w:r>
      <w:r w:rsidRPr="00116A0E">
        <w:t xml:space="preserve"> than to stay home and watch on television the 1,200 members of the Election Committee cast their votes."</w:t>
      </w:r>
    </w:p>
    <w:p w:rsidR="00A553DE" w:rsidRPr="00116A0E" w:rsidRDefault="00A553DE" w:rsidP="00A553DE">
      <w:pPr>
        <w:pStyle w:val="cnnstorypgraphtxt"/>
      </w:pPr>
      <w:r w:rsidRPr="00116A0E">
        <w:t xml:space="preserve">Like other chief executives, Leung wasn't elected by a popular vote but rather by a 1,200-strong committee </w:t>
      </w:r>
      <w:r w:rsidRPr="00D35C16">
        <w:t>stacked with</w:t>
      </w:r>
      <w:r w:rsidRPr="00116A0E">
        <w:t xml:space="preserve"> Beijing loyalists. </w:t>
      </w:r>
      <w:r w:rsidR="005907EC">
        <w:t xml:space="preserve">That was set to change in 2017. </w:t>
      </w:r>
      <w:r w:rsidRPr="00116A0E">
        <w:t xml:space="preserve">Leung points out that "we will be able to have one-person, one-vote" -- meaning citizens, not just committee members, can </w:t>
      </w:r>
      <w:r w:rsidRPr="00261C39">
        <w:rPr>
          <w:b/>
          <w:highlight w:val="yellow"/>
          <w:u w:val="single"/>
        </w:rPr>
        <w:t>cast ballots</w:t>
      </w:r>
      <w:r w:rsidR="005907EC" w:rsidRPr="00261C39">
        <w:rPr>
          <w:b/>
          <w:highlight w:val="yellow"/>
          <w:u w:val="single"/>
        </w:rPr>
        <w:t>/votes</w:t>
      </w:r>
      <w:r w:rsidRPr="00261C39">
        <w:rPr>
          <w:b/>
          <w:highlight w:val="yellow"/>
          <w:u w:val="single"/>
        </w:rPr>
        <w:t>.</w:t>
      </w:r>
      <w:r w:rsidR="00991C75">
        <w:t xml:space="preserve"> </w:t>
      </w:r>
      <w:r w:rsidRPr="00116A0E">
        <w:t xml:space="preserve">"I understand this </w:t>
      </w:r>
      <w:r w:rsidRPr="00261C39">
        <w:rPr>
          <w:b/>
          <w:highlight w:val="yellow"/>
          <w:u w:val="single"/>
        </w:rPr>
        <w:t>universal suffrage</w:t>
      </w:r>
      <w:r w:rsidRPr="00116A0E">
        <w:t xml:space="preserve"> is </w:t>
      </w:r>
      <w:r w:rsidRPr="00991C75">
        <w:rPr>
          <w:b/>
        </w:rPr>
        <w:t>somewhat</w:t>
      </w:r>
      <w:r w:rsidR="00991C75" w:rsidRPr="005131E3">
        <w:rPr>
          <w:b/>
        </w:rPr>
        <w:t>/a little</w:t>
      </w:r>
      <w:r w:rsidRPr="005131E3">
        <w:rPr>
          <w:b/>
        </w:rPr>
        <w:t xml:space="preserve"> </w:t>
      </w:r>
      <w:r w:rsidRPr="00116A0E">
        <w:t>different to what the public thinks it would be," he said. "But this is based on the basic law. We still want to remain peaceful, calm and think what the best is for Hong Kong."</w:t>
      </w:r>
    </w:p>
    <w:p w:rsidR="00A553DE" w:rsidRPr="00116A0E" w:rsidRDefault="00A553DE" w:rsidP="00A553DE">
      <w:pPr>
        <w:pStyle w:val="cnnstorypgraphtxt"/>
      </w:pPr>
      <w:r w:rsidRPr="00116A0E">
        <w:t xml:space="preserve">Leung has backing from </w:t>
      </w:r>
      <w:r w:rsidRPr="00261C39">
        <w:rPr>
          <w:b/>
          <w:highlight w:val="yellow"/>
          <w:u w:val="single"/>
        </w:rPr>
        <w:t>pro</w:t>
      </w:r>
      <w:r w:rsidRPr="004C6870">
        <w:rPr>
          <w:b/>
        </w:rPr>
        <w:t>-Beijing</w:t>
      </w:r>
      <w:r w:rsidR="004C6870">
        <w:t xml:space="preserve"> (</w:t>
      </w:r>
      <w:r w:rsidR="004C6870">
        <w:rPr>
          <w:rFonts w:eastAsiaTheme="minorEastAsia" w:hint="eastAsia"/>
        </w:rPr>
        <w:t>支持</w:t>
      </w:r>
      <w:r w:rsidR="004C6870">
        <w:rPr>
          <w:rFonts w:eastAsiaTheme="minorEastAsia"/>
          <w:lang w:val="en-US"/>
        </w:rPr>
        <w:t>BJ)</w:t>
      </w:r>
      <w:r w:rsidRPr="00116A0E">
        <w:t xml:space="preserve"> groups like </w:t>
      </w:r>
      <w:hyperlink r:id="rId10" w:tgtFrame="_blank" w:history="1">
        <w:r w:rsidRPr="00116A0E">
          <w:rPr>
            <w:rStyle w:val="Hyperlink"/>
            <w:rFonts w:eastAsiaTheme="majorEastAsia"/>
          </w:rPr>
          <w:t>The Silent Majority for Hong Kong</w:t>
        </w:r>
      </w:hyperlink>
      <w:r w:rsidRPr="00116A0E">
        <w:t xml:space="preserve">, who have had their own rallies and run </w:t>
      </w:r>
      <w:r w:rsidRPr="00261C39">
        <w:rPr>
          <w:b/>
          <w:highlight w:val="yellow"/>
          <w:u w:val="single"/>
        </w:rPr>
        <w:t xml:space="preserve">advertising campaigns </w:t>
      </w:r>
      <w:r w:rsidR="00F93004" w:rsidRPr="00261C39">
        <w:rPr>
          <w:b/>
          <w:highlight w:val="yellow"/>
          <w:u w:val="single"/>
        </w:rPr>
        <w:t>(</w:t>
      </w:r>
      <w:r w:rsidR="00F93004" w:rsidRPr="00261C39">
        <w:rPr>
          <w:rFonts w:ascii="SimSun" w:eastAsia="SimSun" w:hAnsi="SimSun" w:cs="SimSun" w:hint="eastAsia"/>
          <w:b/>
          <w:highlight w:val="yellow"/>
          <w:u w:val="single"/>
        </w:rPr>
        <w:t>一系列广告</w:t>
      </w:r>
      <w:r w:rsidR="00F93004" w:rsidRPr="00261C39">
        <w:rPr>
          <w:b/>
          <w:highlight w:val="yellow"/>
          <w:u w:val="single"/>
        </w:rPr>
        <w:t>)</w:t>
      </w:r>
      <w:r w:rsidR="00F93004">
        <w:rPr>
          <w:lang w:val="en-US"/>
        </w:rPr>
        <w:t xml:space="preserve"> </w:t>
      </w:r>
      <w:r w:rsidRPr="00116A0E">
        <w:t xml:space="preserve">to </w:t>
      </w:r>
      <w:r w:rsidRPr="00261C39">
        <w:rPr>
          <w:b/>
          <w:highlight w:val="yellow"/>
          <w:u w:val="single"/>
        </w:rPr>
        <w:t>preach</w:t>
      </w:r>
      <w:r w:rsidR="002B621D" w:rsidRPr="002B621D">
        <w:rPr>
          <w:rFonts w:ascii="Microsoft YaHei UI" w:eastAsia="Microsoft YaHei UI" w:hAnsi="Microsoft YaHei UI" w:cs="Microsoft YaHei UI"/>
          <w:color w:val="434343"/>
          <w:sz w:val="18"/>
          <w:szCs w:val="18"/>
          <w:shd w:val="clear" w:color="auto" w:fill="F2F2F2"/>
        </w:rPr>
        <w:t>(</w:t>
      </w:r>
      <w:r w:rsidR="002B621D" w:rsidRPr="002B621D">
        <w:rPr>
          <w:rFonts w:ascii="Microsoft YaHei UI" w:eastAsia="Microsoft YaHei UI" w:hAnsi="Microsoft YaHei UI" w:cs="Microsoft YaHei UI" w:hint="eastAsia"/>
          <w:color w:val="434343"/>
          <w:sz w:val="18"/>
          <w:szCs w:val="18"/>
          <w:shd w:val="clear" w:color="auto" w:fill="F2F2F2"/>
        </w:rPr>
        <w:t>散布</w:t>
      </w:r>
      <w:r w:rsidR="002B621D">
        <w:rPr>
          <w:rFonts w:ascii="Microsoft YaHei UI" w:eastAsia="Microsoft YaHei UI" w:hAnsi="Microsoft YaHei UI" w:cs="Microsoft YaHei UI" w:hint="eastAsia"/>
          <w:color w:val="434343"/>
          <w:sz w:val="18"/>
          <w:szCs w:val="18"/>
          <w:shd w:val="clear" w:color="auto" w:fill="F2F2F2"/>
        </w:rPr>
        <w:t>宣扬</w:t>
      </w:r>
      <w:r w:rsidR="002B621D" w:rsidRPr="002B621D">
        <w:rPr>
          <w:rFonts w:ascii="Microsoft YaHei UI" w:eastAsia="Microsoft YaHei UI" w:hAnsi="Microsoft YaHei UI" w:cs="Microsoft YaHei UI"/>
          <w:color w:val="434343"/>
          <w:sz w:val="18"/>
          <w:szCs w:val="18"/>
          <w:shd w:val="clear" w:color="auto" w:fill="F2F2F2"/>
        </w:rPr>
        <w:t>)</w:t>
      </w:r>
      <w:r w:rsidRPr="00116A0E">
        <w:t xml:space="preserve"> their message that </w:t>
      </w:r>
      <w:r w:rsidRPr="0092236B">
        <w:rPr>
          <w:highlight w:val="yellow"/>
        </w:rPr>
        <w:t>pro-</w:t>
      </w:r>
      <w:r w:rsidRPr="00116A0E">
        <w:t>democracy</w:t>
      </w:r>
      <w:r w:rsidR="0092236B" w:rsidRPr="007C7339">
        <w:rPr>
          <w:b/>
          <w:color w:val="FF0000"/>
          <w:sz w:val="16"/>
          <w:szCs w:val="16"/>
          <w:highlight w:val="yellow"/>
        </w:rPr>
        <w:t>(</w:t>
      </w:r>
      <w:r w:rsidR="0092236B" w:rsidRPr="007C7339">
        <w:rPr>
          <w:rFonts w:eastAsia="Microsoft YaHei UI" w:hint="eastAsia"/>
          <w:b/>
          <w:color w:val="FF0000"/>
          <w:sz w:val="16"/>
          <w:szCs w:val="16"/>
          <w:highlight w:val="yellow"/>
        </w:rPr>
        <w:t>支持民</w:t>
      </w:r>
      <w:r w:rsidR="0092236B" w:rsidRPr="007C7339">
        <w:rPr>
          <w:rFonts w:eastAsia="Microsoft YaHei UI"/>
          <w:b/>
          <w:color w:val="FF0000"/>
          <w:sz w:val="16"/>
          <w:szCs w:val="16"/>
          <w:highlight w:val="yellow"/>
        </w:rPr>
        <w:t>主</w:t>
      </w:r>
      <w:r w:rsidR="0092236B" w:rsidRPr="007C7339">
        <w:rPr>
          <w:b/>
          <w:color w:val="FF0000"/>
          <w:sz w:val="16"/>
          <w:szCs w:val="16"/>
          <w:highlight w:val="yellow"/>
        </w:rPr>
        <w:t xml:space="preserve">) </w:t>
      </w:r>
      <w:r w:rsidRPr="00116A0E">
        <w:t xml:space="preserve"> acti</w:t>
      </w:r>
      <w:r w:rsidR="00C73972">
        <w:t xml:space="preserve">vists will "endanger Hong Kong", </w:t>
      </w:r>
      <w:r w:rsidRPr="00116A0E">
        <w:t xml:space="preserve">create </w:t>
      </w:r>
      <w:r w:rsidRPr="004D0C00">
        <w:rPr>
          <w:b/>
        </w:rPr>
        <w:t>chaos</w:t>
      </w:r>
      <w:r w:rsidR="0092236B">
        <w:t>/</w:t>
      </w:r>
      <w:r w:rsidR="0092236B" w:rsidRPr="004D0C00">
        <w:rPr>
          <w:b/>
        </w:rPr>
        <w:t>unrest</w:t>
      </w:r>
      <w:r w:rsidR="00C73972">
        <w:t xml:space="preserve">, and </w:t>
      </w:r>
      <w:r w:rsidR="00C73972" w:rsidRPr="00C73972">
        <w:rPr>
          <w:b/>
        </w:rPr>
        <w:t>ferment</w:t>
      </w:r>
      <w:r w:rsidR="00C73972">
        <w:rPr>
          <w:b/>
        </w:rPr>
        <w:t>/brew</w:t>
      </w:r>
      <w:r w:rsidR="00C73972">
        <w:t xml:space="preserve"> a “coup plot” to </w:t>
      </w:r>
      <w:r w:rsidR="00C73972" w:rsidRPr="00223A8D">
        <w:rPr>
          <w:b/>
          <w:u w:val="single"/>
        </w:rPr>
        <w:t>overthrow/topple down</w:t>
      </w:r>
      <w:r w:rsidR="00C73972">
        <w:t xml:space="preserve"> Chinese </w:t>
      </w:r>
      <w:r w:rsidR="00223A8D">
        <w:t>regime</w:t>
      </w:r>
      <w:r w:rsidR="00301263">
        <w:t xml:space="preserve"> </w:t>
      </w:r>
      <w:r w:rsidR="00223A8D">
        <w:t>(</w:t>
      </w:r>
      <w:r w:rsidR="00223A8D">
        <w:rPr>
          <w:rFonts w:eastAsiaTheme="minorEastAsia" w:hint="eastAsia"/>
        </w:rPr>
        <w:t>推翻政权</w:t>
      </w:r>
      <w:r w:rsidR="00223A8D">
        <w:rPr>
          <w:rFonts w:eastAsiaTheme="minorEastAsia"/>
          <w:lang w:val="en-US"/>
        </w:rPr>
        <w:t>)</w:t>
      </w:r>
      <w:r w:rsidR="00C73972">
        <w:t>.</w:t>
      </w:r>
    </w:p>
    <w:p w:rsidR="00A553DE" w:rsidRPr="00116A0E" w:rsidRDefault="00A553DE" w:rsidP="00A553DE">
      <w:pPr>
        <w:pStyle w:val="cnnstorypgraphtxt"/>
      </w:pPr>
      <w:r w:rsidRPr="00116A0E">
        <w:t xml:space="preserve">Officials in the city have spoken out against the protest and acted out. That's when police </w:t>
      </w:r>
      <w:r w:rsidRPr="00261C39">
        <w:rPr>
          <w:b/>
          <w:highlight w:val="yellow"/>
          <w:u w:val="single"/>
        </w:rPr>
        <w:t>hurled</w:t>
      </w:r>
      <w:r w:rsidR="00931AD3" w:rsidRPr="00261C39">
        <w:rPr>
          <w:b/>
          <w:highlight w:val="yellow"/>
          <w:u w:val="single"/>
        </w:rPr>
        <w:t>(</w:t>
      </w:r>
      <w:r w:rsidR="00931AD3" w:rsidRPr="00261C39">
        <w:rPr>
          <w:rFonts w:ascii="SimSun" w:eastAsia="SimSun" w:hAnsi="SimSun" w:cs="SimSun" w:hint="eastAsia"/>
          <w:b/>
          <w:highlight w:val="yellow"/>
          <w:u w:val="single"/>
        </w:rPr>
        <w:t>猛投；猛掷</w:t>
      </w:r>
      <w:r w:rsidR="00931AD3" w:rsidRPr="00261C39">
        <w:rPr>
          <w:b/>
          <w:highlight w:val="yellow"/>
          <w:u w:val="single"/>
        </w:rPr>
        <w:t>)</w:t>
      </w:r>
      <w:r w:rsidRPr="00116A0E">
        <w:t xml:space="preserve"> 87 </w:t>
      </w:r>
      <w:r w:rsidRPr="00261C39">
        <w:rPr>
          <w:b/>
          <w:highlight w:val="yellow"/>
          <w:u w:val="single"/>
        </w:rPr>
        <w:t>tear gas</w:t>
      </w:r>
      <w:r w:rsidRPr="00116A0E">
        <w:t xml:space="preserve"> </w:t>
      </w:r>
      <w:r w:rsidRPr="00931AD3">
        <w:rPr>
          <w:b/>
        </w:rPr>
        <w:t>canisters</w:t>
      </w:r>
      <w:r w:rsidRPr="00116A0E">
        <w:t xml:space="preserve"> </w:t>
      </w:r>
      <w:r w:rsidR="006148A7">
        <w:t xml:space="preserve">and unleashed </w:t>
      </w:r>
      <w:r w:rsidR="006148A7" w:rsidRPr="00261C39">
        <w:rPr>
          <w:b/>
          <w:highlight w:val="yellow"/>
          <w:u w:val="single"/>
        </w:rPr>
        <w:t>pepper spray</w:t>
      </w:r>
      <w:r w:rsidR="006148A7">
        <w:t xml:space="preserve"> </w:t>
      </w:r>
      <w:r w:rsidRPr="00116A0E">
        <w:t>into the crowd after they refused to heed calls to disperse, spurring protests.</w:t>
      </w:r>
      <w:r w:rsidR="002F57EB">
        <w:t xml:space="preserve"> </w:t>
      </w:r>
      <w:r w:rsidRPr="00116A0E">
        <w:t xml:space="preserve">Such forceful </w:t>
      </w:r>
      <w:r w:rsidRPr="00261C39">
        <w:rPr>
          <w:b/>
          <w:highlight w:val="yellow"/>
          <w:u w:val="single"/>
        </w:rPr>
        <w:t>sentiment</w:t>
      </w:r>
      <w:r w:rsidRPr="00116A0E">
        <w:t xml:space="preserve"> </w:t>
      </w:r>
      <w:proofErr w:type="gramStart"/>
      <w:r w:rsidRPr="00116A0E">
        <w:t>aren't</w:t>
      </w:r>
      <w:proofErr w:type="gramEnd"/>
      <w:r w:rsidRPr="00116A0E">
        <w:t xml:space="preserve"> being heard everywhere, however.</w:t>
      </w:r>
    </w:p>
    <w:p w:rsidR="00A553DE" w:rsidRPr="00116A0E" w:rsidRDefault="00A553DE" w:rsidP="008A4359">
      <w:r w:rsidRPr="00116A0E">
        <w:rPr>
          <w:rStyle w:val="Strong"/>
          <w:rFonts w:eastAsiaTheme="majorEastAsia"/>
        </w:rPr>
        <w:t xml:space="preserve">Activist: 'It's </w:t>
      </w:r>
      <w:proofErr w:type="gramStart"/>
      <w:r w:rsidRPr="008A4359">
        <w:rPr>
          <w:rStyle w:val="Strong"/>
          <w:rFonts w:eastAsiaTheme="majorEastAsia"/>
          <w:u w:val="single"/>
        </w:rPr>
        <w:t>more or less</w:t>
      </w:r>
      <w:r w:rsidRPr="00116A0E">
        <w:rPr>
          <w:rStyle w:val="Strong"/>
          <w:rFonts w:eastAsiaTheme="majorEastAsia"/>
        </w:rPr>
        <w:t xml:space="preserve"> like</w:t>
      </w:r>
      <w:proofErr w:type="gramEnd"/>
      <w:r w:rsidRPr="00116A0E">
        <w:rPr>
          <w:rStyle w:val="Strong"/>
          <w:rFonts w:eastAsiaTheme="majorEastAsia"/>
        </w:rPr>
        <w:t xml:space="preserve"> North Korea'</w:t>
      </w:r>
    </w:p>
    <w:p w:rsidR="00A553DE" w:rsidRDefault="00A553DE" w:rsidP="00A553DE">
      <w:pPr>
        <w:pStyle w:val="cnnstorypgraphtxt"/>
      </w:pPr>
      <w:r w:rsidRPr="00116A0E">
        <w:t xml:space="preserve">Even as censors </w:t>
      </w:r>
      <w:hyperlink r:id="rId11" w:history="1">
        <w:r w:rsidRPr="00116A0E">
          <w:rPr>
            <w:rStyle w:val="Hyperlink"/>
            <w:rFonts w:eastAsiaTheme="majorEastAsia"/>
          </w:rPr>
          <w:t>blocked access to Instagram</w:t>
        </w:r>
      </w:hyperlink>
      <w:r w:rsidRPr="00116A0E">
        <w:t xml:space="preserve"> after images of protests flooded the photo-sharing app and China blocked out reporting on Hong Kong in mainland China, those on the streets managed to make their voices heard in other ways. Some took to Twitter, and a few turned to CNN iReport -- including one capturing </w:t>
      </w:r>
      <w:hyperlink r:id="rId12" w:history="1">
        <w:r w:rsidRPr="00116A0E">
          <w:rPr>
            <w:rStyle w:val="Hyperlink"/>
            <w:rFonts w:eastAsiaTheme="majorEastAsia"/>
          </w:rPr>
          <w:t>a collective of umbrellas</w:t>
        </w:r>
      </w:hyperlink>
      <w:r w:rsidRPr="00116A0E">
        <w:t xml:space="preserve"> which, besides shielding at times </w:t>
      </w:r>
      <w:r w:rsidRPr="003C68FF">
        <w:rPr>
          <w:b/>
          <w:u w:val="single"/>
        </w:rPr>
        <w:t>torrential rain,</w:t>
      </w:r>
      <w:r w:rsidRPr="00116A0E">
        <w:t xml:space="preserve"> have become symbols of the protests</w:t>
      </w:r>
    </w:p>
    <w:p w:rsidR="00F04045" w:rsidRPr="00116A0E" w:rsidRDefault="00F04045" w:rsidP="00A553DE">
      <w:pPr>
        <w:pStyle w:val="cnnstorypgraphtxt"/>
      </w:pPr>
    </w:p>
    <w:p w:rsidR="00A553DE" w:rsidRPr="00116A0E" w:rsidRDefault="00A47F1E" w:rsidP="00A553DE">
      <w:pPr>
        <w:pStyle w:val="Heading2"/>
        <w:rPr>
          <w:b/>
          <w:u w:val="single"/>
        </w:rPr>
      </w:pPr>
      <w:r w:rsidRPr="00116A0E">
        <w:lastRenderedPageBreak/>
        <w:t>(</w:t>
      </w:r>
      <w:r>
        <w:t>social issue: civil disobedience</w:t>
      </w:r>
      <w:r w:rsidRPr="00116A0E">
        <w:t xml:space="preserve">) </w:t>
      </w:r>
      <w:r w:rsidR="00A553DE" w:rsidRPr="00116A0E">
        <w:t xml:space="preserve">Hong Kong's leader to protesters: China won't </w:t>
      </w:r>
      <w:r w:rsidR="00A553DE" w:rsidRPr="00116A0E">
        <w:rPr>
          <w:b/>
          <w:u w:val="single"/>
        </w:rPr>
        <w:t>back down</w:t>
      </w:r>
      <w:r w:rsidR="00A553DE" w:rsidRPr="00116A0E">
        <w:rPr>
          <w:rFonts w:hint="eastAsia"/>
          <w:b/>
          <w:u w:val="single"/>
        </w:rPr>
        <w:t>/concede</w:t>
      </w:r>
      <w:r w:rsidR="00A553DE" w:rsidRPr="00116A0E">
        <w:rPr>
          <w:b/>
          <w:u w:val="single"/>
        </w:rPr>
        <w:t xml:space="preserve">/yield to </w:t>
      </w:r>
      <w:r w:rsidR="00A553DE" w:rsidRPr="00116A0E">
        <w:rPr>
          <w:b/>
          <w:sz w:val="32"/>
          <w:szCs w:val="32"/>
          <w:u w:val="single"/>
        </w:rPr>
        <w:t>让</w:t>
      </w:r>
      <w:r w:rsidR="00A553DE" w:rsidRPr="00116A0E">
        <w:rPr>
          <w:rFonts w:hint="eastAsia"/>
          <w:b/>
          <w:sz w:val="32"/>
          <w:szCs w:val="32"/>
          <w:u w:val="single"/>
        </w:rPr>
        <w:t>步</w:t>
      </w:r>
    </w:p>
    <w:p w:rsidR="00A553DE" w:rsidRPr="00116A0E" w:rsidRDefault="00242A53" w:rsidP="00A553DE">
      <w:hyperlink r:id="rId13" w:history="1">
        <w:r w:rsidR="00A553DE" w:rsidRPr="00116A0E">
          <w:rPr>
            <w:rStyle w:val="Hyperlink"/>
          </w:rPr>
          <w:t>http://edition.cnn.com/2014/09/29/world/asia/china-hong-kong-protests/index.html</w:t>
        </w:r>
      </w:hyperlink>
      <w:r w:rsidR="00A553DE" w:rsidRPr="00116A0E">
        <w:t xml:space="preserve"> </w:t>
      </w:r>
    </w:p>
    <w:p w:rsidR="00A553DE" w:rsidRPr="00116A0E" w:rsidRDefault="00A553DE" w:rsidP="004477CD">
      <w:pPr>
        <w:pStyle w:val="NormalWeb"/>
      </w:pPr>
      <w:r w:rsidRPr="00116A0E">
        <w:t xml:space="preserve">Thousands of demonstrators bracing for the possibility of a police </w:t>
      </w:r>
      <w:r w:rsidRPr="004477CD">
        <w:rPr>
          <w:b/>
        </w:rPr>
        <w:t>crackdown</w:t>
      </w:r>
      <w:r w:rsidRPr="00116A0E">
        <w:t xml:space="preserve"> stood their ground in the heart of Hong Kong on Tuesday.</w:t>
      </w:r>
      <w:r w:rsidR="004477CD">
        <w:t xml:space="preserve"> </w:t>
      </w:r>
      <w:r w:rsidRPr="00116A0E">
        <w:t xml:space="preserve">Protesters had masks, </w:t>
      </w:r>
      <w:r w:rsidRPr="004477CD">
        <w:rPr>
          <w:b/>
          <w:highlight w:val="yellow"/>
          <w:u w:val="single"/>
        </w:rPr>
        <w:t>protective goggles</w:t>
      </w:r>
      <w:r w:rsidRPr="00116A0E">
        <w:t xml:space="preserve"> and plastic raincoats on hand as they camped out on the main </w:t>
      </w:r>
      <w:r w:rsidRPr="004477CD">
        <w:rPr>
          <w:b/>
          <w:highlight w:val="yellow"/>
        </w:rPr>
        <w:t>thoroughfare</w:t>
      </w:r>
      <w:r w:rsidR="004477CD">
        <w:rPr>
          <w:rFonts w:ascii="Microsoft YaHei UI" w:eastAsia="Microsoft YaHei UI" w:hAnsi="Microsoft YaHei UI" w:cs="Microsoft YaHei UI" w:hint="eastAsia"/>
          <w:color w:val="434343"/>
          <w:sz w:val="18"/>
          <w:szCs w:val="18"/>
          <w:shd w:val="clear" w:color="auto" w:fill="F2F2F2"/>
        </w:rPr>
        <w:t>大道</w:t>
      </w:r>
      <w:r w:rsidRPr="00116A0E">
        <w:t xml:space="preserve"> leading into the city's </w:t>
      </w:r>
      <w:r w:rsidRPr="004477CD">
        <w:rPr>
          <w:b/>
          <w:highlight w:val="yellow"/>
          <w:u w:val="single"/>
        </w:rPr>
        <w:t>central business district</w:t>
      </w:r>
      <w:r w:rsidR="004477CD" w:rsidRPr="004477CD">
        <w:rPr>
          <w:b/>
          <w:highlight w:val="yellow"/>
          <w:u w:val="single"/>
        </w:rPr>
        <w:t xml:space="preserve"> (CBD)</w:t>
      </w:r>
      <w:r w:rsidRPr="004477CD">
        <w:rPr>
          <w:b/>
          <w:highlight w:val="yellow"/>
          <w:u w:val="single"/>
        </w:rPr>
        <w:t>.</w:t>
      </w:r>
    </w:p>
    <w:p w:rsidR="00A553DE" w:rsidRPr="00116A0E" w:rsidRDefault="00A553DE" w:rsidP="00A553DE">
      <w:pPr>
        <w:pStyle w:val="cnnstorypgraphtxt"/>
      </w:pPr>
      <w:r w:rsidRPr="00116A0E">
        <w:t xml:space="preserve">It's been more than a day since officers </w:t>
      </w:r>
      <w:r w:rsidRPr="00BC3205">
        <w:rPr>
          <w:b/>
          <w:highlight w:val="yellow"/>
          <w:u w:val="single"/>
        </w:rPr>
        <w:t xml:space="preserve">fired tear gas and </w:t>
      </w:r>
      <w:r w:rsidR="00BC3205" w:rsidRPr="00BC3205">
        <w:rPr>
          <w:b/>
          <w:highlight w:val="yellow"/>
          <w:u w:val="single"/>
        </w:rPr>
        <w:t xml:space="preserve">unleashed </w:t>
      </w:r>
      <w:r w:rsidRPr="00BC3205">
        <w:rPr>
          <w:b/>
          <w:highlight w:val="yellow"/>
          <w:u w:val="single"/>
        </w:rPr>
        <w:t>pepper spray</w:t>
      </w:r>
      <w:r w:rsidR="001E22A0">
        <w:t xml:space="preserve"> at the </w:t>
      </w:r>
      <w:proofErr w:type="gramStart"/>
      <w:r w:rsidR="001E22A0">
        <w:t>crowd.</w:t>
      </w:r>
      <w:r w:rsidRPr="00116A0E">
        <w:rPr>
          <w:lang w:val="en"/>
        </w:rPr>
        <w:t>For</w:t>
      </w:r>
      <w:proofErr w:type="gramEnd"/>
      <w:r w:rsidRPr="00116A0E">
        <w:rPr>
          <w:lang w:val="en"/>
        </w:rPr>
        <w:t xml:space="preserve"> 2nd night in a row, </w:t>
      </w:r>
      <w:r w:rsidRPr="001E22A0">
        <w:rPr>
          <w:b/>
          <w:highlight w:val="yellow"/>
          <w:lang w:val="en"/>
        </w:rPr>
        <w:t>pro</w:t>
      </w:r>
      <w:r w:rsidRPr="00116A0E">
        <w:rPr>
          <w:lang w:val="en"/>
        </w:rPr>
        <w:t>-democracy demonstrators occupied the highway in downtown Hong Kong, sleeping on pavement</w:t>
      </w:r>
      <w:r w:rsidR="001E22A0">
        <w:t xml:space="preserve">. </w:t>
      </w:r>
      <w:r w:rsidRPr="00116A0E">
        <w:t xml:space="preserve">At least 56 people have been injured so far in the largely student-led protests, which </w:t>
      </w:r>
      <w:r w:rsidRPr="003C2635">
        <w:rPr>
          <w:b/>
          <w:color w:val="FF0000"/>
          <w:highlight w:val="yellow"/>
          <w:u w:val="single"/>
        </w:rPr>
        <w:t>flared into violence</w:t>
      </w:r>
      <w:r w:rsidR="001E22A0" w:rsidRPr="003C2635">
        <w:rPr>
          <w:b/>
          <w:color w:val="FF0000"/>
          <w:u w:val="single"/>
        </w:rPr>
        <w:t>(</w:t>
      </w:r>
      <w:r w:rsidR="001E22A0" w:rsidRPr="003C2635">
        <w:rPr>
          <w:rFonts w:ascii="Microsoft YaHei UI" w:eastAsia="Microsoft YaHei UI" w:hAnsi="Microsoft YaHei UI" w:cs="Microsoft YaHei UI" w:hint="eastAsia"/>
          <w:color w:val="FF0000"/>
          <w:sz w:val="18"/>
          <w:szCs w:val="18"/>
          <w:shd w:val="clear" w:color="auto" w:fill="F2F2F2"/>
        </w:rPr>
        <w:t>燃烧</w:t>
      </w:r>
      <w:r w:rsidR="001E22A0" w:rsidRPr="003C2635">
        <w:rPr>
          <w:b/>
          <w:color w:val="FF0000"/>
          <w:u w:val="single"/>
        </w:rPr>
        <w:t>)</w:t>
      </w:r>
      <w:r w:rsidRPr="003C2635">
        <w:rPr>
          <w:color w:val="FF0000"/>
        </w:rPr>
        <w:t xml:space="preserve"> </w:t>
      </w:r>
      <w:r w:rsidR="00AD4A49">
        <w:rPr>
          <w:color w:val="FF0000"/>
        </w:rPr>
        <w:t xml:space="preserve">and </w:t>
      </w:r>
      <w:r w:rsidR="00DC0DBD">
        <w:rPr>
          <w:color w:val="FF0000"/>
        </w:rPr>
        <w:t xml:space="preserve">sparked natinal(HK’s) fury </w:t>
      </w:r>
      <w:proofErr w:type="gramStart"/>
      <w:r w:rsidR="00DC0DBD">
        <w:rPr>
          <w:color w:val="FF0000"/>
        </w:rPr>
        <w:t xml:space="preserve">( </w:t>
      </w:r>
      <w:r w:rsidR="00DC0DBD">
        <w:rPr>
          <w:rFonts w:ascii="SimSun" w:eastAsia="SimSun" w:hAnsi="SimSun" w:cs="SimSun" w:hint="eastAsia"/>
          <w:color w:val="FF0000"/>
        </w:rPr>
        <w:t>激起</w:t>
      </w:r>
      <w:r w:rsidR="00DC0DBD" w:rsidRPr="00DC0DBD">
        <w:rPr>
          <w:rFonts w:ascii="SimSun" w:eastAsia="SimSun" w:hAnsi="SimSun" w:cs="SimSun" w:hint="eastAsia"/>
          <w:color w:val="FF0000"/>
        </w:rPr>
        <w:t>的愤怒</w:t>
      </w:r>
      <w:proofErr w:type="gramEnd"/>
      <w:r w:rsidR="00DC0DBD">
        <w:rPr>
          <w:rFonts w:hint="eastAsia"/>
          <w:color w:val="FF0000"/>
        </w:rPr>
        <w:t>)</w:t>
      </w:r>
      <w:r w:rsidR="00DC0DBD">
        <w:rPr>
          <w:color w:val="FF0000"/>
        </w:rPr>
        <w:t xml:space="preserve"> </w:t>
      </w:r>
      <w:r w:rsidR="00DC0DBD" w:rsidRPr="00116A0E">
        <w:t>starting Sunday, a Hong Kong government spokeswoman said.</w:t>
      </w:r>
      <w:r w:rsidR="00DC0DBD">
        <w:rPr>
          <w:color w:val="FF0000"/>
        </w:rPr>
        <w:t xml:space="preserve">                                                                                                                                                                                                                              </w:t>
      </w:r>
    </w:p>
    <w:p w:rsidR="00A553DE" w:rsidRPr="00116A0E" w:rsidRDefault="00A553DE" w:rsidP="00A553DE">
      <w:pPr>
        <w:pStyle w:val="cnnstorypgraphtxt"/>
      </w:pPr>
      <w:r w:rsidRPr="00116A0E">
        <w:t xml:space="preserve">The head of the </w:t>
      </w:r>
      <w:r w:rsidR="00A4276D">
        <w:t>HK</w:t>
      </w:r>
      <w:r w:rsidRPr="00116A0E">
        <w:t xml:space="preserve"> government urged protesters to clear roads Tuesday, saying they are </w:t>
      </w:r>
      <w:r w:rsidRPr="00C24B06">
        <w:rPr>
          <w:b/>
        </w:rPr>
        <w:t>impeding</w:t>
      </w:r>
      <w:r w:rsidR="00C24B06" w:rsidRPr="00C24B06">
        <w:rPr>
          <w:b/>
        </w:rPr>
        <w:t>/hinder/hamper</w:t>
      </w:r>
      <w:r w:rsidRPr="00116A0E">
        <w:t xml:space="preserve"> any emergency vehicles that may need to pass.</w:t>
      </w:r>
      <w:r w:rsidR="003C2635">
        <w:t xml:space="preserve"> </w:t>
      </w:r>
      <w:r w:rsidRPr="00116A0E">
        <w:t xml:space="preserve">"The main roads are used by fire trucks and ambulances. They now have to take a </w:t>
      </w:r>
      <w:r w:rsidR="003C2635">
        <w:t xml:space="preserve">reroute or even </w:t>
      </w:r>
      <w:r w:rsidRPr="003C2635">
        <w:rPr>
          <w:b/>
          <w:color w:val="FF0000"/>
          <w:highlight w:val="yellow"/>
        </w:rPr>
        <w:t>detour</w:t>
      </w:r>
      <w:r w:rsidRPr="00116A0E">
        <w:t xml:space="preserve">, so we urge </w:t>
      </w:r>
      <w:r w:rsidR="003C2635">
        <w:t>the society to think about this</w:t>
      </w:r>
      <w:r w:rsidRPr="00116A0E">
        <w:t>".</w:t>
      </w:r>
    </w:p>
    <w:p w:rsidR="00A553DE" w:rsidRPr="00116A0E" w:rsidRDefault="00A553DE" w:rsidP="00A553DE">
      <w:pPr>
        <w:pStyle w:val="cnnstorypgraphtxt"/>
      </w:pPr>
      <w:r w:rsidRPr="00116A0E">
        <w:t xml:space="preserve">Demonstrations began in response to China's decision to allow only Beijing-vetted candidates to stand in the city's 2017 election for the top civil position of chief executive. Protesters say Beijing has gone back on its pledge to allow </w:t>
      </w:r>
      <w:r w:rsidRPr="00FE6E92">
        <w:rPr>
          <w:b/>
          <w:highlight w:val="yellow"/>
          <w:u w:val="single"/>
        </w:rPr>
        <w:t>universal suffrage</w:t>
      </w:r>
      <w:r w:rsidRPr="00116A0E">
        <w:t xml:space="preserve"> in Hong Kong, which was promised "a high degree of autonomy" when it was </w:t>
      </w:r>
      <w:hyperlink r:id="rId14" w:history="1">
        <w:r w:rsidRPr="00116A0E">
          <w:rPr>
            <w:rStyle w:val="Hyperlink"/>
            <w:rFonts w:eastAsiaTheme="majorEastAsia"/>
          </w:rPr>
          <w:t>handed back to China by Britain in 1997</w:t>
        </w:r>
      </w:hyperlink>
      <w:r w:rsidRPr="00116A0E">
        <w:t>.</w:t>
      </w:r>
    </w:p>
    <w:p w:rsidR="00A553DE" w:rsidRPr="00116A0E" w:rsidRDefault="00A553DE" w:rsidP="00A553DE">
      <w:pPr>
        <w:pStyle w:val="cnnstorypgraphtxt"/>
      </w:pPr>
      <w:r w:rsidRPr="008F0396">
        <w:rPr>
          <w:color w:val="FF0000"/>
        </w:rPr>
        <w:t xml:space="preserve">Leung said Tuesday that China will not back down </w:t>
      </w:r>
      <w:r w:rsidR="00FE6E92" w:rsidRPr="008F0396">
        <w:rPr>
          <w:color w:val="FF0000"/>
        </w:rPr>
        <w:t xml:space="preserve">from its position on Hong Kong. </w:t>
      </w:r>
      <w:r w:rsidRPr="008F0396">
        <w:rPr>
          <w:color w:val="FF0000"/>
        </w:rPr>
        <w:t xml:space="preserve">"China will not </w:t>
      </w:r>
      <w:r w:rsidR="00FE6E92" w:rsidRPr="008F0396">
        <w:rPr>
          <w:b/>
          <w:color w:val="FF0000"/>
          <w:u w:val="single"/>
        </w:rPr>
        <w:t>budge</w:t>
      </w:r>
      <w:r w:rsidR="00D210F4">
        <w:rPr>
          <w:b/>
          <w:color w:val="FF0000"/>
          <w:u w:val="single"/>
        </w:rPr>
        <w:t>/back down</w:t>
      </w:r>
      <w:r w:rsidR="00FE6E92" w:rsidRPr="008F0396">
        <w:rPr>
          <w:color w:val="FF0000"/>
        </w:rPr>
        <w:t xml:space="preserve"> at this point, which means China will not </w:t>
      </w:r>
      <w:r w:rsidRPr="00997E4F">
        <w:rPr>
          <w:b/>
          <w:color w:val="FF0000"/>
          <w:u w:val="single"/>
        </w:rPr>
        <w:t>compromise</w:t>
      </w:r>
      <w:r w:rsidR="00FE6E92" w:rsidRPr="00997E4F">
        <w:rPr>
          <w:b/>
          <w:color w:val="FF0000"/>
          <w:u w:val="single"/>
        </w:rPr>
        <w:t>/submit/yield</w:t>
      </w:r>
      <w:r w:rsidRPr="00997E4F">
        <w:rPr>
          <w:b/>
          <w:color w:val="FF0000"/>
          <w:u w:val="single"/>
        </w:rPr>
        <w:t xml:space="preserve"> to</w:t>
      </w:r>
      <w:r w:rsidR="00D210F4">
        <w:rPr>
          <w:b/>
          <w:color w:val="FF0000"/>
          <w:u w:val="single"/>
        </w:rPr>
        <w:t>/compromise/back down</w:t>
      </w:r>
      <w:r w:rsidRPr="008F0396">
        <w:rPr>
          <w:color w:val="FF0000"/>
        </w:rPr>
        <w:t xml:space="preserve"> the illegal threats of some people,"</w:t>
      </w:r>
      <w:r w:rsidRPr="00116A0E">
        <w:t xml:space="preserve"> he said. "Based on the basic law, we will be able to have one person, one vote </w:t>
      </w:r>
      <w:r w:rsidRPr="00FE6E92">
        <w:rPr>
          <w:b/>
          <w:highlight w:val="yellow"/>
          <w:u w:val="single"/>
        </w:rPr>
        <w:t>universal suffrage</w:t>
      </w:r>
      <w:r w:rsidRPr="00116A0E">
        <w:t>. China's decision is based on and using what the basic law allows them to do."</w:t>
      </w:r>
    </w:p>
    <w:p w:rsidR="00A553DE" w:rsidRPr="00116A0E" w:rsidRDefault="00A553DE" w:rsidP="00A553DE">
      <w:pPr>
        <w:pStyle w:val="cnnstorypgraphtxt"/>
      </w:pPr>
      <w:r w:rsidRPr="00116A0E">
        <w:t xml:space="preserve">But the protesters, </w:t>
      </w:r>
      <w:r w:rsidRPr="003A13E3">
        <w:rPr>
          <w:b/>
        </w:rPr>
        <w:t>rallying</w:t>
      </w:r>
      <w:r w:rsidRPr="00116A0E">
        <w:t xml:space="preserve"> against what many see as the growing influence of the Chinese Communist Party on the way Hong Kong is run, are so far refusing to </w:t>
      </w:r>
      <w:r w:rsidRPr="003A13E3">
        <w:rPr>
          <w:b/>
          <w:highlight w:val="yellow"/>
          <w:u w:val="single"/>
        </w:rPr>
        <w:t>budge</w:t>
      </w:r>
      <w:r w:rsidR="003A13E3" w:rsidRPr="003A13E3">
        <w:rPr>
          <w:b/>
          <w:highlight w:val="yellow"/>
          <w:u w:val="single"/>
        </w:rPr>
        <w:t xml:space="preserve"> (relent sb’s attitude, sort of give in/submit /yield/comprise</w:t>
      </w:r>
      <w:r w:rsidR="00D210F4">
        <w:rPr>
          <w:b/>
          <w:highlight w:val="yellow"/>
          <w:u w:val="single"/>
        </w:rPr>
        <w:t>/back down</w:t>
      </w:r>
      <w:r w:rsidR="003A13E3" w:rsidRPr="003A13E3">
        <w:rPr>
          <w:b/>
          <w:highlight w:val="yellow"/>
          <w:u w:val="single"/>
        </w:rPr>
        <w:t xml:space="preserve"> a little</w:t>
      </w:r>
      <w:r w:rsidR="00EE50B9">
        <w:rPr>
          <w:b/>
          <w:highlight w:val="yellow"/>
          <w:u w:val="single"/>
        </w:rPr>
        <w:t xml:space="preserve"> bit</w:t>
      </w:r>
      <w:r w:rsidR="00EE50B9">
        <w:rPr>
          <w:rFonts w:eastAsiaTheme="minorEastAsia" w:hint="eastAsia"/>
          <w:b/>
          <w:highlight w:val="yellow"/>
          <w:u w:val="single"/>
        </w:rPr>
        <w:t xml:space="preserve"> </w:t>
      </w:r>
      <w:r w:rsidR="00EE50B9">
        <w:rPr>
          <w:rFonts w:eastAsiaTheme="minorEastAsia" w:hint="eastAsia"/>
          <w:b/>
          <w:highlight w:val="yellow"/>
          <w:u w:val="single"/>
        </w:rPr>
        <w:t>缓和态度，</w:t>
      </w:r>
      <w:proofErr w:type="gramStart"/>
      <w:r w:rsidR="00EE50B9">
        <w:rPr>
          <w:rFonts w:eastAsiaTheme="minorEastAsia" w:hint="eastAsia"/>
          <w:b/>
          <w:highlight w:val="yellow"/>
          <w:u w:val="single"/>
        </w:rPr>
        <w:t>有一点点的让步</w:t>
      </w:r>
      <w:r w:rsidR="003A13E3" w:rsidRPr="003A13E3">
        <w:rPr>
          <w:b/>
          <w:highlight w:val="yellow"/>
          <w:u w:val="single"/>
        </w:rPr>
        <w:t xml:space="preserve"> )</w:t>
      </w:r>
      <w:proofErr w:type="gramEnd"/>
    </w:p>
    <w:p w:rsidR="00A553DE" w:rsidRPr="00116A0E" w:rsidRDefault="00A553DE" w:rsidP="00A553DE">
      <w:pPr>
        <w:pStyle w:val="cnnstorypgraphtxt"/>
      </w:pPr>
      <w:r w:rsidRPr="00116A0E">
        <w:t xml:space="preserve">A large orange </w:t>
      </w:r>
      <w:r w:rsidRPr="00D210F4">
        <w:rPr>
          <w:b/>
        </w:rPr>
        <w:t>banner</w:t>
      </w:r>
      <w:r w:rsidRPr="00116A0E">
        <w:t xml:space="preserve"> hanging over them, Stevens reported, says "freedom in the midst of a storm."</w:t>
      </w:r>
      <w:r w:rsidR="00D210F4">
        <w:t xml:space="preserve"> </w:t>
      </w:r>
      <w:r w:rsidRPr="00116A0E">
        <w:t xml:space="preserve">Demonstrators say they're not going anywhere. Authorities also don't seem to show any sign of </w:t>
      </w:r>
      <w:r w:rsidRPr="00636483">
        <w:rPr>
          <w:b/>
          <w:highlight w:val="yellow"/>
          <w:u w:val="single"/>
        </w:rPr>
        <w:t>backing down</w:t>
      </w:r>
      <w:r w:rsidR="00636483" w:rsidRPr="00636483">
        <w:rPr>
          <w:b/>
          <w:highlight w:val="yellow"/>
          <w:u w:val="single"/>
        </w:rPr>
        <w:t>/budge/compromization/submission/yield</w:t>
      </w:r>
      <w:r w:rsidRPr="00116A0E">
        <w:t>; officials in Hong Kong and China say it's an illegal gathering.</w:t>
      </w:r>
    </w:p>
    <w:p w:rsidR="00A553DE" w:rsidRPr="00116A0E" w:rsidRDefault="00A553DE" w:rsidP="00A553DE">
      <w:pPr>
        <w:pStyle w:val="cnnstorypgraphtxt"/>
      </w:pPr>
      <w:r w:rsidRPr="00116A0E">
        <w:t xml:space="preserve">The large-scale demonstrations now taking place grew out of student-led </w:t>
      </w:r>
      <w:r w:rsidRPr="00042EE0">
        <w:rPr>
          <w:b/>
        </w:rPr>
        <w:t>boycotts</w:t>
      </w:r>
      <w:r w:rsidRPr="00116A0E">
        <w:t xml:space="preserve"> and protests that began last week.</w:t>
      </w:r>
      <w:r w:rsidR="00042EE0">
        <w:t xml:space="preserve"> </w:t>
      </w:r>
      <w:r w:rsidRPr="00116A0E">
        <w:t xml:space="preserve">The demonstrations increased in size over the weekend after gaining the support of Occupy Central with Love and Peace, a protest group that was already planning to lead a campaign of </w:t>
      </w:r>
      <w:r w:rsidRPr="00042EE0">
        <w:rPr>
          <w:b/>
          <w:highlight w:val="yellow"/>
          <w:u w:val="single"/>
        </w:rPr>
        <w:t xml:space="preserve">civil disobedience </w:t>
      </w:r>
      <w:r w:rsidRPr="00116A0E">
        <w:t>later this week against the Chinese government's decision.</w:t>
      </w:r>
    </w:p>
    <w:p w:rsidR="00A553DE" w:rsidRPr="00116A0E" w:rsidRDefault="00A553DE" w:rsidP="00A553DE">
      <w:pPr>
        <w:pStyle w:val="cnnstorypgraphtxt"/>
      </w:pPr>
      <w:r w:rsidRPr="00116A0E">
        <w:t>Images of heavy-handed treatment of protesters by police shocked many residents of Hong Kong, where large-scale, peaceful protests are common, but police crackdowns are not.</w:t>
      </w:r>
      <w:r w:rsidR="00042EE0">
        <w:t xml:space="preserve"> </w:t>
      </w:r>
      <w:r w:rsidRPr="00116A0E">
        <w:t xml:space="preserve">CNN's Ivan </w:t>
      </w:r>
      <w:r w:rsidRPr="00116A0E">
        <w:lastRenderedPageBreak/>
        <w:t>Watson --</w:t>
      </w:r>
      <w:hyperlink r:id="rId15" w:history="1">
        <w:r w:rsidRPr="00116A0E">
          <w:rPr>
            <w:rStyle w:val="Hyperlink"/>
            <w:rFonts w:eastAsiaTheme="majorEastAsia"/>
          </w:rPr>
          <w:t xml:space="preserve"> who himself was enveloped in a cloud of stinging tear gas Sunday</w:t>
        </w:r>
      </w:hyperlink>
      <w:r w:rsidRPr="00116A0E">
        <w:t xml:space="preserve"> -- said protesters and police appeared unused to the method of crowd control.</w:t>
      </w:r>
    </w:p>
    <w:p w:rsidR="00A553DE" w:rsidRPr="00116A0E" w:rsidRDefault="00A553DE" w:rsidP="00A553DE">
      <w:pPr>
        <w:pStyle w:val="cnnstorypgraphtxt"/>
      </w:pPr>
      <w:r w:rsidRPr="00116A0E">
        <w:t xml:space="preserve">"Both sides were appealing for calm, and then </w:t>
      </w:r>
      <w:r w:rsidRPr="00042EE0">
        <w:rPr>
          <w:b/>
          <w:u w:val="single"/>
        </w:rPr>
        <w:t xml:space="preserve">the tear </w:t>
      </w:r>
      <w:r w:rsidR="00042EE0" w:rsidRPr="00042EE0">
        <w:rPr>
          <w:b/>
          <w:u w:val="single"/>
        </w:rPr>
        <w:t>gas and pepper spray</w:t>
      </w:r>
      <w:r w:rsidRPr="00116A0E">
        <w:t xml:space="preserve"> just exploded </w:t>
      </w:r>
      <w:proofErr w:type="gramStart"/>
      <w:r w:rsidRPr="00116A0E">
        <w:t>in the midst of</w:t>
      </w:r>
      <w:proofErr w:type="gramEnd"/>
      <w:r w:rsidRPr="00116A0E">
        <w:t xml:space="preserve"> everybody</w:t>
      </w:r>
      <w:r w:rsidR="00042EE0">
        <w:t>, p</w:t>
      </w:r>
      <w:r w:rsidRPr="00116A0E">
        <w:t>eople here have never been hit by tear gas before, and it</w:t>
      </w:r>
      <w:r w:rsidR="00042EE0">
        <w:t xml:space="preserve"> comes as quite a shock to them. </w:t>
      </w:r>
      <w:r w:rsidRPr="00116A0E">
        <w:t>This is a big shock for a city that is famed for its law and order."</w:t>
      </w:r>
    </w:p>
    <w:p w:rsidR="00A553DE" w:rsidRDefault="00A553DE" w:rsidP="00A553DE">
      <w:pPr>
        <w:pStyle w:val="cnnstorypgraphtxt"/>
      </w:pPr>
      <w:r w:rsidRPr="00116A0E">
        <w:t xml:space="preserve">The strong police response appeared to stir thousands more people into joining the demonstrations, </w:t>
      </w:r>
      <w:r w:rsidRPr="00042EE0">
        <w:rPr>
          <w:b/>
        </w:rPr>
        <w:t>swelling</w:t>
      </w:r>
      <w:r w:rsidRPr="00116A0E">
        <w:t xml:space="preserve"> the ranks of protesters around the government headquarters and starting new </w:t>
      </w:r>
      <w:r w:rsidRPr="00042EE0">
        <w:rPr>
          <w:b/>
        </w:rPr>
        <w:t>rallies</w:t>
      </w:r>
      <w:r w:rsidRPr="00116A0E">
        <w:t xml:space="preserve"> in other key areas of the city, including </w:t>
      </w:r>
      <w:r w:rsidRPr="00042EE0">
        <w:rPr>
          <w:b/>
          <w:highlight w:val="yellow"/>
          <w:u w:val="single"/>
        </w:rPr>
        <w:t>the densely populated district</w:t>
      </w:r>
      <w:r w:rsidRPr="00116A0E">
        <w:t xml:space="preserve"> of Kowloon, which sits on the opposite side of Victoria Harbor from Hong Kong Island.</w:t>
      </w:r>
    </w:p>
    <w:p w:rsidR="00042EE0" w:rsidRPr="00116A0E" w:rsidRDefault="00042EE0" w:rsidP="00A553DE">
      <w:pPr>
        <w:pStyle w:val="cnnstorypgraphtxt"/>
      </w:pPr>
    </w:p>
    <w:p w:rsidR="00A553DE" w:rsidRPr="00116A0E" w:rsidRDefault="00A553DE" w:rsidP="00A553DE">
      <w:pPr>
        <w:pStyle w:val="Heading2"/>
      </w:pPr>
      <w:r w:rsidRPr="00116A0E">
        <w:t>(</w:t>
      </w:r>
      <w:r w:rsidR="00591FBF">
        <w:t>Unethical social issue: bribery and crime</w:t>
      </w:r>
      <w:r w:rsidRPr="00116A0E">
        <w:t>) Ousted SK president apprehended/arrested</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Former South Korean President Park Geun-hye, who </w:t>
      </w:r>
      <w:r w:rsidRPr="00116A0E">
        <w:rPr>
          <w:rFonts w:ascii="Times New Roman" w:hAnsi="Times New Roman" w:cs="Times New Roman"/>
          <w:sz w:val="24"/>
          <w:szCs w:val="24"/>
          <w:u w:val="single"/>
        </w:rPr>
        <w:t>was removed from office/ousted from office</w:t>
      </w:r>
      <w:r w:rsidRPr="00116A0E">
        <w:rPr>
          <w:rFonts w:ascii="Times New Roman" w:hAnsi="Times New Roman" w:cs="Times New Roman"/>
          <w:sz w:val="24"/>
          <w:szCs w:val="24"/>
        </w:rPr>
        <w:t xml:space="preserve"> </w:t>
      </w:r>
      <w:r w:rsidRPr="00481AFF">
        <w:rPr>
          <w:rFonts w:ascii="Tahoma" w:hAnsi="Tahoma" w:cs="Tahoma"/>
          <w:color w:val="434343"/>
          <w:sz w:val="16"/>
          <w:szCs w:val="16"/>
          <w:highlight w:val="yellow"/>
          <w:shd w:val="clear" w:color="auto" w:fill="DCE8EE"/>
        </w:rPr>
        <w:t>罢黜</w:t>
      </w:r>
      <w:r w:rsidRPr="00481AFF">
        <w:rPr>
          <w:rFonts w:ascii="Tahoma" w:hAnsi="Tahoma" w:cs="Tahoma"/>
          <w:color w:val="434343"/>
          <w:sz w:val="16"/>
          <w:szCs w:val="16"/>
          <w:highlight w:val="yellow"/>
          <w:shd w:val="clear" w:color="auto" w:fill="DCE8EE"/>
        </w:rPr>
        <w:t xml:space="preserve">; </w:t>
      </w:r>
      <w:r w:rsidRPr="00481AFF">
        <w:rPr>
          <w:rFonts w:ascii="Tahoma" w:hAnsi="Tahoma" w:cs="Tahoma"/>
          <w:color w:val="434343"/>
          <w:sz w:val="16"/>
          <w:szCs w:val="16"/>
          <w:highlight w:val="yellow"/>
          <w:shd w:val="clear" w:color="auto" w:fill="DCE8EE"/>
        </w:rPr>
        <w:t>把</w:t>
      </w:r>
      <w:r w:rsidRPr="00481AFF">
        <w:rPr>
          <w:rFonts w:ascii="Tahoma" w:hAnsi="Tahoma" w:cs="Tahoma"/>
          <w:color w:val="434343"/>
          <w:sz w:val="16"/>
          <w:szCs w:val="16"/>
          <w:highlight w:val="yellow"/>
          <w:shd w:val="clear" w:color="auto" w:fill="DCE8EE"/>
        </w:rPr>
        <w:t>…</w:t>
      </w:r>
      <w:r w:rsidRPr="00481AFF">
        <w:rPr>
          <w:rFonts w:ascii="Tahoma" w:hAnsi="Tahoma" w:cs="Tahoma"/>
          <w:color w:val="434343"/>
          <w:sz w:val="16"/>
          <w:szCs w:val="16"/>
          <w:highlight w:val="yellow"/>
          <w:shd w:val="clear" w:color="auto" w:fill="DCE8EE"/>
        </w:rPr>
        <w:t>撤</w:t>
      </w:r>
      <w:r w:rsidRPr="00481AFF">
        <w:rPr>
          <w:rFonts w:ascii="Microsoft YaHei UI" w:eastAsia="Microsoft YaHei UI" w:hAnsi="Microsoft YaHei UI" w:cs="Microsoft YaHei UI" w:hint="eastAsia"/>
          <w:color w:val="434343"/>
          <w:sz w:val="16"/>
          <w:szCs w:val="16"/>
          <w:highlight w:val="yellow"/>
          <w:shd w:val="clear" w:color="auto" w:fill="DCE8EE"/>
        </w:rPr>
        <w:t>职</w:t>
      </w:r>
      <w:r w:rsidRPr="00116A0E">
        <w:rPr>
          <w:rFonts w:ascii="Times New Roman" w:hAnsi="Times New Roman" w:cs="Times New Roman"/>
          <w:sz w:val="24"/>
          <w:szCs w:val="24"/>
        </w:rPr>
        <w:t>earlier this month, was apprehended/arrested on Friday. "Major crimes have been ascertained and there is a concern that the suspect might attempt to destroy evidence," Judge Kang Bu-young said in a text message to reporters.</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"The court recognizes the need, </w:t>
      </w:r>
      <w:r w:rsidRPr="00116A0E">
        <w:rPr>
          <w:rFonts w:ascii="Times New Roman" w:hAnsi="Times New Roman" w:cs="Times New Roman"/>
          <w:b/>
          <w:sz w:val="24"/>
          <w:szCs w:val="24"/>
        </w:rPr>
        <w:t>necessity</w:t>
      </w:r>
      <w:r w:rsidRPr="00116A0E">
        <w:rPr>
          <w:rFonts w:ascii="Times New Roman" w:hAnsi="Times New Roman" w:cs="Times New Roman"/>
          <w:sz w:val="24"/>
          <w:szCs w:val="24"/>
        </w:rPr>
        <w:t xml:space="preserve"> and </w:t>
      </w:r>
      <w:r w:rsidRPr="00116A0E">
        <w:rPr>
          <w:rFonts w:ascii="Times New Roman" w:hAnsi="Times New Roman" w:cs="Times New Roman"/>
          <w:b/>
          <w:sz w:val="24"/>
          <w:szCs w:val="24"/>
        </w:rPr>
        <w:t>reasonableness</w:t>
      </w:r>
      <w:r w:rsidRPr="00116A0E">
        <w:rPr>
          <w:rFonts w:ascii="Times New Roman" w:hAnsi="Times New Roman" w:cs="Times New Roman"/>
          <w:sz w:val="24"/>
          <w:szCs w:val="24"/>
        </w:rPr>
        <w:t xml:space="preserve"> of the suspect's arrest." </w:t>
      </w:r>
      <w:hyperlink r:id="rId16" w:history="1">
        <w:r w:rsidRPr="00116A0E">
          <w:rPr>
            <w:rFonts w:ascii="Times New Roman" w:hAnsi="Times New Roman" w:cs="Times New Roman"/>
            <w:sz w:val="24"/>
            <w:szCs w:val="24"/>
          </w:rPr>
          <w:t xml:space="preserve">Prosecutors announced Monday </w:t>
        </w:r>
      </w:hyperlink>
      <w:r w:rsidRPr="00116A0E">
        <w:rPr>
          <w:rFonts w:ascii="Times New Roman" w:hAnsi="Times New Roman" w:cs="Times New Roman"/>
          <w:sz w:val="24"/>
          <w:szCs w:val="24"/>
        </w:rPr>
        <w:t xml:space="preserve">that they were seeking to arrest Park on charges relating to abuse of power, accepting bribes, </w:t>
      </w:r>
      <w:r w:rsidRPr="00116A0E">
        <w:rPr>
          <w:rFonts w:ascii="Times New Roman" w:hAnsi="Times New Roman" w:cs="Times New Roman"/>
          <w:b/>
          <w:sz w:val="24"/>
          <w:szCs w:val="24"/>
        </w:rPr>
        <w:t>embezzlement</w:t>
      </w:r>
      <w:r w:rsidRPr="00116A0E">
        <w:rPr>
          <w:rFonts w:ascii="Tahoma" w:hAnsi="Tahoma" w:cs="Tahoma"/>
          <w:color w:val="626262"/>
          <w:sz w:val="24"/>
          <w:szCs w:val="24"/>
          <w:shd w:val="clear" w:color="auto" w:fill="F2F2F2"/>
        </w:rPr>
        <w:t>挪用公</w:t>
      </w:r>
      <w:r w:rsidRPr="00116A0E">
        <w:rPr>
          <w:rFonts w:ascii="Microsoft YaHei UI" w:eastAsia="Microsoft YaHei UI" w:hAnsi="Microsoft YaHei UI" w:cs="Microsoft YaHei UI" w:hint="eastAsia"/>
          <w:color w:val="626262"/>
          <w:sz w:val="24"/>
          <w:szCs w:val="24"/>
          <w:shd w:val="clear" w:color="auto" w:fill="F2F2F2"/>
        </w:rPr>
        <w:t>款</w:t>
      </w:r>
      <w:r w:rsidRPr="00116A0E">
        <w:rPr>
          <w:rFonts w:ascii="Times New Roman" w:hAnsi="Times New Roman" w:cs="Times New Roman"/>
          <w:sz w:val="24"/>
          <w:szCs w:val="24"/>
        </w:rPr>
        <w:t xml:space="preserve">, and leaking important information. "The suspect abused the </w:t>
      </w:r>
      <w:r w:rsidRPr="00116A0E">
        <w:rPr>
          <w:rFonts w:ascii="Times New Roman" w:hAnsi="Times New Roman" w:cs="Times New Roman"/>
          <w:b/>
          <w:sz w:val="24"/>
          <w:szCs w:val="24"/>
        </w:rPr>
        <w:t>mighty</w:t>
      </w:r>
      <w:r w:rsidRPr="00116A0E">
        <w:rPr>
          <w:rFonts w:ascii="Times New Roman" w:hAnsi="Times New Roman" w:cs="Times New Roman"/>
          <w:sz w:val="24"/>
          <w:szCs w:val="24"/>
        </w:rPr>
        <w:t xml:space="preserve"> power and position as President to take bribes from companies and </w:t>
      </w:r>
      <w:r w:rsidRPr="00116A0E">
        <w:rPr>
          <w:rFonts w:ascii="Times New Roman" w:hAnsi="Times New Roman" w:cs="Times New Roman"/>
          <w:b/>
          <w:sz w:val="24"/>
          <w:szCs w:val="24"/>
        </w:rPr>
        <w:t>infringed</w:t>
      </w:r>
      <w:r w:rsidRPr="00116A0E">
        <w:rPr>
          <w:rFonts w:ascii="Times New Roman" w:hAnsi="Times New Roman" w:cs="Times New Roman"/>
          <w:sz w:val="24"/>
          <w:szCs w:val="24"/>
        </w:rPr>
        <w:t xml:space="preserve"> upon the freedom of corporate management and leaked important confidential official information.</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Park had been held in a temporary </w:t>
      </w:r>
      <w:r w:rsidRPr="00116A0E">
        <w:rPr>
          <w:rFonts w:ascii="Times New Roman" w:hAnsi="Times New Roman" w:cs="Times New Roman"/>
          <w:b/>
          <w:sz w:val="24"/>
          <w:szCs w:val="24"/>
        </w:rPr>
        <w:t>detention</w:t>
      </w:r>
      <w:r w:rsidRPr="00116A0E">
        <w:rPr>
          <w:rFonts w:ascii="Times New Roman" w:hAnsi="Times New Roman" w:cs="Times New Roman"/>
          <w:sz w:val="24"/>
          <w:szCs w:val="24"/>
        </w:rPr>
        <w:t xml:space="preserve"> facility at the Seoul Central District Prosecutor's Office Building ahead of the court's decision. She was taken to Seoul </w:t>
      </w:r>
      <w:r w:rsidRPr="00116A0E">
        <w:rPr>
          <w:rFonts w:ascii="Times New Roman" w:hAnsi="Times New Roman" w:cs="Times New Roman"/>
          <w:b/>
          <w:sz w:val="24"/>
          <w:szCs w:val="24"/>
        </w:rPr>
        <w:t>Detention</w:t>
      </w:r>
      <w:r w:rsidRPr="00116A0E">
        <w:rPr>
          <w:rFonts w:ascii="Times New Roman" w:hAnsi="Times New Roman" w:cs="Times New Roman"/>
          <w:sz w:val="24"/>
          <w:szCs w:val="24"/>
        </w:rPr>
        <w:t xml:space="preserve"> Center on Friday, the same location where her </w:t>
      </w:r>
      <w:r w:rsidRPr="00116A0E">
        <w:rPr>
          <w:rFonts w:ascii="Times New Roman" w:hAnsi="Times New Roman" w:cs="Times New Roman"/>
          <w:b/>
          <w:sz w:val="24"/>
          <w:szCs w:val="24"/>
        </w:rPr>
        <w:t>confidant</w:t>
      </w:r>
      <w:r w:rsidRPr="00116A0E">
        <w:rPr>
          <w:rFonts w:ascii="Times New Roman" w:hAnsi="Times New Roman" w:cs="Times New Roman"/>
          <w:sz w:val="24"/>
          <w:szCs w:val="24"/>
        </w:rPr>
        <w:t xml:space="preserve"> Choi Soon-sil and some of the </w:t>
      </w:r>
      <w:r w:rsidRPr="00116A0E">
        <w:rPr>
          <w:rFonts w:ascii="Times New Roman" w:hAnsi="Times New Roman" w:cs="Times New Roman"/>
          <w:b/>
          <w:sz w:val="24"/>
          <w:szCs w:val="24"/>
          <w:u w:val="single"/>
        </w:rPr>
        <w:t>high-profile figures/dignitary</w:t>
      </w:r>
      <w:proofErr w:type="gramStart"/>
      <w:r w:rsidRPr="00116A0E">
        <w:rPr>
          <w:rFonts w:ascii="Tahoma" w:hAnsi="Tahoma" w:cs="Tahoma"/>
          <w:b/>
          <w:color w:val="434343"/>
          <w:sz w:val="24"/>
          <w:szCs w:val="24"/>
          <w:u w:val="single"/>
          <w:shd w:val="clear" w:color="auto" w:fill="F2F2F2"/>
        </w:rPr>
        <w:t>高官</w:t>
      </w:r>
      <w:r w:rsidRPr="00116A0E">
        <w:rPr>
          <w:rFonts w:ascii="Tahoma" w:hAnsi="Tahoma" w:cs="Tahoma" w:hint="eastAsia"/>
          <w:b/>
          <w:color w:val="434343"/>
          <w:sz w:val="24"/>
          <w:szCs w:val="24"/>
          <w:u w:val="single"/>
          <w:shd w:val="clear" w:color="auto" w:fill="F2F2F2"/>
        </w:rPr>
        <w:t>;</w:t>
      </w:r>
      <w:r w:rsidRPr="00116A0E">
        <w:rPr>
          <w:rFonts w:ascii="Tahoma" w:hAnsi="Tahoma" w:cs="Tahoma"/>
          <w:b/>
          <w:color w:val="434343"/>
          <w:sz w:val="24"/>
          <w:szCs w:val="24"/>
          <w:u w:val="single"/>
          <w:shd w:val="clear" w:color="auto" w:fill="F2F2F2"/>
        </w:rPr>
        <w:t>显要人</w:t>
      </w:r>
      <w:r w:rsidRPr="00116A0E">
        <w:rPr>
          <w:rFonts w:ascii="Microsoft YaHei UI" w:eastAsia="Microsoft YaHei UI" w:hAnsi="Microsoft YaHei UI" w:cs="Microsoft YaHei UI" w:hint="eastAsia"/>
          <w:b/>
          <w:color w:val="434343"/>
          <w:sz w:val="24"/>
          <w:szCs w:val="24"/>
          <w:u w:val="single"/>
          <w:shd w:val="clear" w:color="auto" w:fill="F2F2F2"/>
        </w:rPr>
        <w:t>物</w:t>
      </w:r>
      <w:proofErr w:type="gramEnd"/>
      <w:r w:rsidRPr="00116A0E">
        <w:rPr>
          <w:rFonts w:ascii="Times New Roman" w:hAnsi="Times New Roman" w:cs="Times New Roman"/>
          <w:sz w:val="24"/>
          <w:szCs w:val="24"/>
        </w:rPr>
        <w:t xml:space="preserve"> who </w:t>
      </w:r>
      <w:r w:rsidRPr="00116A0E">
        <w:rPr>
          <w:rFonts w:ascii="Times New Roman" w:hAnsi="Times New Roman" w:cs="Times New Roman"/>
          <w:b/>
          <w:sz w:val="24"/>
          <w:szCs w:val="24"/>
          <w:u w:val="single"/>
        </w:rPr>
        <w:t>were embroiled in</w:t>
      </w:r>
      <w:r w:rsidRPr="00116A0E">
        <w:rPr>
          <w:rFonts w:ascii="Times New Roman" w:hAnsi="Times New Roman" w:cs="Times New Roman"/>
          <w:sz w:val="24"/>
          <w:szCs w:val="24"/>
        </w:rPr>
        <w:t xml:space="preserve"> the ongoing scandal, including Samsung </w:t>
      </w:r>
      <w:r w:rsidRPr="00116A0E">
        <w:rPr>
          <w:rFonts w:ascii="Times New Roman" w:hAnsi="Times New Roman" w:cs="Times New Roman"/>
          <w:b/>
          <w:sz w:val="24"/>
          <w:szCs w:val="24"/>
        </w:rPr>
        <w:t>heir</w:t>
      </w:r>
      <w:r w:rsidRPr="00116A0E">
        <w:rPr>
          <w:rFonts w:ascii="Lucida Sans Unicode" w:hAnsi="Lucida Sans Unicode" w:cs="Lucida Sans Unicode"/>
          <w:color w:val="666666"/>
          <w:sz w:val="24"/>
          <w:szCs w:val="24"/>
          <w:shd w:val="clear" w:color="auto" w:fill="F2F2F2"/>
        </w:rPr>
        <w:t>[eə]</w:t>
      </w:r>
      <w:r w:rsidRPr="00116A0E">
        <w:rPr>
          <w:rFonts w:ascii="Times New Roman" w:hAnsi="Times New Roman" w:cs="Times New Roman"/>
          <w:sz w:val="24"/>
          <w:szCs w:val="24"/>
        </w:rPr>
        <w:t xml:space="preserve"> Lee Jae-yong, have been </w:t>
      </w:r>
      <w:r w:rsidRPr="00116A0E">
        <w:rPr>
          <w:rFonts w:ascii="Times New Roman" w:hAnsi="Times New Roman" w:cs="Times New Roman"/>
          <w:b/>
          <w:sz w:val="24"/>
          <w:szCs w:val="24"/>
        </w:rPr>
        <w:t>detained</w:t>
      </w:r>
      <w:r w:rsidRPr="00116A0E">
        <w:rPr>
          <w:rFonts w:ascii="Times New Roman" w:hAnsi="Times New Roman" w:cs="Times New Roman"/>
          <w:sz w:val="24"/>
          <w:szCs w:val="24"/>
        </w:rPr>
        <w:t xml:space="preserve">.  </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w:t>
      </w:r>
      <w:r w:rsidRPr="00116A0E">
        <w:rPr>
          <w:rStyle w:val="apple-converted-space"/>
          <w:rFonts w:ascii="Tahoma" w:hAnsi="Tahoma" w:cs="Tahoma"/>
          <w:color w:val="434343"/>
          <w:sz w:val="24"/>
          <w:szCs w:val="24"/>
          <w:shd w:val="clear" w:color="auto" w:fill="DCE8EE"/>
        </w:rPr>
        <w:t> </w:t>
      </w:r>
      <w:r w:rsidRPr="00116A0E">
        <w:rPr>
          <w:rFonts w:ascii="Tahoma" w:hAnsi="Tahoma" w:cs="Tahoma"/>
          <w:color w:val="434343"/>
          <w:sz w:val="24"/>
          <w:szCs w:val="24"/>
          <w:shd w:val="clear" w:color="auto" w:fill="DCE8EE"/>
        </w:rPr>
        <w:t>someone</w:t>
      </w:r>
      <w:r w:rsidRPr="00116A0E">
        <w:rPr>
          <w:rStyle w:val="apple-converted-space"/>
          <w:rFonts w:ascii="Tahoma" w:hAnsi="Tahoma" w:cs="Tahoma"/>
          <w:color w:val="434343"/>
          <w:sz w:val="24"/>
          <w:szCs w:val="24"/>
          <w:shd w:val="clear" w:color="auto" w:fill="DCE8EE"/>
        </w:rPr>
        <w:t> </w:t>
      </w:r>
      <w:r w:rsidRPr="00116A0E">
        <w:rPr>
          <w:rFonts w:ascii="Tahoma" w:hAnsi="Tahoma" w:cs="Tahoma"/>
          <w:b/>
          <w:bCs/>
          <w:color w:val="638C0B"/>
          <w:sz w:val="24"/>
          <w:szCs w:val="24"/>
          <w:shd w:val="clear" w:color="auto" w:fill="DCE8EE"/>
        </w:rPr>
        <w:t>embroils</w:t>
      </w:r>
      <w:r w:rsidRPr="00116A0E">
        <w:rPr>
          <w:rStyle w:val="apple-converted-space"/>
          <w:rFonts w:ascii="Tahoma" w:hAnsi="Tahoma" w:cs="Tahoma"/>
          <w:color w:val="434343"/>
          <w:sz w:val="24"/>
          <w:szCs w:val="24"/>
          <w:shd w:val="clear" w:color="auto" w:fill="DCE8EE"/>
        </w:rPr>
        <w:t> </w:t>
      </w:r>
      <w:r w:rsidRPr="00116A0E">
        <w:rPr>
          <w:rFonts w:ascii="Tahoma" w:hAnsi="Tahoma" w:cs="Tahoma"/>
          <w:color w:val="434343"/>
          <w:sz w:val="24"/>
          <w:szCs w:val="24"/>
          <w:shd w:val="clear" w:color="auto" w:fill="DCE8EE"/>
        </w:rPr>
        <w:t>you</w:t>
      </w:r>
      <w:r w:rsidRPr="00116A0E">
        <w:rPr>
          <w:rStyle w:val="apple-converted-space"/>
          <w:rFonts w:ascii="Tahoma" w:hAnsi="Tahoma" w:cs="Tahoma"/>
          <w:color w:val="434343"/>
          <w:sz w:val="24"/>
          <w:szCs w:val="24"/>
          <w:shd w:val="clear" w:color="auto" w:fill="DCE8EE"/>
        </w:rPr>
        <w:t> </w:t>
      </w:r>
      <w:r w:rsidRPr="00116A0E">
        <w:rPr>
          <w:rFonts w:ascii="Tahoma" w:hAnsi="Tahoma" w:cs="Tahoma"/>
          <w:b/>
          <w:bCs/>
          <w:color w:val="638C0B"/>
          <w:sz w:val="24"/>
          <w:szCs w:val="24"/>
          <w:shd w:val="clear" w:color="auto" w:fill="DCE8EE"/>
        </w:rPr>
        <w:t>in</w:t>
      </w:r>
      <w:r w:rsidRPr="00116A0E">
        <w:rPr>
          <w:rStyle w:val="apple-converted-space"/>
          <w:rFonts w:ascii="Tahoma" w:hAnsi="Tahoma" w:cs="Tahoma"/>
          <w:color w:val="434343"/>
          <w:sz w:val="24"/>
          <w:szCs w:val="24"/>
          <w:shd w:val="clear" w:color="auto" w:fill="DCE8EE"/>
        </w:rPr>
        <w:t> </w:t>
      </w:r>
      <w:r w:rsidRPr="00116A0E">
        <w:rPr>
          <w:rFonts w:ascii="Tahoma" w:hAnsi="Tahoma" w:cs="Tahoma"/>
          <w:color w:val="434343"/>
          <w:sz w:val="24"/>
          <w:szCs w:val="24"/>
          <w:shd w:val="clear" w:color="auto" w:fill="DCE8EE"/>
        </w:rPr>
        <w:t xml:space="preserve">a fight or an argument, they get you deeply involved in it. </w:t>
      </w:r>
      <w:r w:rsidRPr="00116A0E">
        <w:rPr>
          <w:rFonts w:ascii="Tahoma" w:hAnsi="Tahoma" w:cs="Tahoma"/>
          <w:color w:val="434343"/>
          <w:sz w:val="24"/>
          <w:szCs w:val="24"/>
          <w:shd w:val="clear" w:color="auto" w:fill="DCE8EE"/>
        </w:rPr>
        <w:t>使卷入</w:t>
      </w:r>
      <w:r w:rsidRPr="00116A0E">
        <w:rPr>
          <w:rFonts w:ascii="Tahoma" w:hAnsi="Tahoma" w:cs="Tahoma"/>
          <w:color w:val="434343"/>
          <w:sz w:val="24"/>
          <w:szCs w:val="24"/>
          <w:shd w:val="clear" w:color="auto" w:fill="DCE8EE"/>
        </w:rPr>
        <w:t>(</w:t>
      </w:r>
      <w:r w:rsidRPr="00116A0E">
        <w:rPr>
          <w:rFonts w:ascii="Tahoma" w:hAnsi="Tahoma" w:cs="Tahoma"/>
          <w:color w:val="434343"/>
          <w:sz w:val="24"/>
          <w:szCs w:val="24"/>
          <w:shd w:val="clear" w:color="auto" w:fill="DCE8EE"/>
        </w:rPr>
        <w:t>战斗或争论</w:t>
      </w:r>
      <w:r w:rsidRPr="00116A0E">
        <w:rPr>
          <w:rFonts w:ascii="Tahoma" w:hAnsi="Tahoma" w:cs="Tahoma"/>
          <w:color w:val="434343"/>
          <w:sz w:val="24"/>
          <w:szCs w:val="24"/>
          <w:shd w:val="clear" w:color="auto" w:fill="DCE8EE"/>
        </w:rPr>
        <w: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Park has not yet been formally </w:t>
      </w:r>
      <w:r w:rsidRPr="00116A0E">
        <w:rPr>
          <w:rFonts w:ascii="Times New Roman" w:hAnsi="Times New Roman" w:cs="Times New Roman"/>
          <w:b/>
          <w:sz w:val="24"/>
          <w:szCs w:val="24"/>
        </w:rPr>
        <w:t>indicted</w:t>
      </w:r>
      <w:r w:rsidRPr="00116A0E">
        <w:rPr>
          <w:rFonts w:ascii="Times New Roman" w:hAnsi="Times New Roman" w:cs="Times New Roman"/>
          <w:sz w:val="24"/>
          <w:szCs w:val="24"/>
        </w:rPr>
        <w:t>/</w:t>
      </w:r>
      <w:r w:rsidRPr="00116A0E">
        <w:rPr>
          <w:rFonts w:ascii="Times New Roman" w:hAnsi="Times New Roman" w:cs="Times New Roman"/>
          <w:b/>
          <w:sz w:val="24"/>
          <w:szCs w:val="24"/>
        </w:rPr>
        <w:t>accused</w:t>
      </w:r>
      <w:r w:rsidRPr="00116A0E">
        <w:rPr>
          <w:rFonts w:ascii="Times New Roman" w:hAnsi="Times New Roman" w:cs="Times New Roman"/>
          <w:sz w:val="24"/>
          <w:szCs w:val="24"/>
        </w:rPr>
        <w:t xml:space="preserve">, prosecutors said. Prosecutors can </w:t>
      </w:r>
      <w:r w:rsidRPr="00116A0E">
        <w:rPr>
          <w:rFonts w:ascii="Times New Roman" w:hAnsi="Times New Roman" w:cs="Times New Roman"/>
          <w:b/>
          <w:sz w:val="24"/>
          <w:szCs w:val="24"/>
        </w:rPr>
        <w:t>detain</w:t>
      </w:r>
      <w:r w:rsidRPr="00116A0E">
        <w:rPr>
          <w:rFonts w:ascii="Times New Roman" w:hAnsi="Times New Roman" w:cs="Times New Roman"/>
          <w:sz w:val="24"/>
          <w:szCs w:val="24"/>
        </w:rPr>
        <w:t xml:space="preserve"> Park for up to 20 days before formally charging/indicting her. Park was removed from office/</w:t>
      </w:r>
      <w:r w:rsidRPr="00116A0E">
        <w:rPr>
          <w:rFonts w:ascii="Times New Roman" w:hAnsi="Times New Roman" w:cs="Times New Roman"/>
          <w:b/>
          <w:sz w:val="24"/>
          <w:szCs w:val="24"/>
          <w:u w:val="single"/>
        </w:rPr>
        <w:t>ousted from office</w:t>
      </w:r>
      <w:r w:rsidRPr="00116A0E">
        <w:rPr>
          <w:rFonts w:ascii="Tahoma" w:hAnsi="Tahoma" w:cs="Tahoma"/>
          <w:b/>
          <w:color w:val="434343"/>
          <w:sz w:val="24"/>
          <w:szCs w:val="24"/>
          <w:u w:val="single"/>
          <w:shd w:val="clear" w:color="auto" w:fill="DCE8EE"/>
        </w:rPr>
        <w:t>罢黜</w:t>
      </w:r>
      <w:r w:rsidRPr="00116A0E">
        <w:rPr>
          <w:rFonts w:ascii="Tahoma" w:hAnsi="Tahoma" w:cs="Tahoma"/>
          <w:b/>
          <w:color w:val="434343"/>
          <w:sz w:val="24"/>
          <w:szCs w:val="24"/>
          <w:u w:val="single"/>
          <w:shd w:val="clear" w:color="auto" w:fill="DCE8EE"/>
        </w:rPr>
        <w:t xml:space="preserve">; </w:t>
      </w:r>
      <w:r w:rsidRPr="00116A0E">
        <w:rPr>
          <w:rFonts w:ascii="Tahoma" w:hAnsi="Tahoma" w:cs="Tahoma"/>
          <w:b/>
          <w:color w:val="434343"/>
          <w:sz w:val="24"/>
          <w:szCs w:val="24"/>
          <w:u w:val="single"/>
          <w:shd w:val="clear" w:color="auto" w:fill="DCE8EE"/>
        </w:rPr>
        <w:t>把</w:t>
      </w:r>
      <w:r w:rsidRPr="00116A0E">
        <w:rPr>
          <w:rFonts w:ascii="Tahoma" w:hAnsi="Tahoma" w:cs="Tahoma"/>
          <w:b/>
          <w:color w:val="434343"/>
          <w:sz w:val="24"/>
          <w:szCs w:val="24"/>
          <w:u w:val="single"/>
          <w:shd w:val="clear" w:color="auto" w:fill="DCE8EE"/>
        </w:rPr>
        <w:t>…</w:t>
      </w:r>
      <w:r w:rsidRPr="00116A0E">
        <w:rPr>
          <w:rFonts w:ascii="Tahoma" w:hAnsi="Tahoma" w:cs="Tahoma"/>
          <w:b/>
          <w:color w:val="434343"/>
          <w:sz w:val="24"/>
          <w:szCs w:val="24"/>
          <w:u w:val="single"/>
          <w:shd w:val="clear" w:color="auto" w:fill="DCE8EE"/>
        </w:rPr>
        <w:t>撤</w:t>
      </w:r>
      <w:r w:rsidRPr="00116A0E">
        <w:rPr>
          <w:rFonts w:ascii="Microsoft YaHei UI" w:eastAsia="Microsoft YaHei UI" w:hAnsi="Microsoft YaHei UI" w:cs="Microsoft YaHei UI" w:hint="eastAsia"/>
          <w:b/>
          <w:color w:val="434343"/>
          <w:sz w:val="24"/>
          <w:szCs w:val="24"/>
          <w:u w:val="single"/>
          <w:shd w:val="clear" w:color="auto" w:fill="DCE8EE"/>
        </w:rPr>
        <w:t>职</w:t>
      </w:r>
      <w:r w:rsidRPr="00116A0E">
        <w:rPr>
          <w:rFonts w:ascii="Times New Roman" w:hAnsi="Times New Roman" w:cs="Times New Roman"/>
          <w:sz w:val="24"/>
          <w:szCs w:val="24"/>
        </w:rPr>
        <w:t xml:space="preserve"> on March 10, after South Korea's Constitutional Court upheld a decision to </w:t>
      </w:r>
      <w:r w:rsidRPr="00116A0E">
        <w:rPr>
          <w:rFonts w:ascii="Times New Roman" w:hAnsi="Times New Roman" w:cs="Times New Roman"/>
          <w:b/>
          <w:sz w:val="24"/>
          <w:szCs w:val="24"/>
        </w:rPr>
        <w:t>impeach</w:t>
      </w:r>
      <w:r w:rsidRPr="00116A0E">
        <w:rPr>
          <w:rFonts w:ascii="Times New Roman" w:hAnsi="Times New Roman" w:cs="Times New Roman" w:hint="eastAsia"/>
          <w:sz w:val="24"/>
          <w:szCs w:val="24"/>
        </w:rPr>
        <w:t>弹劾</w:t>
      </w:r>
      <w:r w:rsidRPr="00116A0E">
        <w:rPr>
          <w:rFonts w:ascii="Times New Roman" w:hAnsi="Times New Roman" w:cs="Times New Roman"/>
          <w:sz w:val="24"/>
          <w:szCs w:val="24"/>
        </w:rPr>
        <w:t xml:space="preserve"> her for alleged corruption.</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The former President was accused of helping a </w:t>
      </w:r>
      <w:r w:rsidRPr="00116A0E">
        <w:rPr>
          <w:rFonts w:ascii="Times New Roman" w:hAnsi="Times New Roman" w:cs="Times New Roman"/>
          <w:b/>
          <w:sz w:val="24"/>
          <w:szCs w:val="24"/>
        </w:rPr>
        <w:t>confidant</w:t>
      </w:r>
      <w:r w:rsidRPr="00116A0E">
        <w:rPr>
          <w:rFonts w:ascii="Times New Roman" w:hAnsi="Times New Roman" w:cs="Times New Roman"/>
          <w:sz w:val="24"/>
          <w:szCs w:val="24"/>
        </w:rPr>
        <w:t xml:space="preserve"> </w:t>
      </w:r>
      <w:hyperlink r:id="rId17" w:history="1">
        <w:r w:rsidRPr="00116A0E">
          <w:rPr>
            <w:rFonts w:ascii="Times New Roman" w:hAnsi="Times New Roman" w:cs="Times New Roman"/>
            <w:sz w:val="24"/>
            <w:szCs w:val="24"/>
          </w:rPr>
          <w:t>raise donations from companies for foundations she had set up.</w:t>
        </w:r>
      </w:hyperlink>
      <w:r w:rsidRPr="00116A0E">
        <w:rPr>
          <w:rFonts w:ascii="Times New Roman" w:hAnsi="Times New Roman" w:cs="Times New Roman" w:hint="eastAsia"/>
          <w:sz w:val="24"/>
          <w:szCs w:val="24"/>
        </w:rPr>
        <w:t xml:space="preserve"> </w:t>
      </w:r>
      <w:r w:rsidRPr="00116A0E">
        <w:rPr>
          <w:rFonts w:ascii="Times New Roman" w:hAnsi="Times New Roman" w:cs="Times New Roman"/>
          <w:sz w:val="24"/>
          <w:szCs w:val="24"/>
        </w:rPr>
        <w:t xml:space="preserve">The scandal dominated the headlines in South Korea and prompted mass protests when it emerged late last year. The controversy centered around Park's friend and close adviser, </w:t>
      </w:r>
      <w:r w:rsidRPr="00116A0E">
        <w:rPr>
          <w:rFonts w:ascii="Times New Roman" w:hAnsi="Times New Roman" w:cs="Times New Roman"/>
          <w:sz w:val="24"/>
          <w:szCs w:val="24"/>
        </w:rPr>
        <w:lastRenderedPageBreak/>
        <w:t xml:space="preserve">Choi, who is alleged to have significant and </w:t>
      </w:r>
      <w:r w:rsidRPr="00116A0E">
        <w:rPr>
          <w:rFonts w:ascii="Times New Roman" w:hAnsi="Times New Roman" w:cs="Times New Roman"/>
          <w:b/>
          <w:color w:val="FF0000"/>
          <w:sz w:val="24"/>
          <w:szCs w:val="24"/>
          <w:u w:val="single"/>
        </w:rPr>
        <w:t>ina</w:t>
      </w:r>
      <w:r w:rsidRPr="00116A0E">
        <w:rPr>
          <w:rFonts w:ascii="Times New Roman" w:hAnsi="Times New Roman" w:cs="Times New Roman"/>
          <w:sz w:val="24"/>
          <w:szCs w:val="24"/>
        </w:rPr>
        <w:t>ppropriate</w:t>
      </w:r>
      <w:r w:rsidRPr="00116A0E">
        <w:rPr>
          <w:rStyle w:val="apple-converted-space"/>
          <w:rFonts w:ascii="Tahoma" w:hAnsi="Tahoma" w:cs="Tahoma"/>
          <w:b/>
          <w:bCs/>
          <w:color w:val="666666"/>
          <w:sz w:val="24"/>
          <w:szCs w:val="24"/>
          <w:shd w:val="clear" w:color="auto" w:fill="F2F2F2"/>
        </w:rPr>
        <w:t> </w:t>
      </w:r>
      <w:r w:rsidRPr="00116A0E">
        <w:rPr>
          <w:rStyle w:val="phonetic"/>
          <w:rFonts w:ascii="Lucida Sans Unicode" w:hAnsi="Lucida Sans Unicode" w:cs="Lucida Sans Unicode"/>
          <w:color w:val="666666"/>
          <w:sz w:val="24"/>
          <w:szCs w:val="24"/>
          <w:bdr w:val="none" w:sz="0" w:space="0" w:color="auto" w:frame="1"/>
          <w:shd w:val="clear" w:color="auto" w:fill="F2F2F2"/>
        </w:rPr>
        <w:t>[</w:t>
      </w:r>
      <w:r w:rsidRPr="00116A0E">
        <w:rPr>
          <w:rStyle w:val="phonetic"/>
          <w:rFonts w:ascii="Lucida Sans Unicode" w:hAnsi="Lucida Sans Unicode" w:cs="Lucida Sans Unicode"/>
          <w:b/>
          <w:color w:val="666666"/>
          <w:sz w:val="24"/>
          <w:szCs w:val="24"/>
          <w:u w:val="single"/>
          <w:bdr w:val="none" w:sz="0" w:space="0" w:color="auto" w:frame="1"/>
          <w:shd w:val="clear" w:color="auto" w:fill="F2F2F2"/>
        </w:rPr>
        <w:t>ɪnə</w:t>
      </w:r>
      <w:r w:rsidRPr="00116A0E">
        <w:rPr>
          <w:rStyle w:val="phonetic"/>
          <w:rFonts w:ascii="Lucida Sans Unicode" w:hAnsi="Lucida Sans Unicode" w:cs="Lucida Sans Unicode"/>
          <w:color w:val="666666"/>
          <w:sz w:val="24"/>
          <w:szCs w:val="24"/>
          <w:bdr w:val="none" w:sz="0" w:space="0" w:color="auto" w:frame="1"/>
          <w:shd w:val="clear" w:color="auto" w:fill="F2F2F2"/>
        </w:rPr>
        <w:t>'prəʊprɪət]</w:t>
      </w:r>
      <w:r w:rsidRPr="00116A0E">
        <w:rPr>
          <w:rFonts w:ascii="Times New Roman" w:hAnsi="Times New Roman" w:cs="Times New Roman"/>
          <w:sz w:val="24"/>
          <w:szCs w:val="24"/>
        </w:rPr>
        <w:t xml:space="preserve"> influence over Park. Choi is on trial for abuse of power and </w:t>
      </w:r>
      <w:r w:rsidRPr="00116A0E">
        <w:rPr>
          <w:rFonts w:ascii="Times New Roman" w:hAnsi="Times New Roman" w:cs="Times New Roman"/>
          <w:b/>
          <w:sz w:val="24"/>
          <w:szCs w:val="24"/>
        </w:rPr>
        <w:t>fraud</w:t>
      </w:r>
      <w:r w:rsidRPr="00116A0E">
        <w:rPr>
          <w:rFonts w:ascii="Times New Roman" w:hAnsi="Times New Roman" w:cs="Times New Roman"/>
          <w:sz w:val="24"/>
          <w:szCs w:val="24"/>
        </w:rPr>
        <w: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The </w:t>
      </w:r>
      <w:hyperlink r:id="rId18" w:history="1">
        <w:r w:rsidRPr="00116A0E">
          <w:rPr>
            <w:rFonts w:ascii="Times New Roman" w:hAnsi="Times New Roman" w:cs="Times New Roman"/>
            <w:sz w:val="24"/>
            <w:szCs w:val="24"/>
          </w:rPr>
          <w:t xml:space="preserve">Constitutional Court's </w:t>
        </w:r>
        <w:r w:rsidRPr="00116A0E">
          <w:rPr>
            <w:rFonts w:ascii="Times New Roman" w:hAnsi="Times New Roman" w:cs="Times New Roman"/>
            <w:b/>
            <w:sz w:val="24"/>
            <w:szCs w:val="24"/>
          </w:rPr>
          <w:t>impeachmen</w:t>
        </w:r>
        <w:r w:rsidRPr="00116A0E">
          <w:rPr>
            <w:rFonts w:ascii="Times New Roman" w:hAnsi="Times New Roman" w:cs="Times New Roman" w:hint="eastAsia"/>
            <w:b/>
            <w:sz w:val="24"/>
            <w:szCs w:val="24"/>
          </w:rPr>
          <w:t>t</w:t>
        </w:r>
        <w:r w:rsidRPr="00116A0E">
          <w:rPr>
            <w:rFonts w:ascii="Times New Roman" w:hAnsi="Times New Roman" w:cs="Times New Roman" w:hint="eastAsia"/>
            <w:sz w:val="24"/>
            <w:szCs w:val="24"/>
          </w:rPr>
          <w:t>弹劾</w:t>
        </w:r>
        <w:r w:rsidRPr="00116A0E">
          <w:rPr>
            <w:rFonts w:ascii="Times New Roman" w:hAnsi="Times New Roman" w:cs="Times New Roman"/>
            <w:sz w:val="24"/>
            <w:szCs w:val="24"/>
          </w:rPr>
          <w:t xml:space="preserve"> ruling</w:t>
        </w:r>
      </w:hyperlink>
      <w:r w:rsidRPr="00116A0E">
        <w:rPr>
          <w:rFonts w:ascii="Times New Roman" w:hAnsi="Times New Roman" w:cs="Times New Roman"/>
          <w:sz w:val="24"/>
          <w:szCs w:val="24"/>
        </w:rPr>
        <w:t xml:space="preserve"> stripped Park of her </w:t>
      </w:r>
      <w:r w:rsidRPr="00116A0E">
        <w:rPr>
          <w:rFonts w:ascii="Times New Roman" w:hAnsi="Times New Roman" w:cs="Times New Roman"/>
          <w:b/>
          <w:sz w:val="24"/>
          <w:szCs w:val="24"/>
          <w:u w:val="single"/>
        </w:rPr>
        <w:t>presidential immunity</w:t>
      </w:r>
      <w:r w:rsidRPr="00116A0E">
        <w:rPr>
          <w:rFonts w:ascii="Times New Roman" w:hAnsi="Times New Roman" w:cs="Times New Roman" w:hint="eastAsia"/>
          <w:sz w:val="24"/>
          <w:szCs w:val="24"/>
        </w:rPr>
        <w:t>豁免权</w:t>
      </w:r>
      <w:r w:rsidRPr="00116A0E">
        <w:rPr>
          <w:rFonts w:ascii="Times New Roman" w:hAnsi="Times New Roman" w:cs="Times New Roman"/>
          <w:sz w:val="24"/>
          <w:szCs w:val="24"/>
        </w:rPr>
        <w:t xml:space="preserve"> and cleared the way for prosecutors to seek her arrest. A presidential election will be held on May 9 to choose a new leader.</w:t>
      </w:r>
    </w:p>
    <w:p w:rsidR="00A553DE" w:rsidRPr="00116A0E" w:rsidRDefault="00B71503" w:rsidP="00A553DE">
      <w:pPr>
        <w:pStyle w:val="Heading2"/>
      </w:pPr>
      <w:r w:rsidRPr="00116A0E">
        <w:t>(</w:t>
      </w:r>
      <w:r>
        <w:t>Unethical social issue: bribery and crime</w:t>
      </w:r>
      <w:r w:rsidRPr="00116A0E">
        <w:t xml:space="preserve">) </w:t>
      </w:r>
      <w:r w:rsidR="00A553DE" w:rsidRPr="00116A0E">
        <w:t xml:space="preserve">Samsung </w:t>
      </w:r>
      <w:r w:rsidR="00A553DE" w:rsidRPr="00116A0E">
        <w:rPr>
          <w:highlight w:val="yellow"/>
        </w:rPr>
        <w:t>heir</w:t>
      </w:r>
      <w:r w:rsidR="00A553DE" w:rsidRPr="00116A0E">
        <w:rPr>
          <w:rFonts w:ascii="Lucida Sans Unicode" w:hAnsi="Lucida Sans Unicode" w:cs="Lucida Sans Unicode"/>
          <w:color w:val="666666"/>
          <w:sz w:val="17"/>
          <w:szCs w:val="17"/>
          <w:shd w:val="clear" w:color="auto" w:fill="F2F2F2"/>
        </w:rPr>
        <w:t xml:space="preserve"> [ɛr]</w:t>
      </w:r>
      <w:r w:rsidR="00A553DE" w:rsidRPr="00116A0E">
        <w:t xml:space="preserve"> Lee Jae-yong jailed for corruption</w:t>
      </w:r>
    </w:p>
    <w:p w:rsidR="00A553DE" w:rsidRPr="00116A0E" w:rsidRDefault="00242A53" w:rsidP="00A553DE">
      <w:hyperlink r:id="rId19" w:history="1">
        <w:r w:rsidR="00A553DE" w:rsidRPr="00116A0E">
          <w:rPr>
            <w:rStyle w:val="Hyperlink"/>
          </w:rPr>
          <w:t>http://www.bbc.com/news/business-41033568</w:t>
        </w:r>
      </w:hyperlink>
      <w:r w:rsidR="00A553DE" w:rsidRPr="00116A0E">
        <w:t xml:space="preserve">  </w:t>
      </w:r>
    </w:p>
    <w:p w:rsidR="00A553DE" w:rsidRPr="00116A0E" w:rsidRDefault="00A553DE" w:rsidP="002462ED">
      <w:pPr>
        <w:pStyle w:val="ListParagraph"/>
        <w:widowControl w:val="0"/>
        <w:numPr>
          <w:ilvl w:val="0"/>
          <w:numId w:val="15"/>
        </w:numPr>
        <w:spacing w:after="0" w:line="240" w:lineRule="auto"/>
        <w:ind w:left="0"/>
      </w:pPr>
      <w:r w:rsidRPr="00116A0E">
        <w:t xml:space="preserve">chaebol /ˈtʃeɪbɒl/ or conglomerate </w:t>
      </w:r>
    </w:p>
    <w:p w:rsidR="00A553DE" w:rsidRPr="00116A0E" w:rsidRDefault="00A553DE" w:rsidP="00A553DE">
      <w:r w:rsidRPr="00116A0E">
        <w:t xml:space="preserve">1.N a large, usually family-owned, business group in South Korea </w:t>
      </w:r>
      <w:r w:rsidRPr="00116A0E">
        <w:rPr>
          <w:rFonts w:hint="eastAsia"/>
        </w:rPr>
        <w:t>韩国财团</w:t>
      </w:r>
      <w:r w:rsidRPr="00116A0E">
        <w:rPr>
          <w:rFonts w:hint="eastAsia"/>
        </w:rPr>
        <w:t xml:space="preserve"> [</w:t>
      </w:r>
      <w:r w:rsidRPr="00116A0E">
        <w:t>The chaebol </w:t>
      </w:r>
      <w:r w:rsidRPr="00116A0E">
        <w:t>财</w:t>
      </w:r>
      <w:r w:rsidRPr="00116A0E">
        <w:rPr>
          <w:rFonts w:hint="eastAsia"/>
        </w:rPr>
        <w:t>阀</w:t>
      </w:r>
      <w:r w:rsidRPr="00116A0E">
        <w:rPr>
          <w:rFonts w:hint="eastAsia"/>
        </w:rPr>
        <w:t xml:space="preserve">; </w:t>
      </w:r>
      <w:r w:rsidRPr="00116A0E">
        <w:t>Korean Chaebol </w:t>
      </w:r>
      <w:r w:rsidRPr="00116A0E">
        <w:t>韩国财</w:t>
      </w:r>
      <w:r w:rsidRPr="00116A0E">
        <w:rPr>
          <w:rFonts w:hint="eastAsia"/>
        </w:rPr>
        <w:t>阀</w:t>
      </w:r>
      <w:r w:rsidRPr="00116A0E">
        <w:rPr>
          <w:rFonts w:hint="eastAsia"/>
        </w:rPr>
        <w:t xml:space="preserve">; </w:t>
      </w:r>
      <w:r w:rsidRPr="00116A0E">
        <w:t>Chaebol group </w:t>
      </w:r>
      <w:proofErr w:type="gramStart"/>
      <w:r w:rsidRPr="00116A0E">
        <w:t>家族企业集</w:t>
      </w:r>
      <w:r w:rsidRPr="00116A0E">
        <w:rPr>
          <w:rFonts w:hint="eastAsia"/>
        </w:rPr>
        <w:t>团</w:t>
      </w:r>
      <w:r w:rsidRPr="00116A0E">
        <w:rPr>
          <w:rFonts w:hint="eastAsia"/>
        </w:rPr>
        <w:t xml:space="preserve"> ]</w:t>
      </w:r>
      <w:proofErr w:type="gramEnd"/>
    </w:p>
    <w:p w:rsidR="00A553DE" w:rsidRPr="00116A0E" w:rsidRDefault="00A553DE" w:rsidP="00A553DE">
      <w:pPr>
        <w:rPr>
          <w:b/>
        </w:rPr>
      </w:pPr>
    </w:p>
    <w:p w:rsidR="00A553DE" w:rsidRPr="00116A0E" w:rsidRDefault="00A553DE" w:rsidP="00A553DE">
      <w:pPr>
        <w:rPr>
          <w:b/>
        </w:rPr>
      </w:pPr>
      <w:r w:rsidRPr="00116A0E">
        <w:rPr>
          <w:b/>
        </w:rPr>
        <w:t xml:space="preserve">What is a </w:t>
      </w:r>
      <w:r w:rsidRPr="00116A0E">
        <w:rPr>
          <w:b/>
          <w:color w:val="FF0000"/>
        </w:rPr>
        <w:t>chaebol or conglomerate</w:t>
      </w:r>
      <w:r w:rsidRPr="00116A0E">
        <w:rPr>
          <w:b/>
        </w:rPr>
        <w:t>?</w:t>
      </w:r>
    </w:p>
    <w:p w:rsidR="00A553DE" w:rsidRPr="00116A0E" w:rsidRDefault="00A553DE" w:rsidP="002462ED">
      <w:pPr>
        <w:numPr>
          <w:ilvl w:val="0"/>
          <w:numId w:val="14"/>
        </w:numPr>
        <w:spacing w:before="100" w:beforeAutospacing="1" w:after="100" w:afterAutospacing="1" w:line="240" w:lineRule="auto"/>
      </w:pPr>
      <w:r w:rsidRPr="00116A0E">
        <w:t>The word chaebol is a combination of the Korean words for clan and wealth</w:t>
      </w:r>
    </w:p>
    <w:p w:rsidR="00A553DE" w:rsidRPr="00116A0E" w:rsidRDefault="00A553DE" w:rsidP="002462ED">
      <w:pPr>
        <w:numPr>
          <w:ilvl w:val="0"/>
          <w:numId w:val="14"/>
        </w:numPr>
        <w:spacing w:before="100" w:beforeAutospacing="1" w:after="100" w:afterAutospacing="1" w:line="240" w:lineRule="auto"/>
      </w:pPr>
      <w:r w:rsidRPr="00116A0E">
        <w:t>It is the name given to South Korea's massive family-run business empires that wield huge influence in the country</w:t>
      </w:r>
    </w:p>
    <w:p w:rsidR="00A553DE" w:rsidRPr="00116A0E" w:rsidRDefault="00A553DE" w:rsidP="002462ED">
      <w:pPr>
        <w:numPr>
          <w:ilvl w:val="0"/>
          <w:numId w:val="14"/>
        </w:numPr>
        <w:spacing w:before="100" w:beforeAutospacing="1" w:after="100" w:afterAutospacing="1" w:line="240" w:lineRule="auto"/>
      </w:pPr>
      <w:r w:rsidRPr="00116A0E">
        <w:t>They normally own numerous international enterprises</w:t>
      </w:r>
    </w:p>
    <w:p w:rsidR="00A553DE" w:rsidRPr="00116A0E" w:rsidRDefault="00A553DE" w:rsidP="002462ED">
      <w:pPr>
        <w:numPr>
          <w:ilvl w:val="0"/>
          <w:numId w:val="14"/>
        </w:numPr>
        <w:spacing w:before="100" w:beforeAutospacing="1" w:after="100" w:afterAutospacing="1" w:line="240" w:lineRule="auto"/>
      </w:pPr>
      <w:r w:rsidRPr="00116A0E">
        <w:t>Other examples include LG, Lotte and Hyundai</w:t>
      </w:r>
    </w:p>
    <w:p w:rsidR="00A553DE" w:rsidRPr="00116A0E" w:rsidRDefault="00A553DE" w:rsidP="00A553DE"/>
    <w:p w:rsidR="00A553DE" w:rsidRPr="00116A0E" w:rsidRDefault="00A553DE" w:rsidP="002462ED">
      <w:pPr>
        <w:pStyle w:val="ListParagraph"/>
        <w:widowControl w:val="0"/>
        <w:numPr>
          <w:ilvl w:val="0"/>
          <w:numId w:val="15"/>
        </w:numPr>
        <w:spacing w:after="0" w:line="240" w:lineRule="auto"/>
        <w:ind w:left="0"/>
      </w:pPr>
      <w:r w:rsidRPr="00116A0E">
        <w:rPr>
          <w:rFonts w:hint="eastAsia"/>
        </w:rPr>
        <w:t>g</w:t>
      </w:r>
      <w:r w:rsidRPr="00116A0E">
        <w:t xml:space="preserve">rip </w:t>
      </w:r>
      <w:r w:rsidRPr="00116A0E">
        <w:rPr>
          <w:rFonts w:hint="eastAsia"/>
        </w:rPr>
        <w:t>强烈地影响</w:t>
      </w:r>
      <w:r w:rsidRPr="00116A0E">
        <w:rPr>
          <w:rFonts w:hint="eastAsia"/>
        </w:rPr>
        <w:t>(</w:t>
      </w:r>
      <w:r w:rsidRPr="00116A0E">
        <w:rPr>
          <w:rFonts w:hint="eastAsia"/>
        </w:rPr>
        <w:t>大众</w:t>
      </w:r>
      <w:r w:rsidRPr="00116A0E">
        <w:rPr>
          <w:rFonts w:hint="eastAsia"/>
        </w:rPr>
        <w:t>)</w:t>
      </w:r>
      <w:r w:rsidRPr="00116A0E">
        <w:rPr>
          <w:rFonts w:hint="eastAsia"/>
        </w:rPr>
        <w:t xml:space="preserve">　［</w:t>
      </w:r>
      <w:r w:rsidRPr="00116A0E">
        <w:rPr>
          <w:rFonts w:hint="eastAsia"/>
        </w:rPr>
        <w:t xml:space="preserve">grip the public </w:t>
      </w:r>
      <w:r w:rsidRPr="00116A0E">
        <w:rPr>
          <w:rFonts w:hint="eastAsia"/>
        </w:rPr>
        <w:t>］</w:t>
      </w:r>
      <w:r w:rsidRPr="00116A0E">
        <w:t xml:space="preserve"> </w:t>
      </w:r>
    </w:p>
    <w:p w:rsidR="00A553DE" w:rsidRPr="00116A0E" w:rsidRDefault="00A553DE" w:rsidP="00A553DE">
      <w:pPr>
        <w:pStyle w:val="story-bodyintroduction"/>
        <w:ind w:left="-142"/>
      </w:pPr>
      <w:r w:rsidRPr="00116A0E">
        <w:t xml:space="preserve">e.g. The court in South Korea has </w:t>
      </w:r>
      <w:r w:rsidRPr="00116A0E">
        <w:rPr>
          <w:b/>
          <w:color w:val="FF0000"/>
          <w:u w:val="single"/>
        </w:rPr>
        <w:t>sentenced</w:t>
      </w:r>
      <w:r w:rsidRPr="00116A0E">
        <w:rPr>
          <w:b/>
          <w:u w:val="single"/>
        </w:rPr>
        <w:t xml:space="preserve"> Samsung's </w:t>
      </w:r>
      <w:r w:rsidRPr="00116A0E">
        <w:rPr>
          <w:b/>
          <w:color w:val="FF0000"/>
          <w:u w:val="single"/>
        </w:rPr>
        <w:t>heir</w:t>
      </w:r>
      <w:r w:rsidRPr="00116A0E">
        <w:rPr>
          <w:rFonts w:ascii="Lucida Sans Unicode" w:hAnsi="Lucida Sans Unicode" w:cs="Lucida Sans Unicode"/>
          <w:b/>
          <w:color w:val="FF0000"/>
          <w:sz w:val="17"/>
          <w:szCs w:val="17"/>
          <w:u w:val="single"/>
          <w:shd w:val="clear" w:color="auto" w:fill="F2F2F2"/>
        </w:rPr>
        <w:t xml:space="preserve"> [ɛr]</w:t>
      </w:r>
      <w:r w:rsidRPr="00116A0E">
        <w:rPr>
          <w:b/>
          <w:u w:val="single"/>
        </w:rPr>
        <w:t xml:space="preserve"> Lee Jae-yong </w:t>
      </w:r>
      <w:r w:rsidRPr="00116A0E">
        <w:rPr>
          <w:b/>
          <w:color w:val="FF0000"/>
          <w:u w:val="single"/>
        </w:rPr>
        <w:t>to five years in prison</w:t>
      </w:r>
      <w:r w:rsidRPr="00116A0E">
        <w:t xml:space="preserve"> for corruption, bribery, and </w:t>
      </w:r>
      <w:r w:rsidRPr="00116A0E">
        <w:rPr>
          <w:b/>
          <w:color w:val="FF0000"/>
          <w:u w:val="single"/>
        </w:rPr>
        <w:t>embezzlement</w:t>
      </w:r>
      <w:r w:rsidRPr="00116A0E">
        <w:rPr>
          <w:color w:val="FF0000"/>
          <w:u w:val="single"/>
        </w:rPr>
        <w:t> </w:t>
      </w:r>
      <w:r w:rsidRPr="00116A0E">
        <w:rPr>
          <w:b/>
          <w:color w:val="FF0000"/>
          <w:u w:val="single"/>
        </w:rPr>
        <w:t>[ɪm'bɛzlmənt]</w:t>
      </w:r>
      <w:r w:rsidRPr="00116A0E">
        <w:rPr>
          <w:rFonts w:ascii="SimSun" w:eastAsia="SimSun" w:hAnsi="SimSun" w:cs="SimSun" w:hint="eastAsia"/>
          <w:b/>
          <w:color w:val="FF0000"/>
          <w:u w:val="single"/>
        </w:rPr>
        <w:t>挪用公款</w:t>
      </w:r>
      <w:r w:rsidRPr="00116A0E">
        <w:t xml:space="preserve">. Lee </w:t>
      </w:r>
      <w:r w:rsidRPr="00116A0E">
        <w:rPr>
          <w:u w:val="single"/>
        </w:rPr>
        <w:t>was convicted</w:t>
      </w:r>
      <w:r w:rsidRPr="00116A0E">
        <w:rPr>
          <w:rFonts w:ascii="SimSun" w:eastAsia="SimSun" w:hAnsi="SimSun" w:cs="SimSun" w:hint="eastAsia"/>
          <w:u w:val="single"/>
        </w:rPr>
        <w:t>宣告有罪</w:t>
      </w:r>
      <w:r w:rsidRPr="00116A0E">
        <w:rPr>
          <w:u w:val="single"/>
        </w:rPr>
        <w:t xml:space="preserve"> of</w:t>
      </w:r>
      <w:r w:rsidRPr="00116A0E">
        <w:t xml:space="preserve"> bribery in a scandal that also saw the </w:t>
      </w:r>
      <w:r w:rsidRPr="00116A0E">
        <w:rPr>
          <w:b/>
          <w:color w:val="FF0000"/>
          <w:u w:val="single"/>
        </w:rPr>
        <w:t>impeachment</w:t>
      </w:r>
      <w:r w:rsidRPr="00116A0E">
        <w:rPr>
          <w:rFonts w:ascii="SimSun" w:eastAsia="SimSun" w:hAnsi="SimSun" w:cs="SimSun" w:hint="eastAsia"/>
          <w:b/>
          <w:color w:val="FF0000"/>
          <w:u w:val="single"/>
        </w:rPr>
        <w:t>弹劾</w:t>
      </w:r>
      <w:r w:rsidRPr="00116A0E">
        <w:t xml:space="preserve"> of South Korea's former president. The case has </w:t>
      </w:r>
      <w:r w:rsidRPr="00116A0E">
        <w:rPr>
          <w:b/>
          <w:color w:val="FF0000"/>
          <w:highlight w:val="yellow"/>
          <w:u w:val="single"/>
        </w:rPr>
        <w:t>gripped(</w:t>
      </w:r>
      <w:r w:rsidRPr="00116A0E">
        <w:rPr>
          <w:rFonts w:ascii="SimSun" w:eastAsia="SimSun" w:hAnsi="SimSun" w:cs="SimSun" w:hint="eastAsia"/>
          <w:b/>
          <w:color w:val="FF0000"/>
          <w:highlight w:val="yellow"/>
          <w:u w:val="single"/>
        </w:rPr>
        <w:t>强烈地影响</w:t>
      </w:r>
      <w:r w:rsidRPr="00116A0E">
        <w:rPr>
          <w:rFonts w:hint="eastAsia"/>
          <w:b/>
          <w:color w:val="FF0000"/>
          <w:highlight w:val="yellow"/>
          <w:u w:val="single"/>
        </w:rPr>
        <w:t>)</w:t>
      </w:r>
      <w:r w:rsidRPr="00116A0E">
        <w:rPr>
          <w:b/>
          <w:color w:val="FF0000"/>
          <w:highlight w:val="yellow"/>
          <w:u w:val="single"/>
        </w:rPr>
        <w:t xml:space="preserve"> the public</w:t>
      </w:r>
      <w:r w:rsidRPr="00116A0E">
        <w:t xml:space="preserve"> amid growing anger against South Korea's biggest companies, known as </w:t>
      </w:r>
      <w:r w:rsidRPr="00116A0E">
        <w:rPr>
          <w:b/>
          <w:color w:val="FF0000"/>
          <w:highlight w:val="yellow"/>
          <w:u w:val="single"/>
        </w:rPr>
        <w:t>Korea chaebols/</w:t>
      </w:r>
      <w:r w:rsidRPr="00116A0E">
        <w:rPr>
          <w:rFonts w:hint="eastAsia"/>
          <w:b/>
          <w:color w:val="FF0000"/>
          <w:highlight w:val="yellow"/>
          <w:u w:val="single"/>
        </w:rPr>
        <w:t>ˈ</w:t>
      </w:r>
      <w:r w:rsidRPr="00116A0E">
        <w:rPr>
          <w:b/>
          <w:color w:val="FF0000"/>
          <w:highlight w:val="yellow"/>
          <w:u w:val="single"/>
        </w:rPr>
        <w:t>t</w:t>
      </w:r>
      <w:r w:rsidRPr="00116A0E">
        <w:rPr>
          <w:rFonts w:hint="eastAsia"/>
          <w:b/>
          <w:color w:val="FF0000"/>
          <w:highlight w:val="yellow"/>
          <w:u w:val="single"/>
        </w:rPr>
        <w:t>ʃ</w:t>
      </w:r>
      <w:r w:rsidRPr="00116A0E">
        <w:rPr>
          <w:b/>
          <w:color w:val="FF0000"/>
          <w:highlight w:val="yellow"/>
          <w:u w:val="single"/>
        </w:rPr>
        <w:t>e</w:t>
      </w:r>
      <w:r w:rsidRPr="00116A0E">
        <w:rPr>
          <w:rFonts w:hint="eastAsia"/>
          <w:b/>
          <w:color w:val="FF0000"/>
          <w:highlight w:val="yellow"/>
          <w:u w:val="single"/>
        </w:rPr>
        <w:t>ɪ</w:t>
      </w:r>
      <w:r w:rsidRPr="00116A0E">
        <w:rPr>
          <w:b/>
          <w:color w:val="FF0000"/>
          <w:highlight w:val="yellow"/>
          <w:u w:val="single"/>
        </w:rPr>
        <w:t>b</w:t>
      </w:r>
      <w:r w:rsidRPr="00116A0E">
        <w:rPr>
          <w:rFonts w:hint="eastAsia"/>
          <w:b/>
          <w:color w:val="FF0000"/>
          <w:highlight w:val="yellow"/>
          <w:u w:val="single"/>
        </w:rPr>
        <w:t>ɒ</w:t>
      </w:r>
      <w:r w:rsidRPr="00116A0E">
        <w:rPr>
          <w:b/>
          <w:color w:val="FF0000"/>
          <w:highlight w:val="yellow"/>
          <w:u w:val="single"/>
        </w:rPr>
        <w:t>l/</w:t>
      </w:r>
      <w:r w:rsidRPr="00116A0E">
        <w:t xml:space="preserve"> or </w:t>
      </w:r>
      <w:r w:rsidRPr="00116A0E">
        <w:rPr>
          <w:b/>
          <w:color w:val="FF0000"/>
          <w:highlight w:val="yellow"/>
          <w:u w:val="single"/>
        </w:rPr>
        <w:t>conglomerate [kən'ɡlɑːmərət</w:t>
      </w:r>
      <w:r w:rsidRPr="00116A0E">
        <w:rPr>
          <w:rFonts w:ascii="SimSun" w:eastAsia="SimSun" w:hAnsi="SimSun" w:cs="SimSun"/>
          <w:b/>
          <w:color w:val="FF0000"/>
          <w:sz w:val="22"/>
          <w:szCs w:val="22"/>
          <w:highlight w:val="yellow"/>
          <w:u w:val="single"/>
        </w:rPr>
        <w:t xml:space="preserve">] </w:t>
      </w:r>
      <w:r w:rsidRPr="00116A0E">
        <w:rPr>
          <w:rFonts w:ascii="SimSun" w:eastAsia="SimSun" w:hAnsi="SimSun" w:cs="SimSun" w:hint="eastAsia"/>
          <w:b/>
          <w:color w:val="FF0000"/>
          <w:sz w:val="22"/>
          <w:szCs w:val="22"/>
          <w:highlight w:val="yellow"/>
          <w:u w:val="single"/>
        </w:rPr>
        <w:t>企业集团</w:t>
      </w:r>
      <w:r w:rsidRPr="00116A0E">
        <w:t>.</w:t>
      </w:r>
    </w:p>
    <w:p w:rsidR="00A553DE" w:rsidRPr="00116A0E" w:rsidRDefault="00A553DE" w:rsidP="002462ED">
      <w:pPr>
        <w:pStyle w:val="ListParagraph"/>
        <w:widowControl w:val="0"/>
        <w:numPr>
          <w:ilvl w:val="0"/>
          <w:numId w:val="15"/>
        </w:numPr>
        <w:spacing w:after="0" w:line="240" w:lineRule="auto"/>
        <w:ind w:left="0"/>
      </w:pPr>
      <w:r w:rsidRPr="00116A0E">
        <w:rPr>
          <w:rFonts w:hint="eastAsia"/>
        </w:rPr>
        <w:t>做</w:t>
      </w:r>
      <w:r w:rsidRPr="00116A0E">
        <w:t>xxx</w:t>
      </w:r>
      <w:r w:rsidRPr="00116A0E">
        <w:rPr>
          <w:rFonts w:ascii="SimSun" w:eastAsia="SimSun" w:hAnsi="SimSun" w:cs="SimSun" w:hint="eastAsia"/>
          <w:b/>
          <w:color w:val="FF0000"/>
          <w:highlight w:val="yellow"/>
          <w:u w:val="single"/>
        </w:rPr>
        <w:t>不知情</w:t>
      </w:r>
      <w:r w:rsidRPr="00116A0E">
        <w:rPr>
          <w:rFonts w:ascii="SimSun" w:eastAsia="SimSun" w:hAnsi="SimSun" w:cs="SimSun" w:hint="eastAsia"/>
          <w:b/>
          <w:color w:val="FF0000"/>
          <w:u w:val="single"/>
        </w:rPr>
        <w:t xml:space="preserve"> </w:t>
      </w:r>
      <w:r w:rsidRPr="00116A0E">
        <w:t xml:space="preserve">[ do sth without sb’s knowledge ] </w:t>
      </w:r>
    </w:p>
    <w:p w:rsidR="00A553DE" w:rsidRPr="00116A0E" w:rsidRDefault="00A553DE" w:rsidP="00A553DE">
      <w:pPr>
        <w:rPr>
          <w:rFonts w:ascii="Times New Roman" w:eastAsia="Times New Roman" w:hAnsi="Times New Roman" w:cs="Times New Roman"/>
          <w:b/>
          <w:color w:val="FF0000"/>
          <w:u w:val="single"/>
        </w:rPr>
      </w:pPr>
      <w:r w:rsidRPr="00116A0E">
        <w:t xml:space="preserve">e.g But Lee's defense team said that the payments were signed off </w:t>
      </w:r>
      <w:r w:rsidRPr="00116A0E">
        <w:rPr>
          <w:rFonts w:ascii="Times New Roman" w:eastAsia="Times New Roman" w:hAnsi="Times New Roman" w:cs="Times New Roman"/>
          <w:b/>
          <w:color w:val="FF0000"/>
          <w:highlight w:val="yellow"/>
          <w:u w:val="single"/>
        </w:rPr>
        <w:t>without his knowledge</w:t>
      </w:r>
      <w:r w:rsidRPr="00116A0E">
        <w:rPr>
          <w:rFonts w:ascii="SimSun" w:eastAsia="SimSun" w:hAnsi="SimSun" w:cs="SimSun" w:hint="eastAsia"/>
          <w:b/>
          <w:color w:val="FF0000"/>
          <w:highlight w:val="yellow"/>
          <w:u w:val="single"/>
        </w:rPr>
        <w:t>不知情</w:t>
      </w:r>
      <w:r w:rsidRPr="00116A0E">
        <w:rPr>
          <w:rFonts w:ascii="Times New Roman" w:eastAsia="Times New Roman" w:hAnsi="Times New Roman" w:cs="Times New Roman"/>
          <w:b/>
          <w:color w:val="FF0000"/>
          <w:highlight w:val="yellow"/>
          <w:u w:val="single"/>
        </w:rPr>
        <w:t>.</w:t>
      </w:r>
    </w:p>
    <w:p w:rsidR="00A553DE" w:rsidRPr="00116A0E" w:rsidRDefault="00A553DE" w:rsidP="00A553DE"/>
    <w:p w:rsidR="00A553DE" w:rsidRPr="00116A0E" w:rsidRDefault="00A553DE" w:rsidP="00A553DE">
      <w:pPr>
        <w:pStyle w:val="story-bodyintroduction"/>
      </w:pPr>
      <w:r w:rsidRPr="00116A0E">
        <w:t xml:space="preserve">The court in South Korea has </w:t>
      </w:r>
      <w:r w:rsidRPr="00116A0E">
        <w:rPr>
          <w:b/>
          <w:color w:val="FF0000"/>
          <w:u w:val="single"/>
        </w:rPr>
        <w:t>sentenced</w:t>
      </w:r>
      <w:r w:rsidRPr="00116A0E">
        <w:rPr>
          <w:b/>
          <w:u w:val="single"/>
        </w:rPr>
        <w:t xml:space="preserve"> Samsung's billionaire </w:t>
      </w:r>
      <w:r w:rsidRPr="00116A0E">
        <w:rPr>
          <w:b/>
          <w:color w:val="FF0000"/>
          <w:u w:val="single"/>
        </w:rPr>
        <w:t>heir</w:t>
      </w:r>
      <w:r w:rsidRPr="00116A0E">
        <w:rPr>
          <w:rFonts w:ascii="Lucida Sans Unicode" w:hAnsi="Lucida Sans Unicode" w:cs="Lucida Sans Unicode"/>
          <w:b/>
          <w:color w:val="FF0000"/>
          <w:sz w:val="17"/>
          <w:szCs w:val="17"/>
          <w:u w:val="single"/>
          <w:shd w:val="clear" w:color="auto" w:fill="F2F2F2"/>
        </w:rPr>
        <w:t xml:space="preserve"> [ɛr]</w:t>
      </w:r>
      <w:r w:rsidRPr="00116A0E">
        <w:rPr>
          <w:b/>
          <w:u w:val="single"/>
        </w:rPr>
        <w:t xml:space="preserve">-apparent Lee Jae-yong </w:t>
      </w:r>
      <w:r w:rsidRPr="00116A0E">
        <w:rPr>
          <w:b/>
          <w:color w:val="FF0000"/>
          <w:u w:val="single"/>
        </w:rPr>
        <w:t>to five years in prison</w:t>
      </w:r>
      <w:r w:rsidRPr="00116A0E">
        <w:t xml:space="preserve"> for corruption, bribery, and </w:t>
      </w:r>
      <w:r w:rsidRPr="00116A0E">
        <w:rPr>
          <w:b/>
          <w:color w:val="FF0000"/>
          <w:u w:val="single"/>
        </w:rPr>
        <w:t>embezzlement</w:t>
      </w:r>
      <w:r w:rsidRPr="00116A0E">
        <w:rPr>
          <w:color w:val="FF0000"/>
          <w:u w:val="single"/>
        </w:rPr>
        <w:t> </w:t>
      </w:r>
      <w:r w:rsidRPr="00116A0E">
        <w:rPr>
          <w:b/>
          <w:color w:val="FF0000"/>
          <w:u w:val="single"/>
        </w:rPr>
        <w:t>[ɪm'bɛzlmənt]</w:t>
      </w:r>
      <w:r w:rsidRPr="00116A0E">
        <w:rPr>
          <w:rFonts w:ascii="SimSun" w:eastAsia="SimSun" w:hAnsi="SimSun" w:cs="SimSun" w:hint="eastAsia"/>
          <w:b/>
          <w:color w:val="FF0000"/>
          <w:u w:val="single"/>
        </w:rPr>
        <w:t>挪用公款</w:t>
      </w:r>
      <w:r w:rsidRPr="00116A0E">
        <w:t xml:space="preserve">. Lee </w:t>
      </w:r>
      <w:r w:rsidRPr="00116A0E">
        <w:rPr>
          <w:u w:val="single"/>
        </w:rPr>
        <w:t>was convicted</w:t>
      </w:r>
      <w:r w:rsidRPr="00116A0E">
        <w:rPr>
          <w:rFonts w:ascii="SimSun" w:eastAsia="SimSun" w:hAnsi="SimSun" w:cs="SimSun" w:hint="eastAsia"/>
          <w:u w:val="single"/>
        </w:rPr>
        <w:t>宣告</w:t>
      </w:r>
      <w:r w:rsidRPr="00116A0E">
        <w:rPr>
          <w:u w:val="single"/>
        </w:rPr>
        <w:t>…</w:t>
      </w:r>
      <w:r w:rsidRPr="00116A0E">
        <w:rPr>
          <w:rFonts w:ascii="SimSun" w:eastAsia="SimSun" w:hAnsi="SimSun" w:cs="SimSun" w:hint="eastAsia"/>
          <w:u w:val="single"/>
        </w:rPr>
        <w:t>有罪</w:t>
      </w:r>
      <w:r w:rsidRPr="00116A0E">
        <w:rPr>
          <w:u w:val="single"/>
        </w:rPr>
        <w:t xml:space="preserve"> of</w:t>
      </w:r>
      <w:r w:rsidRPr="00116A0E">
        <w:t xml:space="preserve"> bribery in a scandal that also saw the </w:t>
      </w:r>
      <w:r w:rsidRPr="00116A0E">
        <w:rPr>
          <w:b/>
          <w:color w:val="FF0000"/>
          <w:u w:val="single"/>
        </w:rPr>
        <w:t>impeachment</w:t>
      </w:r>
      <w:r w:rsidRPr="00116A0E">
        <w:rPr>
          <w:rFonts w:ascii="SimSun" w:eastAsia="SimSun" w:hAnsi="SimSun" w:cs="SimSun" w:hint="eastAsia"/>
          <w:b/>
          <w:color w:val="FF0000"/>
          <w:u w:val="single"/>
        </w:rPr>
        <w:t>弹劾</w:t>
      </w:r>
      <w:r w:rsidRPr="00116A0E">
        <w:t xml:space="preserve"> of South Korea's former president.</w:t>
      </w:r>
    </w:p>
    <w:p w:rsidR="00A553DE" w:rsidRPr="00116A0E" w:rsidRDefault="00A553DE" w:rsidP="00A553DE">
      <w:pPr>
        <w:pStyle w:val="story-bodyintroduction"/>
      </w:pPr>
      <w:r w:rsidRPr="00116A0E">
        <w:t xml:space="preserve">The case has </w:t>
      </w:r>
      <w:r w:rsidRPr="00116A0E">
        <w:rPr>
          <w:b/>
          <w:color w:val="FF0000"/>
          <w:highlight w:val="yellow"/>
          <w:u w:val="single"/>
        </w:rPr>
        <w:t>gripped(</w:t>
      </w:r>
      <w:proofErr w:type="gramStart"/>
      <w:r w:rsidRPr="00116A0E">
        <w:rPr>
          <w:rFonts w:ascii="SimSun" w:eastAsia="SimSun" w:hAnsi="SimSun" w:cs="SimSun" w:hint="eastAsia"/>
          <w:b/>
          <w:color w:val="FF0000"/>
          <w:highlight w:val="yellow"/>
          <w:u w:val="single"/>
        </w:rPr>
        <w:t>抓住控制</w:t>
      </w:r>
      <w:r w:rsidRPr="00116A0E">
        <w:rPr>
          <w:rFonts w:ascii="SimSun" w:eastAsia="SimSun" w:hAnsi="SimSun" w:cs="SimSun"/>
          <w:b/>
          <w:color w:val="FF0000"/>
          <w:highlight w:val="yellow"/>
          <w:u w:val="single"/>
          <w:lang w:val="en-US"/>
        </w:rPr>
        <w:t>;</w:t>
      </w:r>
      <w:r w:rsidRPr="00116A0E">
        <w:rPr>
          <w:rFonts w:ascii="SimSun" w:eastAsia="SimSun" w:hAnsi="SimSun" w:cs="SimSun" w:hint="eastAsia"/>
          <w:b/>
          <w:color w:val="FF0000"/>
          <w:highlight w:val="yellow"/>
          <w:u w:val="single"/>
        </w:rPr>
        <w:t>强烈地影响</w:t>
      </w:r>
      <w:proofErr w:type="gramEnd"/>
      <w:r w:rsidRPr="00116A0E">
        <w:rPr>
          <w:rFonts w:hint="eastAsia"/>
          <w:b/>
          <w:color w:val="FF0000"/>
          <w:highlight w:val="yellow"/>
          <w:u w:val="single"/>
        </w:rPr>
        <w:t>)</w:t>
      </w:r>
      <w:r w:rsidRPr="00116A0E">
        <w:rPr>
          <w:b/>
          <w:color w:val="FF0000"/>
          <w:highlight w:val="yellow"/>
          <w:u w:val="single"/>
        </w:rPr>
        <w:t xml:space="preserve"> the public</w:t>
      </w:r>
      <w:r w:rsidRPr="00116A0E">
        <w:t xml:space="preserve"> amid growing anger against South Korea's biggest companies, known as </w:t>
      </w:r>
      <w:r w:rsidRPr="00116A0E">
        <w:rPr>
          <w:b/>
          <w:color w:val="FF0000"/>
          <w:highlight w:val="yellow"/>
          <w:u w:val="single"/>
        </w:rPr>
        <w:t>Korea chaebols/</w:t>
      </w:r>
      <w:r w:rsidRPr="00116A0E">
        <w:rPr>
          <w:rFonts w:hint="eastAsia"/>
          <w:b/>
          <w:color w:val="FF0000"/>
          <w:highlight w:val="yellow"/>
          <w:u w:val="single"/>
        </w:rPr>
        <w:t>ˈ</w:t>
      </w:r>
      <w:r w:rsidRPr="00116A0E">
        <w:rPr>
          <w:b/>
          <w:color w:val="FF0000"/>
          <w:highlight w:val="yellow"/>
          <w:u w:val="single"/>
        </w:rPr>
        <w:t>t</w:t>
      </w:r>
      <w:r w:rsidRPr="00116A0E">
        <w:rPr>
          <w:rFonts w:hint="eastAsia"/>
          <w:b/>
          <w:color w:val="FF0000"/>
          <w:highlight w:val="yellow"/>
          <w:u w:val="single"/>
        </w:rPr>
        <w:t>ʃ</w:t>
      </w:r>
      <w:r w:rsidRPr="00116A0E">
        <w:rPr>
          <w:b/>
          <w:color w:val="FF0000"/>
          <w:highlight w:val="yellow"/>
          <w:u w:val="single"/>
        </w:rPr>
        <w:t>e</w:t>
      </w:r>
      <w:r w:rsidRPr="00116A0E">
        <w:rPr>
          <w:rFonts w:hint="eastAsia"/>
          <w:b/>
          <w:color w:val="FF0000"/>
          <w:highlight w:val="yellow"/>
          <w:u w:val="single"/>
        </w:rPr>
        <w:t>ɪ</w:t>
      </w:r>
      <w:r w:rsidRPr="00116A0E">
        <w:rPr>
          <w:b/>
          <w:color w:val="FF0000"/>
          <w:highlight w:val="yellow"/>
          <w:u w:val="single"/>
        </w:rPr>
        <w:t>b</w:t>
      </w:r>
      <w:r w:rsidRPr="00116A0E">
        <w:rPr>
          <w:rFonts w:hint="eastAsia"/>
          <w:b/>
          <w:color w:val="FF0000"/>
          <w:highlight w:val="yellow"/>
          <w:u w:val="single"/>
        </w:rPr>
        <w:t>ɒ</w:t>
      </w:r>
      <w:r w:rsidRPr="00116A0E">
        <w:rPr>
          <w:b/>
          <w:color w:val="FF0000"/>
          <w:highlight w:val="yellow"/>
          <w:u w:val="single"/>
        </w:rPr>
        <w:t>l/</w:t>
      </w:r>
      <w:r w:rsidRPr="00116A0E">
        <w:t xml:space="preserve"> or </w:t>
      </w:r>
      <w:r w:rsidRPr="00116A0E">
        <w:rPr>
          <w:b/>
          <w:color w:val="FF0000"/>
          <w:highlight w:val="yellow"/>
          <w:u w:val="single"/>
        </w:rPr>
        <w:t xml:space="preserve">conglomerate </w:t>
      </w:r>
      <w:r w:rsidRPr="00116A0E">
        <w:rPr>
          <w:b/>
          <w:color w:val="FF0000"/>
          <w:highlight w:val="yellow"/>
          <w:u w:val="single"/>
        </w:rPr>
        <w:lastRenderedPageBreak/>
        <w:t>[kən'ɡlɑːmərət</w:t>
      </w:r>
      <w:r w:rsidRPr="00116A0E">
        <w:rPr>
          <w:rFonts w:ascii="SimSun" w:eastAsia="SimSun" w:hAnsi="SimSun" w:cs="SimSun"/>
          <w:b/>
          <w:color w:val="FF0000"/>
          <w:sz w:val="22"/>
          <w:szCs w:val="22"/>
          <w:highlight w:val="yellow"/>
          <w:u w:val="single"/>
        </w:rPr>
        <w:t xml:space="preserve">] </w:t>
      </w:r>
      <w:r w:rsidRPr="00116A0E">
        <w:rPr>
          <w:rFonts w:ascii="SimSun" w:eastAsia="SimSun" w:hAnsi="SimSun" w:cs="SimSun" w:hint="eastAsia"/>
          <w:b/>
          <w:color w:val="FF0000"/>
          <w:sz w:val="22"/>
          <w:szCs w:val="22"/>
          <w:highlight w:val="yellow"/>
          <w:u w:val="single"/>
        </w:rPr>
        <w:t>企业集团</w:t>
      </w:r>
      <w:r w:rsidRPr="00116A0E">
        <w:t>.</w:t>
      </w:r>
      <w:r w:rsidRPr="00116A0E">
        <w:rPr>
          <w:rFonts w:asciiTheme="minorEastAsia" w:eastAsiaTheme="minorEastAsia" w:hAnsiTheme="minorEastAsia"/>
          <w:lang w:val="en-US"/>
        </w:rPr>
        <w:t xml:space="preserve"> L</w:t>
      </w:r>
      <w:r w:rsidRPr="00116A0E">
        <w:t xml:space="preserve">ee, Samsung's billionaire </w:t>
      </w:r>
      <w:r w:rsidRPr="00116A0E">
        <w:rPr>
          <w:b/>
        </w:rPr>
        <w:t>heir</w:t>
      </w:r>
      <w:r w:rsidRPr="00116A0E">
        <w:t>,</w:t>
      </w:r>
      <w:r w:rsidRPr="00116A0E">
        <w:rPr>
          <w:rFonts w:ascii="Lucida Sans Unicode" w:hAnsi="Lucida Sans Unicode" w:cs="Lucida Sans Unicode"/>
          <w:b/>
          <w:color w:val="FF0000"/>
          <w:sz w:val="17"/>
          <w:szCs w:val="17"/>
          <w:u w:val="single"/>
          <w:shd w:val="clear" w:color="auto" w:fill="F2F2F2"/>
        </w:rPr>
        <w:t xml:space="preserve"> </w:t>
      </w:r>
      <w:r w:rsidRPr="00116A0E">
        <w:t xml:space="preserve">who </w:t>
      </w:r>
      <w:r w:rsidRPr="00116A0E">
        <w:rPr>
          <w:b/>
          <w:u w:val="single"/>
        </w:rPr>
        <w:t>denied all charges</w:t>
      </w:r>
      <w:r w:rsidRPr="00116A0E">
        <w:t xml:space="preserve">, had faced a jail sentence of up to 12 years. Also known as Jay Y Lee, the </w:t>
      </w:r>
      <w:r w:rsidRPr="00116A0E">
        <w:rPr>
          <w:b/>
          <w:color w:val="FF0000"/>
          <w:highlight w:val="yellow"/>
          <w:u w:val="single"/>
        </w:rPr>
        <w:t>de facto leader</w:t>
      </w:r>
      <w:r w:rsidRPr="00116A0E">
        <w:t xml:space="preserve"> of the world's largest smartphone maker had been detained since February on a string of corruption charges. These included bribery, embezzlement</w:t>
      </w:r>
      <w:r w:rsidRPr="00116A0E">
        <w:rPr>
          <w:rFonts w:ascii="SimSun" w:eastAsia="SimSun" w:hAnsi="SimSun" w:cs="SimSun" w:hint="eastAsia"/>
          <w:b/>
          <w:color w:val="FF0000"/>
          <w:sz w:val="20"/>
          <w:szCs w:val="20"/>
          <w:u w:val="single"/>
        </w:rPr>
        <w:t>挪用公款</w:t>
      </w:r>
      <w:r w:rsidRPr="00116A0E">
        <w:t xml:space="preserve"> and hiding assets overseas. </w:t>
      </w:r>
    </w:p>
    <w:p w:rsidR="00A553DE" w:rsidRPr="00116A0E" w:rsidRDefault="00A553DE" w:rsidP="00A553DE">
      <w:pPr>
        <w:pStyle w:val="NormalWeb"/>
      </w:pPr>
      <w:r w:rsidRPr="00116A0E">
        <w:rPr>
          <w:rStyle w:val="Strong"/>
        </w:rPr>
        <w:t>What did he do?</w:t>
      </w:r>
    </w:p>
    <w:p w:rsidR="00A553DE" w:rsidRPr="00116A0E" w:rsidRDefault="00A553DE" w:rsidP="00A553DE">
      <w:pPr>
        <w:pStyle w:val="NormalWeb"/>
      </w:pPr>
      <w:r w:rsidRPr="00116A0E">
        <w:t xml:space="preserve">The 49-year-old </w:t>
      </w:r>
      <w:r w:rsidRPr="00116A0E">
        <w:rPr>
          <w:b/>
          <w:u w:val="single"/>
        </w:rPr>
        <w:t>is accused of/indicted for</w:t>
      </w:r>
      <w:r w:rsidRPr="00116A0E">
        <w:t xml:space="preserve"> giving donations worth 41bn won to non-profit foundations operated by Choi Soon-sil, the </w:t>
      </w:r>
      <w:r w:rsidRPr="00116A0E">
        <w:rPr>
          <w:rFonts w:hint="eastAsia"/>
          <w:b/>
          <w:u w:val="single"/>
        </w:rPr>
        <w:t>知心女友</w:t>
      </w:r>
      <w:r w:rsidRPr="00116A0E">
        <w:rPr>
          <w:b/>
          <w:u w:val="single"/>
        </w:rPr>
        <w:t>confidante</w:t>
      </w:r>
      <w:r w:rsidRPr="00116A0E">
        <w:t xml:space="preserve"> of South Korea's former President Park Geun-hye, </w:t>
      </w:r>
      <w:r w:rsidRPr="00116A0E">
        <w:rPr>
          <w:b/>
          <w:u w:val="single"/>
        </w:rPr>
        <w:t>in return for</w:t>
      </w:r>
      <w:r w:rsidRPr="00116A0E">
        <w:t xml:space="preserve"> political favours.</w:t>
      </w:r>
    </w:p>
    <w:p w:rsidR="00A553DE" w:rsidRPr="00116A0E" w:rsidRDefault="00A553DE" w:rsidP="00A553DE">
      <w:pPr>
        <w:pStyle w:val="NormalWeb"/>
      </w:pPr>
      <w:r w:rsidRPr="00116A0E">
        <w:t xml:space="preserve">Prosecutors said the donations were made to Ms Park's confidante to win government support for a big restructuring of Samsung that would strengthen Lee's </w:t>
      </w:r>
      <w:r w:rsidRPr="00116A0E">
        <w:rPr>
          <w:b/>
          <w:u w:val="single"/>
        </w:rPr>
        <w:t>grip</w:t>
      </w:r>
      <w:r w:rsidRPr="00116A0E">
        <w:t xml:space="preserve">/control over Samsung Electronics. </w:t>
      </w:r>
    </w:p>
    <w:p w:rsidR="00A553DE" w:rsidRPr="00116A0E" w:rsidRDefault="00A553DE" w:rsidP="00A553DE">
      <w:pPr>
        <w:pStyle w:val="NormalWeb"/>
      </w:pPr>
      <w:r w:rsidRPr="00116A0E">
        <w:t xml:space="preserve">But Lee's defense team said that the payments were signed off </w:t>
      </w:r>
      <w:r w:rsidRPr="00116A0E">
        <w:rPr>
          <w:b/>
          <w:color w:val="FF0000"/>
          <w:highlight w:val="yellow"/>
          <w:u w:val="single"/>
        </w:rPr>
        <w:t>without his knowledge</w:t>
      </w:r>
      <w:r w:rsidRPr="00116A0E">
        <w:rPr>
          <w:rFonts w:hint="eastAsia"/>
          <w:b/>
          <w:color w:val="FF0000"/>
          <w:highlight w:val="yellow"/>
          <w:u w:val="single"/>
        </w:rPr>
        <w:t>不知情</w:t>
      </w:r>
      <w:r w:rsidRPr="00116A0E">
        <w:rPr>
          <w:b/>
          <w:color w:val="FF0000"/>
          <w:highlight w:val="yellow"/>
          <w:u w:val="single"/>
        </w:rPr>
        <w:t>.</w:t>
      </w:r>
      <w:r w:rsidRPr="00116A0E">
        <w:rPr>
          <w:b/>
          <w:color w:val="FF0000"/>
          <w:u w:val="single"/>
        </w:rPr>
        <w:t xml:space="preserve"> </w:t>
      </w:r>
      <w:r w:rsidRPr="00116A0E">
        <w:t xml:space="preserve">Lee has previously admitted that the firm also gave a horse and money to help the equestrian career of Choi's daughter, Chung Yoo-ra, but denied seeking favours. His lawyer said on Friday they would </w:t>
      </w:r>
      <w:proofErr w:type="gramStart"/>
      <w:r w:rsidRPr="00116A0E">
        <w:rPr>
          <w:b/>
          <w:color w:val="FF0000"/>
          <w:highlight w:val="yellow"/>
          <w:u w:val="single"/>
        </w:rPr>
        <w:t>appea[</w:t>
      </w:r>
      <w:proofErr w:type="gramEnd"/>
      <w:r w:rsidRPr="00116A0E">
        <w:rPr>
          <w:b/>
          <w:color w:val="FF0000"/>
          <w:highlight w:val="yellow"/>
          <w:u w:val="single"/>
        </w:rPr>
        <w:t>l a]gainst</w:t>
      </w:r>
      <w:r w:rsidRPr="00116A0E">
        <w:t xml:space="preserve"> the court's decision."We are confident that the ruling will be </w:t>
      </w:r>
      <w:r w:rsidRPr="00116A0E">
        <w:rPr>
          <w:b/>
          <w:u w:val="single"/>
        </w:rPr>
        <w:t>overturned</w:t>
      </w:r>
      <w:r w:rsidRPr="00116A0E">
        <w:t xml:space="preserve">" </w:t>
      </w:r>
    </w:p>
    <w:p w:rsidR="00A553DE" w:rsidRPr="00116A0E" w:rsidRDefault="00A553DE" w:rsidP="00A553DE">
      <w:pPr>
        <w:rPr>
          <w:b/>
        </w:rPr>
      </w:pPr>
      <w:r w:rsidRPr="00116A0E">
        <w:rPr>
          <w:b/>
        </w:rPr>
        <w:t>Who else is involved?</w:t>
      </w:r>
    </w:p>
    <w:p w:rsidR="00A553DE" w:rsidRPr="00116A0E" w:rsidRDefault="00A553DE" w:rsidP="00A553DE">
      <w:pPr>
        <w:pStyle w:val="NormalWeb"/>
      </w:pPr>
      <w:r w:rsidRPr="00116A0E">
        <w:t xml:space="preserve">The case contributed to President Park's eventual </w:t>
      </w:r>
      <w:r w:rsidRPr="00116A0E">
        <w:rPr>
          <w:b/>
          <w:u w:val="single"/>
        </w:rPr>
        <w:t>impeachment</w:t>
      </w:r>
      <w:r w:rsidRPr="00116A0E">
        <w:t xml:space="preserve"> and she now faces trial for corruption herself, something she denies. Her </w:t>
      </w:r>
      <w:r w:rsidRPr="00116A0E">
        <w:rPr>
          <w:b/>
          <w:u w:val="single"/>
        </w:rPr>
        <w:t>confidante</w:t>
      </w:r>
      <w:r w:rsidRPr="00116A0E">
        <w:t xml:space="preserve"> Choi has already been jailed for </w:t>
      </w:r>
      <w:hyperlink r:id="rId20" w:history="1">
        <w:r w:rsidRPr="00116A0E">
          <w:rPr>
            <w:rStyle w:val="Hyperlink"/>
          </w:rPr>
          <w:t xml:space="preserve">three years after being found guilty </w:t>
        </w:r>
      </w:hyperlink>
      <w:r w:rsidRPr="00116A0E">
        <w:t xml:space="preserve">of using her position of influence to </w:t>
      </w:r>
      <w:r w:rsidRPr="00116A0E">
        <w:rPr>
          <w:b/>
          <w:color w:val="FF0000"/>
          <w:highlight w:val="yellow"/>
          <w:u w:val="single"/>
        </w:rPr>
        <w:t>solicit favours (</w:t>
      </w:r>
      <w:r w:rsidRPr="00116A0E">
        <w:rPr>
          <w:rFonts w:hint="eastAsia"/>
          <w:b/>
          <w:color w:val="FF0000"/>
          <w:highlight w:val="yellow"/>
          <w:u w:val="single"/>
        </w:rPr>
        <w:t>请求给予好处</w:t>
      </w:r>
      <w:r w:rsidRPr="00116A0E">
        <w:rPr>
          <w:b/>
          <w:color w:val="FF0000"/>
          <w:highlight w:val="yellow"/>
          <w:u w:val="single"/>
        </w:rPr>
        <w:t>)for</w:t>
      </w:r>
      <w:r w:rsidRPr="00116A0E">
        <w:t xml:space="preserve"> her daughter.</w:t>
      </w:r>
    </w:p>
    <w:p w:rsidR="00A553DE" w:rsidRPr="00116A0E" w:rsidRDefault="00A553DE" w:rsidP="00A553DE">
      <w:pPr>
        <w:rPr>
          <w:b/>
        </w:rPr>
      </w:pPr>
      <w:r w:rsidRPr="00116A0E">
        <w:rPr>
          <w:b/>
        </w:rPr>
        <w:t>Will Lee serve time in jail?</w:t>
      </w:r>
    </w:p>
    <w:p w:rsidR="00A553DE" w:rsidRPr="00116A0E" w:rsidRDefault="00A553DE" w:rsidP="00A553DE">
      <w:pPr>
        <w:pStyle w:val="NormalWeb"/>
      </w:pPr>
      <w:r w:rsidRPr="00116A0E">
        <w:t xml:space="preserve">This isn't the first time a top executive of a big Korea </w:t>
      </w:r>
      <w:r w:rsidRPr="00116A0E">
        <w:rPr>
          <w:b/>
          <w:color w:val="FF0000"/>
          <w:highlight w:val="yellow"/>
          <w:u w:val="single"/>
        </w:rPr>
        <w:t>chaebol/conglomerate</w:t>
      </w:r>
      <w:r w:rsidRPr="00116A0E">
        <w:t xml:space="preserve"> has been </w:t>
      </w:r>
      <w:r w:rsidRPr="00116A0E">
        <w:rPr>
          <w:b/>
        </w:rPr>
        <w:t>convicted</w:t>
      </w:r>
      <w:r w:rsidRPr="00116A0E">
        <w:rPr>
          <w:rFonts w:hint="eastAsia"/>
          <w:b/>
          <w:color w:val="FF0000"/>
          <w:highlight w:val="yellow"/>
          <w:u w:val="single"/>
        </w:rPr>
        <w:t>宣告</w:t>
      </w:r>
      <w:r w:rsidRPr="00116A0E">
        <w:rPr>
          <w:b/>
          <w:color w:val="FF0000"/>
          <w:highlight w:val="yellow"/>
          <w:u w:val="single"/>
        </w:rPr>
        <w:t>…</w:t>
      </w:r>
      <w:r w:rsidRPr="00116A0E">
        <w:rPr>
          <w:rFonts w:hint="eastAsia"/>
          <w:b/>
          <w:color w:val="FF0000"/>
          <w:highlight w:val="yellow"/>
          <w:u w:val="single"/>
        </w:rPr>
        <w:t>有罪</w:t>
      </w:r>
      <w:r w:rsidRPr="00116A0E">
        <w:t xml:space="preserve"> for </w:t>
      </w:r>
      <w:r w:rsidRPr="00116A0E">
        <w:rPr>
          <w:b/>
          <w:u w:val="single"/>
        </w:rPr>
        <w:t>corruption, bribery, and embezzlement</w:t>
      </w:r>
      <w:r w:rsidRPr="00116A0E">
        <w:t xml:space="preserve"> in South Korea. But in the past, they've either been given suspended sentences or have been </w:t>
      </w:r>
      <w:r w:rsidRPr="00116A0E">
        <w:rPr>
          <w:b/>
        </w:rPr>
        <w:t>pardoned</w:t>
      </w:r>
      <w:r w:rsidRPr="00116A0E">
        <w:t xml:space="preserve"> by the president. The new president, Moon Jae-in, has already said there will be no more </w:t>
      </w:r>
      <w:r w:rsidRPr="00116A0E">
        <w:rPr>
          <w:b/>
          <w:u w:val="single"/>
        </w:rPr>
        <w:t>presidential pardons.</w:t>
      </w:r>
    </w:p>
    <w:p w:rsidR="00A553DE" w:rsidRPr="00116A0E" w:rsidRDefault="00A553DE" w:rsidP="00A553DE">
      <w:pPr>
        <w:pStyle w:val="NormalWeb"/>
      </w:pPr>
      <w:proofErr w:type="gramStart"/>
      <w:r w:rsidRPr="00116A0E">
        <w:t>So</w:t>
      </w:r>
      <w:proofErr w:type="gramEnd"/>
      <w:r w:rsidRPr="00116A0E">
        <w:t xml:space="preserve"> if Lee's sentence is upheld by higher courts and he </w:t>
      </w:r>
      <w:r w:rsidRPr="00116A0E">
        <w:rPr>
          <w:b/>
          <w:color w:val="FF0000"/>
          <w:highlight w:val="yellow"/>
          <w:u w:val="single"/>
        </w:rPr>
        <w:t xml:space="preserve">ends up </w:t>
      </w:r>
      <w:r w:rsidRPr="00116A0E">
        <w:t xml:space="preserve">serving his complete sentence in jail or a significant part of it, that will be a departure from what we've seen in South Korea in the past. And the new government says that will be a strong message to </w:t>
      </w:r>
      <w:r w:rsidRPr="00116A0E">
        <w:rPr>
          <w:b/>
          <w:color w:val="FF0000"/>
          <w:highlight w:val="yellow"/>
          <w:u w:val="single"/>
        </w:rPr>
        <w:t>chaebol/conglomerate</w:t>
      </w:r>
      <w:r w:rsidRPr="00116A0E">
        <w:t xml:space="preserve"> that they need to clean up the way they do business.</w:t>
      </w:r>
    </w:p>
    <w:p w:rsidR="00A553DE" w:rsidRPr="00116A0E" w:rsidRDefault="00A553DE" w:rsidP="00A553DE">
      <w:pPr>
        <w:rPr>
          <w:b/>
        </w:rPr>
      </w:pPr>
      <w:r w:rsidRPr="00116A0E">
        <w:rPr>
          <w:b/>
        </w:rPr>
        <w:t xml:space="preserve">What does it mean for Samsung? </w:t>
      </w:r>
    </w:p>
    <w:p w:rsidR="00A553DE" w:rsidRPr="00116A0E" w:rsidRDefault="00A553DE" w:rsidP="00A553DE">
      <w:pPr>
        <w:pStyle w:val="NormalWeb"/>
      </w:pPr>
      <w:r w:rsidRPr="00116A0E">
        <w:t xml:space="preserve">The </w:t>
      </w:r>
      <w:r w:rsidRPr="00116A0E">
        <w:rPr>
          <w:b/>
        </w:rPr>
        <w:t>conviction</w:t>
      </w:r>
      <w:r w:rsidRPr="00116A0E">
        <w:t xml:space="preserve"> represents a huge blow to South Korea's biggest and most well-known business empire. Since the </w:t>
      </w:r>
      <w:r w:rsidRPr="00116A0E">
        <w:rPr>
          <w:b/>
        </w:rPr>
        <w:t>verdict</w:t>
      </w:r>
      <w:r w:rsidRPr="00116A0E">
        <w:t xml:space="preserve">, Samsung shares fell by 1%. It also </w:t>
      </w:r>
      <w:r w:rsidRPr="00116A0E">
        <w:rPr>
          <w:b/>
          <w:u w:val="single"/>
        </w:rPr>
        <w:t>raises questions about</w:t>
      </w:r>
      <w:r w:rsidRPr="00116A0E">
        <w:t xml:space="preserve"> the future leadership of the family-run </w:t>
      </w:r>
      <w:r w:rsidRPr="00116A0E">
        <w:rPr>
          <w:b/>
          <w:color w:val="FF0000"/>
          <w:highlight w:val="yellow"/>
          <w:u w:val="single"/>
        </w:rPr>
        <w:t>chaebol/conglomerate</w:t>
      </w:r>
      <w:r w:rsidRPr="00116A0E">
        <w:t xml:space="preserve">. Lee has been standing in as chairman since his father, Lee Kun-hee, suffered a heart attack in 2014. </w:t>
      </w:r>
    </w:p>
    <w:p w:rsidR="00A553DE" w:rsidRPr="00116A0E" w:rsidRDefault="00A553DE" w:rsidP="00A553DE">
      <w:pPr>
        <w:pStyle w:val="NormalWeb"/>
      </w:pPr>
      <w:r w:rsidRPr="00116A0E">
        <w:lastRenderedPageBreak/>
        <w:t>Lee has two sisters, who are in management roles in different parts of the Samsung group, but it is unclear whether they could be brought in to higher positions. Since Lee's arrest six months ago, the group's business operations have continued largely unaffected.</w:t>
      </w:r>
    </w:p>
    <w:p w:rsidR="00A553DE" w:rsidRPr="00116A0E" w:rsidRDefault="00A553DE" w:rsidP="00A553DE">
      <w:pPr>
        <w:pStyle w:val="NormalWeb"/>
      </w:pPr>
      <w:r w:rsidRPr="00116A0E">
        <w:t xml:space="preserve">The Samsung Group, made up of 60 interlinked companies, is crucial to the South Korean economy, with sales equivalent to about a fifth of the national GDP. The Korea </w:t>
      </w:r>
      <w:r w:rsidRPr="00116A0E">
        <w:rPr>
          <w:rFonts w:asciiTheme="minorHAnsi" w:eastAsiaTheme="minorEastAsia" w:hAnsiTheme="minorHAnsi" w:cstheme="minorBidi"/>
          <w:b/>
          <w:color w:val="FF0000"/>
          <w:kern w:val="2"/>
          <w:sz w:val="21"/>
          <w:szCs w:val="22"/>
        </w:rPr>
        <w:t>chaebol/conglomerate</w:t>
      </w:r>
      <w:r w:rsidRPr="00116A0E">
        <w:t xml:space="preserve"> includes a shipbuilding division, a construction company, and pharmaceuticals and advertising arms. </w:t>
      </w:r>
    </w:p>
    <w:p w:rsidR="00A553DE" w:rsidRPr="00116A0E" w:rsidRDefault="00A553DE" w:rsidP="00A553DE">
      <w:pPr>
        <w:rPr>
          <w:b/>
        </w:rPr>
      </w:pPr>
      <w:r w:rsidRPr="00116A0E">
        <w:rPr>
          <w:b/>
        </w:rPr>
        <w:t xml:space="preserve">What is a </w:t>
      </w:r>
      <w:r w:rsidRPr="00116A0E">
        <w:rPr>
          <w:b/>
          <w:color w:val="FF0000"/>
        </w:rPr>
        <w:t>chaebol or conglomerate</w:t>
      </w:r>
      <w:r w:rsidRPr="00116A0E">
        <w:rPr>
          <w:b/>
        </w:rPr>
        <w:t>?</w:t>
      </w:r>
    </w:p>
    <w:p w:rsidR="00A553DE" w:rsidRPr="00116A0E" w:rsidRDefault="00A553DE" w:rsidP="002462ED">
      <w:pPr>
        <w:numPr>
          <w:ilvl w:val="0"/>
          <w:numId w:val="14"/>
        </w:numPr>
        <w:spacing w:before="100" w:beforeAutospacing="1" w:after="100" w:afterAutospacing="1" w:line="240" w:lineRule="auto"/>
      </w:pPr>
      <w:r w:rsidRPr="00116A0E">
        <w:t>The word chaebol is a combination of the Korean words for clan and wealth</w:t>
      </w:r>
    </w:p>
    <w:p w:rsidR="00A553DE" w:rsidRPr="00116A0E" w:rsidRDefault="00A553DE" w:rsidP="002462ED">
      <w:pPr>
        <w:numPr>
          <w:ilvl w:val="0"/>
          <w:numId w:val="14"/>
        </w:numPr>
        <w:spacing w:before="100" w:beforeAutospacing="1" w:after="100" w:afterAutospacing="1" w:line="240" w:lineRule="auto"/>
      </w:pPr>
      <w:r w:rsidRPr="00116A0E">
        <w:t>It is the name given to South Korea's massive family-run business empires that wield huge influence in the country</w:t>
      </w:r>
    </w:p>
    <w:p w:rsidR="00A553DE" w:rsidRPr="00116A0E" w:rsidRDefault="00A553DE" w:rsidP="002462ED">
      <w:pPr>
        <w:numPr>
          <w:ilvl w:val="0"/>
          <w:numId w:val="14"/>
        </w:numPr>
        <w:spacing w:before="100" w:beforeAutospacing="1" w:after="100" w:afterAutospacing="1" w:line="240" w:lineRule="auto"/>
      </w:pPr>
      <w:r w:rsidRPr="00116A0E">
        <w:t>They normally own numerous international enterprises</w:t>
      </w:r>
    </w:p>
    <w:p w:rsidR="00A553DE" w:rsidRPr="00116A0E" w:rsidRDefault="00A553DE" w:rsidP="002462ED">
      <w:pPr>
        <w:numPr>
          <w:ilvl w:val="0"/>
          <w:numId w:val="14"/>
        </w:numPr>
        <w:spacing w:before="100" w:beforeAutospacing="1" w:after="100" w:afterAutospacing="1" w:line="240" w:lineRule="auto"/>
      </w:pPr>
      <w:r w:rsidRPr="00116A0E">
        <w:t>Other examples include LG, Lotte and Hyundai</w:t>
      </w:r>
    </w:p>
    <w:p w:rsidR="00A553DE" w:rsidRPr="00116A0E" w:rsidRDefault="00A553DE" w:rsidP="00A553DE"/>
    <w:p w:rsidR="00A553DE" w:rsidRPr="00116A0E" w:rsidRDefault="00A553DE" w:rsidP="00A553DE"/>
    <w:p w:rsidR="00A553DE" w:rsidRPr="00116A0E" w:rsidRDefault="00A553DE" w:rsidP="00A553DE"/>
    <w:p w:rsidR="00A553DE" w:rsidRPr="00116A0E" w:rsidRDefault="00B71503" w:rsidP="00A553DE">
      <w:pPr>
        <w:pStyle w:val="Heading2"/>
      </w:pPr>
      <w:r w:rsidRPr="00116A0E">
        <w:t>(</w:t>
      </w:r>
      <w:r>
        <w:t>Unethical social issue: bribery and crime</w:t>
      </w:r>
      <w:r w:rsidRPr="00116A0E">
        <w:t xml:space="preserve">) </w:t>
      </w:r>
      <w:r w:rsidR="00A553DE" w:rsidRPr="00116A0E">
        <w:t xml:space="preserve">South Korea President got </w:t>
      </w:r>
      <w:r w:rsidR="00A553DE" w:rsidRPr="00116A0E">
        <w:rPr>
          <w:u w:val="single"/>
        </w:rPr>
        <w:t>impeached</w:t>
      </w:r>
      <w:r w:rsidR="00A553DE" w:rsidRPr="00116A0E">
        <w:t xml:space="preserve"> for being embarrassing</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South Korea's first female president, Park Geun-hye, is now also the nation's first </w:t>
      </w:r>
      <w:r w:rsidRPr="00116A0E">
        <w:rPr>
          <w:rFonts w:ascii="Times New Roman" w:hAnsi="Times New Roman" w:cs="Times New Roman"/>
          <w:b/>
          <w:sz w:val="24"/>
          <w:szCs w:val="24"/>
          <w:u w:val="single"/>
        </w:rPr>
        <w:t>impeached</w:t>
      </w:r>
      <w:r w:rsidRPr="00116A0E">
        <w:rPr>
          <w:rFonts w:ascii="Times New Roman" w:hAnsi="Times New Roman" w:cs="Times New Roman" w:hint="eastAsia"/>
          <w:b/>
          <w:sz w:val="24"/>
          <w:szCs w:val="24"/>
          <w:u w:val="single"/>
        </w:rPr>
        <w:t>弹劾</w:t>
      </w:r>
      <w:r w:rsidRPr="00116A0E">
        <w:rPr>
          <w:rFonts w:ascii="Times New Roman" w:hAnsi="Times New Roman" w:cs="Times New Roman"/>
          <w:sz w:val="24"/>
          <w:szCs w:val="24"/>
        </w:rPr>
        <w:t xml:space="preserve"> president. The Korean </w:t>
      </w:r>
      <w:r w:rsidRPr="00116A0E">
        <w:rPr>
          <w:rFonts w:ascii="Times New Roman" w:hAnsi="Times New Roman" w:cs="Times New Roman"/>
          <w:b/>
          <w:sz w:val="24"/>
          <w:szCs w:val="24"/>
        </w:rPr>
        <w:t>Constitutional</w:t>
      </w:r>
      <w:r w:rsidRPr="00116A0E">
        <w:rPr>
          <w:rFonts w:ascii="Times New Roman" w:hAnsi="Times New Roman" w:cs="Times New Roman"/>
          <w:sz w:val="24"/>
          <w:szCs w:val="24"/>
        </w:rPr>
        <w:t xml:space="preserve"> Court on Friday </w:t>
      </w:r>
      <w:hyperlink r:id="rId21" w:history="1">
        <w:r w:rsidRPr="00116A0E">
          <w:rPr>
            <w:rFonts w:ascii="Times New Roman" w:hAnsi="Times New Roman" w:cs="Times New Roman"/>
            <w:sz w:val="24"/>
            <w:szCs w:val="24"/>
          </w:rPr>
          <w:t xml:space="preserve">voted </w:t>
        </w:r>
      </w:hyperlink>
      <w:r w:rsidRPr="00116A0E">
        <w:rPr>
          <w:rFonts w:ascii="Times New Roman" w:hAnsi="Times New Roman" w:cs="Times New Roman"/>
          <w:sz w:val="24"/>
          <w:szCs w:val="24"/>
        </w:rPr>
        <w:t xml:space="preserve">to remove her from office </w:t>
      </w:r>
      <w:r w:rsidRPr="00116A0E">
        <w:rPr>
          <w:rFonts w:ascii="Times New Roman" w:hAnsi="Times New Roman" w:cs="Times New Roman"/>
          <w:b/>
          <w:sz w:val="24"/>
          <w:szCs w:val="24"/>
        </w:rPr>
        <w:t>unanimously</w:t>
      </w:r>
      <w:r w:rsidRPr="00116A0E">
        <w:rPr>
          <w:rFonts w:ascii="Tahoma" w:hAnsi="Tahoma" w:cs="Tahoma"/>
          <w:color w:val="434343"/>
          <w:sz w:val="18"/>
          <w:szCs w:val="18"/>
          <w:shd w:val="clear" w:color="auto" w:fill="F2F2F2"/>
        </w:rPr>
        <w:t>全体一致的</w:t>
      </w:r>
      <w:r w:rsidRPr="00116A0E">
        <w:rPr>
          <w:rFonts w:ascii="Tahoma" w:hAnsi="Tahoma" w:cs="Tahoma" w:hint="eastAsia"/>
          <w:color w:val="434343"/>
          <w:sz w:val="18"/>
          <w:szCs w:val="18"/>
          <w:shd w:val="clear" w:color="auto" w:fill="F2F2F2"/>
        </w:rPr>
        <w:t>,</w:t>
      </w:r>
      <w:r w:rsidRPr="00116A0E">
        <w:rPr>
          <w:rFonts w:ascii="Tahoma" w:hAnsi="Tahoma" w:cs="Tahoma"/>
          <w:color w:val="434343"/>
          <w:sz w:val="18"/>
          <w:szCs w:val="18"/>
          <w:shd w:val="clear" w:color="auto" w:fill="F2F2F2"/>
        </w:rPr>
        <w:t>无异议</w:t>
      </w:r>
      <w:r w:rsidRPr="00116A0E">
        <w:rPr>
          <w:rFonts w:ascii="Microsoft YaHei UI" w:eastAsia="Microsoft YaHei UI" w:hAnsi="Microsoft YaHei UI" w:cs="Microsoft YaHei UI" w:hint="eastAsia"/>
          <w:color w:val="434343"/>
          <w:sz w:val="18"/>
          <w:szCs w:val="18"/>
          <w:shd w:val="clear" w:color="auto" w:fill="F2F2F2"/>
        </w:rPr>
        <w:t>的</w:t>
      </w:r>
      <w:r w:rsidRPr="00116A0E">
        <w:rPr>
          <w:rFonts w:ascii="Times New Roman" w:hAnsi="Times New Roman" w:cs="Times New Roman"/>
          <w:sz w:val="24"/>
          <w:szCs w:val="24"/>
        </w:rPr>
        <w:t xml:space="preserve">, and </w:t>
      </w:r>
      <w:r w:rsidRPr="00116A0E">
        <w:rPr>
          <w:rFonts w:ascii="Times New Roman" w:hAnsi="Times New Roman" w:cs="Times New Roman"/>
          <w:b/>
          <w:sz w:val="24"/>
          <w:szCs w:val="24"/>
          <w:u w:val="single"/>
        </w:rPr>
        <w:t>snap elections</w:t>
      </w:r>
      <w:r w:rsidRPr="00116A0E">
        <w:rPr>
          <w:rFonts w:ascii="Times New Roman" w:hAnsi="Times New Roman" w:cs="Times New Roman"/>
          <w:sz w:val="24"/>
          <w:szCs w:val="24"/>
        </w:rPr>
        <w:t xml:space="preserve"> for a new president will be held within 60 days. </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The subsequent </w:t>
      </w:r>
      <w:r w:rsidRPr="00116A0E">
        <w:rPr>
          <w:rFonts w:ascii="Times New Roman" w:hAnsi="Times New Roman" w:cs="Times New Roman"/>
          <w:sz w:val="24"/>
          <w:szCs w:val="24"/>
          <w:u w:val="single"/>
        </w:rPr>
        <w:t>media coverage</w:t>
      </w:r>
      <w:r w:rsidRPr="00116A0E">
        <w:rPr>
          <w:rFonts w:ascii="Times New Roman" w:hAnsi="Times New Roman" w:cs="Times New Roman"/>
          <w:sz w:val="24"/>
          <w:szCs w:val="24"/>
        </w:rPr>
        <w:t xml:space="preserve"> </w:t>
      </w:r>
      <w:r w:rsidRPr="00116A0E">
        <w:rPr>
          <w:rFonts w:ascii="Times New Roman" w:hAnsi="Times New Roman" w:cs="Times New Roman"/>
          <w:b/>
          <w:sz w:val="24"/>
          <w:szCs w:val="24"/>
          <w:highlight w:val="yellow"/>
          <w:u w:val="single"/>
        </w:rPr>
        <w:t>is rife with</w:t>
      </w:r>
      <w:r w:rsidRPr="00116A0E">
        <w:rPr>
          <w:rFonts w:ascii="Tahoma" w:hAnsi="Tahoma" w:cs="Tahoma"/>
          <w:b/>
          <w:bCs/>
          <w:color w:val="434343"/>
          <w:sz w:val="18"/>
          <w:szCs w:val="18"/>
          <w:highlight w:val="yellow"/>
          <w:u w:val="single"/>
          <w:shd w:val="clear" w:color="auto" w:fill="F2F2F2"/>
        </w:rPr>
        <w:t>充斥</w:t>
      </w:r>
      <w:r w:rsidRPr="00116A0E">
        <w:rPr>
          <w:rFonts w:ascii="Microsoft YaHei UI" w:eastAsia="Microsoft YaHei UI" w:hAnsi="Microsoft YaHei UI" w:cs="Microsoft YaHei UI" w:hint="eastAsia"/>
          <w:b/>
          <w:bCs/>
          <w:color w:val="434343"/>
          <w:sz w:val="18"/>
          <w:szCs w:val="18"/>
          <w:highlight w:val="yellow"/>
          <w:u w:val="single"/>
          <w:shd w:val="clear" w:color="auto" w:fill="F2F2F2"/>
        </w:rPr>
        <w:t>着</w:t>
      </w:r>
      <w:r w:rsidRPr="00116A0E">
        <w:rPr>
          <w:rFonts w:ascii="Times New Roman" w:hAnsi="Times New Roman" w:cs="Times New Roman"/>
          <w:sz w:val="24"/>
          <w:szCs w:val="24"/>
        </w:rPr>
        <w:t xml:space="preserve"> comparisons between Park and Trump. Social media </w:t>
      </w:r>
      <w:r w:rsidRPr="00116A0E">
        <w:rPr>
          <w:rFonts w:ascii="Times New Roman" w:hAnsi="Times New Roman" w:cs="Times New Roman"/>
          <w:b/>
          <w:sz w:val="24"/>
          <w:szCs w:val="24"/>
        </w:rPr>
        <w:t>sentiment</w:t>
      </w:r>
      <w:r w:rsidRPr="00116A0E">
        <w:rPr>
          <w:rFonts w:ascii="Times New Roman" w:hAnsi="Times New Roman" w:cs="Times New Roman"/>
          <w:sz w:val="24"/>
          <w:szCs w:val="24"/>
        </w:rPr>
        <w:t xml:space="preserve"> is similar, with tweets like "</w:t>
      </w:r>
      <w:hyperlink r:id="rId22" w:tgtFrame="_blank" w:history="1">
        <w:r w:rsidRPr="00116A0E">
          <w:rPr>
            <w:rFonts w:ascii="Times New Roman" w:hAnsi="Times New Roman" w:cs="Times New Roman"/>
            <w:sz w:val="24"/>
            <w:szCs w:val="24"/>
          </w:rPr>
          <w:t>Next to go is Trump</w:t>
        </w:r>
      </w:hyperlink>
      <w:r w:rsidRPr="00116A0E">
        <w:rPr>
          <w:rFonts w:ascii="Times New Roman" w:hAnsi="Times New Roman" w:cs="Times New Roman"/>
          <w:sz w:val="24"/>
          <w:szCs w:val="24"/>
        </w:rPr>
        <w:t xml:space="preserve">." However, </w:t>
      </w:r>
      <w:r w:rsidRPr="00116A0E">
        <w:rPr>
          <w:rFonts w:ascii="Times New Roman" w:hAnsi="Times New Roman" w:cs="Times New Roman"/>
          <w:b/>
          <w:sz w:val="24"/>
          <w:szCs w:val="24"/>
          <w:highlight w:val="yellow"/>
          <w:u w:val="single"/>
        </w:rPr>
        <w:t>likening Trump to Park</w:t>
      </w:r>
      <w:r w:rsidRPr="00116A0E">
        <w:rPr>
          <w:rFonts w:ascii="Times New Roman" w:hAnsi="Times New Roman" w:cs="Times New Roman"/>
          <w:b/>
          <w:sz w:val="24"/>
          <w:szCs w:val="24"/>
          <w:highlight w:val="yellow"/>
          <w:u w:val="single"/>
        </w:rPr>
        <w:t>把</w:t>
      </w:r>
      <w:r w:rsidRPr="00116A0E">
        <w:rPr>
          <w:rFonts w:ascii="Times New Roman" w:hAnsi="Times New Roman" w:cs="Times New Roman"/>
          <w:b/>
          <w:sz w:val="24"/>
          <w:szCs w:val="24"/>
          <w:highlight w:val="yellow"/>
          <w:u w:val="single"/>
        </w:rPr>
        <w:t>…</w:t>
      </w:r>
      <w:r w:rsidRPr="00116A0E">
        <w:rPr>
          <w:rFonts w:ascii="Times New Roman" w:hAnsi="Times New Roman" w:cs="Times New Roman"/>
          <w:b/>
          <w:sz w:val="24"/>
          <w:szCs w:val="24"/>
          <w:highlight w:val="yellow"/>
          <w:u w:val="single"/>
        </w:rPr>
        <w:t>比</w:t>
      </w:r>
      <w:r w:rsidRPr="00116A0E">
        <w:rPr>
          <w:rFonts w:ascii="Times New Roman" w:hAnsi="Times New Roman" w:cs="Times New Roman" w:hint="eastAsia"/>
          <w:b/>
          <w:sz w:val="24"/>
          <w:szCs w:val="24"/>
          <w:highlight w:val="yellow"/>
          <w:u w:val="single"/>
        </w:rPr>
        <w:t>作</w:t>
      </w:r>
      <w:r w:rsidRPr="00116A0E">
        <w:rPr>
          <w:rFonts w:ascii="Times New Roman" w:hAnsi="Times New Roman" w:cs="Times New Roman"/>
          <w:sz w:val="24"/>
          <w:szCs w:val="24"/>
        </w:rPr>
        <w:t xml:space="preserve"> demonstrates not just wishful thinking, but a </w:t>
      </w:r>
      <w:r w:rsidRPr="00116A0E">
        <w:rPr>
          <w:rFonts w:ascii="Times New Roman" w:hAnsi="Times New Roman" w:cs="Times New Roman"/>
          <w:b/>
          <w:sz w:val="24"/>
          <w:szCs w:val="24"/>
        </w:rPr>
        <w:t>fundamentally</w:t>
      </w:r>
      <w:r w:rsidRPr="00116A0E">
        <w:rPr>
          <w:rFonts w:ascii="Times New Roman" w:hAnsi="Times New Roman" w:cs="Times New Roman"/>
          <w:sz w:val="24"/>
          <w:szCs w:val="24"/>
        </w:rPr>
        <w:t xml:space="preserve"> incorrect assumption that democracy is the same in every country.        </w:t>
      </w:r>
      <w:r w:rsidRPr="00116A0E">
        <w:rPr>
          <w:rFonts w:ascii="Times New Roman" w:hAnsi="Times New Roman" w:cs="Times New Roman"/>
          <w:sz w:val="24"/>
          <w:szCs w:val="24"/>
          <w:highlight w:val="yellow"/>
        </w:rPr>
        <w:t xml:space="preserve">//liken A to B: compare A to B </w:t>
      </w:r>
      <w:r w:rsidRPr="00116A0E">
        <w:rPr>
          <w:rFonts w:ascii="Times New Roman" w:hAnsi="Times New Roman" w:cs="Times New Roman"/>
          <w:b/>
          <w:sz w:val="24"/>
          <w:szCs w:val="24"/>
          <w:highlight w:val="yellow"/>
          <w:u w:val="single"/>
        </w:rPr>
        <w:t>把</w:t>
      </w:r>
      <w:r w:rsidRPr="00116A0E">
        <w:rPr>
          <w:rFonts w:ascii="Times New Roman" w:hAnsi="Times New Roman" w:cs="Times New Roman"/>
          <w:b/>
          <w:sz w:val="24"/>
          <w:szCs w:val="24"/>
          <w:highlight w:val="yellow"/>
          <w:u w:val="single"/>
        </w:rPr>
        <w:t>…</w:t>
      </w:r>
      <w:r w:rsidRPr="00116A0E">
        <w:rPr>
          <w:rFonts w:ascii="Times New Roman" w:hAnsi="Times New Roman" w:cs="Times New Roman"/>
          <w:b/>
          <w:sz w:val="24"/>
          <w:szCs w:val="24"/>
          <w:highlight w:val="yellow"/>
          <w:u w:val="single"/>
        </w:rPr>
        <w:t>比</w:t>
      </w:r>
      <w:r w:rsidRPr="00116A0E">
        <w:rPr>
          <w:rFonts w:ascii="Times New Roman" w:hAnsi="Times New Roman" w:cs="Times New Roman" w:hint="eastAsia"/>
          <w:b/>
          <w:sz w:val="24"/>
          <w:szCs w:val="24"/>
          <w:highlight w:val="yellow"/>
          <w:u w:val="single"/>
        </w:rPr>
        <w:t>作</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I have no great love for Park, but it's hard not to notice that her </w:t>
      </w:r>
      <w:r w:rsidRPr="00116A0E">
        <w:rPr>
          <w:rFonts w:ascii="Times New Roman" w:hAnsi="Times New Roman" w:cs="Times New Roman"/>
          <w:b/>
          <w:sz w:val="24"/>
          <w:szCs w:val="24"/>
        </w:rPr>
        <w:t>impeachment</w:t>
      </w:r>
      <w:r w:rsidRPr="00116A0E">
        <w:rPr>
          <w:rFonts w:ascii="Times New Roman" w:hAnsi="Times New Roman" w:cs="Times New Roman"/>
          <w:sz w:val="24"/>
          <w:szCs w:val="24"/>
        </w:rPr>
        <w:t xml:space="preserve"> is pretty much based on the Korean people's hurt feelings. She is possibly the first president of any democratic nation to be formally </w:t>
      </w:r>
      <w:r w:rsidRPr="00116A0E">
        <w:rPr>
          <w:rFonts w:ascii="Times New Roman" w:hAnsi="Times New Roman" w:cs="Times New Roman"/>
          <w:b/>
          <w:sz w:val="24"/>
          <w:szCs w:val="24"/>
        </w:rPr>
        <w:t>impeached</w:t>
      </w:r>
      <w:r w:rsidRPr="00116A0E">
        <w:rPr>
          <w:rFonts w:ascii="Times New Roman" w:hAnsi="Times New Roman" w:cs="Times New Roman"/>
          <w:sz w:val="24"/>
          <w:szCs w:val="24"/>
        </w:rPr>
        <w:t xml:space="preserve"> for being embarrassing, stupid and </w:t>
      </w:r>
      <w:r w:rsidRPr="00116A0E">
        <w:rPr>
          <w:rFonts w:ascii="Times New Roman" w:hAnsi="Times New Roman" w:cs="Times New Roman"/>
          <w:b/>
          <w:sz w:val="24"/>
          <w:szCs w:val="24"/>
          <w:highlight w:val="yellow"/>
        </w:rPr>
        <w:t>indiscreet</w:t>
      </w:r>
      <w:r w:rsidRPr="00116A0E">
        <w:rPr>
          <w:rFonts w:ascii="Tahoma" w:hAnsi="Tahoma" w:cs="Tahoma"/>
          <w:color w:val="434343"/>
          <w:sz w:val="18"/>
          <w:szCs w:val="18"/>
          <w:shd w:val="clear" w:color="auto" w:fill="F2F2F2"/>
        </w:rPr>
        <w:t>不慎</w:t>
      </w:r>
      <w:r w:rsidRPr="00116A0E">
        <w:rPr>
          <w:rFonts w:ascii="Microsoft YaHei UI" w:eastAsia="Microsoft YaHei UI" w:hAnsi="Microsoft YaHei UI" w:cs="Microsoft YaHei UI" w:hint="eastAsia"/>
          <w:color w:val="434343"/>
          <w:sz w:val="18"/>
          <w:szCs w:val="18"/>
          <w:shd w:val="clear" w:color="auto" w:fill="F2F2F2"/>
        </w:rPr>
        <w:t>重</w:t>
      </w:r>
      <w:r w:rsidRPr="00116A0E">
        <w:rPr>
          <w:rFonts w:ascii="Times New Roman" w:hAnsi="Times New Roman" w:cs="Times New Roman"/>
          <w:sz w:val="24"/>
          <w:szCs w:val="24"/>
        </w:rPr>
        <w:t xml:space="preserve">, but not for hard evidence of </w:t>
      </w:r>
      <w:r w:rsidRPr="00116A0E">
        <w:rPr>
          <w:rFonts w:ascii="Times New Roman" w:hAnsi="Times New Roman" w:cs="Times New Roman"/>
          <w:b/>
          <w:sz w:val="24"/>
          <w:szCs w:val="24"/>
          <w:highlight w:val="yellow"/>
        </w:rPr>
        <w:t>graft</w:t>
      </w:r>
      <w:r w:rsidRPr="00116A0E">
        <w:rPr>
          <w:rFonts w:ascii="Tahoma" w:hAnsi="Tahoma" w:cs="Tahoma"/>
          <w:color w:val="434343"/>
          <w:sz w:val="18"/>
          <w:szCs w:val="18"/>
          <w:shd w:val="clear" w:color="auto" w:fill="F2F2F2"/>
        </w:rPr>
        <w:t>贪</w:t>
      </w:r>
      <w:r w:rsidRPr="00116A0E">
        <w:rPr>
          <w:rFonts w:ascii="Microsoft YaHei UI" w:eastAsia="Microsoft YaHei UI" w:hAnsi="Microsoft YaHei UI" w:cs="Microsoft YaHei UI" w:hint="eastAsia"/>
          <w:color w:val="434343"/>
          <w:sz w:val="18"/>
          <w:szCs w:val="18"/>
          <w:shd w:val="clear" w:color="auto" w:fill="F2F2F2"/>
        </w:rPr>
        <w:t>污</w:t>
      </w:r>
      <w:r w:rsidRPr="00116A0E">
        <w:rPr>
          <w:rFonts w:ascii="Times New Roman" w:hAnsi="Times New Roman" w:cs="Times New Roman"/>
          <w:sz w:val="24"/>
          <w:szCs w:val="24"/>
        </w:rPr>
        <w:t xml:space="preserve">/corruption, bribery, </w:t>
      </w:r>
      <w:r w:rsidRPr="00116A0E">
        <w:rPr>
          <w:rFonts w:ascii="Times New Roman" w:hAnsi="Times New Roman" w:cs="Times New Roman"/>
          <w:b/>
          <w:sz w:val="24"/>
          <w:szCs w:val="24"/>
        </w:rPr>
        <w:t>embezzlement</w:t>
      </w:r>
      <w:r w:rsidRPr="00116A0E">
        <w:rPr>
          <w:rFonts w:ascii="Tahoma" w:hAnsi="Tahoma" w:cs="Tahoma"/>
          <w:color w:val="434343"/>
          <w:sz w:val="18"/>
          <w:szCs w:val="18"/>
          <w:shd w:val="clear" w:color="auto" w:fill="DCE8EE"/>
        </w:rPr>
        <w:t>挪用公</w:t>
      </w:r>
      <w:r w:rsidRPr="00116A0E">
        <w:rPr>
          <w:rFonts w:ascii="Microsoft YaHei UI" w:eastAsia="Microsoft YaHei UI" w:hAnsi="Microsoft YaHei UI" w:cs="Microsoft YaHei UI" w:hint="eastAsia"/>
          <w:color w:val="434343"/>
          <w:sz w:val="18"/>
          <w:szCs w:val="18"/>
          <w:shd w:val="clear" w:color="auto" w:fill="DCE8EE"/>
        </w:rPr>
        <w:t>款</w:t>
      </w:r>
      <w:r w:rsidRPr="00116A0E">
        <w:rPr>
          <w:rFonts w:ascii="Times New Roman" w:hAnsi="Times New Roman" w:cs="Times New Roman"/>
          <w:sz w:val="24"/>
          <w:szCs w:val="24"/>
        </w:rPr>
        <w:t xml:space="preserve">, or </w:t>
      </w:r>
      <w:r w:rsidRPr="00116A0E">
        <w:rPr>
          <w:rFonts w:ascii="Times New Roman" w:hAnsi="Times New Roman" w:cs="Times New Roman"/>
          <w:b/>
          <w:sz w:val="24"/>
          <w:szCs w:val="24"/>
        </w:rPr>
        <w:t>perjury</w:t>
      </w:r>
      <w:r w:rsidRPr="00116A0E">
        <w:rPr>
          <w:rFonts w:ascii="Tahoma" w:hAnsi="Tahoma" w:cs="Tahoma"/>
          <w:color w:val="434343"/>
          <w:sz w:val="18"/>
          <w:szCs w:val="18"/>
          <w:shd w:val="clear" w:color="auto" w:fill="DCE8EE"/>
        </w:rPr>
        <w:t>伪</w:t>
      </w:r>
      <w:r w:rsidRPr="00116A0E">
        <w:rPr>
          <w:rFonts w:ascii="Microsoft YaHei UI" w:eastAsia="Microsoft YaHei UI" w:hAnsi="Microsoft YaHei UI" w:cs="Microsoft YaHei UI" w:hint="eastAsia"/>
          <w:color w:val="434343"/>
          <w:sz w:val="18"/>
          <w:szCs w:val="18"/>
          <w:shd w:val="clear" w:color="auto" w:fill="DCE8EE"/>
        </w:rPr>
        <w:t>证</w:t>
      </w:r>
      <w:r w:rsidRPr="00116A0E">
        <w:rPr>
          <w:rFonts w:ascii="Times New Roman" w:hAnsi="Times New Roman" w:cs="Times New Roman"/>
          <w:sz w:val="24"/>
          <w:szCs w:val="24"/>
        </w:rPr>
        <w: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In America, there is no way that a president can be </w:t>
      </w:r>
      <w:r w:rsidRPr="00116A0E">
        <w:rPr>
          <w:rFonts w:ascii="Times New Roman" w:hAnsi="Times New Roman" w:cs="Times New Roman"/>
          <w:b/>
          <w:sz w:val="24"/>
          <w:szCs w:val="24"/>
        </w:rPr>
        <w:t>impeached</w:t>
      </w:r>
      <w:r w:rsidRPr="00116A0E">
        <w:rPr>
          <w:rFonts w:ascii="Times New Roman" w:hAnsi="Times New Roman" w:cs="Times New Roman"/>
          <w:sz w:val="24"/>
          <w:szCs w:val="24"/>
        </w:rPr>
        <w:t xml:space="preserve"> for being embarrassing and stupid. In fact, it might be one of the only jobs in the United States where you can't be fired for that </w:t>
      </w:r>
      <w:r w:rsidRPr="00116A0E">
        <w:rPr>
          <w:rFonts w:ascii="Times New Roman" w:hAnsi="Times New Roman" w:cs="Times New Roman"/>
          <w:b/>
          <w:sz w:val="24"/>
          <w:szCs w:val="24"/>
          <w:u w:val="single"/>
        </w:rPr>
        <w:t>sort of</w:t>
      </w:r>
      <w:r w:rsidRPr="00116A0E">
        <w:rPr>
          <w:rFonts w:ascii="Times New Roman" w:hAnsi="Times New Roman" w:cs="Times New Roman"/>
          <w:sz w:val="24"/>
          <w:szCs w:val="24"/>
        </w:rPr>
        <w:t xml:space="preserve"> thing. </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What Park did/did not do: Bribery scandals circled Park, but never quite touched her directly: The </w:t>
      </w:r>
      <w:r w:rsidRPr="00116A0E">
        <w:rPr>
          <w:rFonts w:ascii="Times New Roman" w:hAnsi="Times New Roman" w:cs="Times New Roman"/>
          <w:b/>
          <w:sz w:val="24"/>
          <w:szCs w:val="24"/>
        </w:rPr>
        <w:t>beneficiary</w:t>
      </w:r>
      <w:r w:rsidRPr="00116A0E">
        <w:rPr>
          <w:rFonts w:ascii="Times New Roman" w:hAnsi="Times New Roman" w:cs="Times New Roman"/>
          <w:sz w:val="24"/>
          <w:szCs w:val="24"/>
        </w:rPr>
        <w:t xml:space="preserve"> of the alleged bribes was not Park herself, but her closest </w:t>
      </w:r>
      <w:r w:rsidRPr="00116A0E">
        <w:rPr>
          <w:rFonts w:ascii="Times New Roman" w:hAnsi="Times New Roman" w:cs="Times New Roman"/>
          <w:b/>
          <w:sz w:val="24"/>
          <w:szCs w:val="24"/>
        </w:rPr>
        <w:t>confidan</w:t>
      </w:r>
      <w:r w:rsidRPr="00116A0E">
        <w:rPr>
          <w:rFonts w:ascii="Times New Roman" w:hAnsi="Times New Roman" w:cs="Times New Roman"/>
          <w:b/>
          <w:sz w:val="24"/>
          <w:szCs w:val="24"/>
          <w:u w:val="single"/>
        </w:rPr>
        <w:t>te</w:t>
      </w:r>
      <w:r w:rsidRPr="00116A0E">
        <w:rPr>
          <w:rFonts w:ascii="Times New Roman" w:hAnsi="Times New Roman" w:cs="Times New Roman"/>
          <w:sz w:val="24"/>
          <w:szCs w:val="24"/>
        </w:rPr>
        <w:t xml:space="preserve">, </w:t>
      </w:r>
      <w:hyperlink r:id="rId23" w:history="1">
        <w:r w:rsidRPr="00116A0E">
          <w:rPr>
            <w:rFonts w:ascii="Times New Roman" w:hAnsi="Times New Roman" w:cs="Times New Roman"/>
            <w:sz w:val="24"/>
            <w:szCs w:val="24"/>
          </w:rPr>
          <w:t>Choi Soon-sil</w:t>
        </w:r>
      </w:hyperlink>
      <w:r w:rsidRPr="00116A0E">
        <w:rPr>
          <w:rFonts w:ascii="Times New Roman" w:hAnsi="Times New Roman" w:cs="Times New Roman"/>
          <w:sz w:val="24"/>
          <w:szCs w:val="24"/>
        </w:rPr>
        <w:t xml:space="preserve">, the </w:t>
      </w:r>
      <w:r w:rsidRPr="00116A0E">
        <w:rPr>
          <w:rFonts w:ascii="Times New Roman" w:hAnsi="Times New Roman" w:cs="Times New Roman"/>
          <w:b/>
          <w:sz w:val="24"/>
          <w:szCs w:val="24"/>
          <w:highlight w:val="yellow"/>
        </w:rPr>
        <w:t>cult</w:t>
      </w:r>
      <w:r w:rsidRPr="00116A0E">
        <w:rPr>
          <w:rFonts w:ascii="Times New Roman" w:hAnsi="Times New Roman" w:cs="Times New Roman"/>
          <w:b/>
          <w:sz w:val="14"/>
          <w:szCs w:val="14"/>
          <w:highlight w:val="yellow"/>
        </w:rPr>
        <w:t>异教团</w:t>
      </w:r>
      <w:r w:rsidRPr="00116A0E">
        <w:rPr>
          <w:rFonts w:ascii="Times New Roman" w:hAnsi="Times New Roman" w:cs="Times New Roman" w:hint="eastAsia"/>
          <w:b/>
          <w:sz w:val="14"/>
          <w:szCs w:val="14"/>
          <w:highlight w:val="yellow"/>
        </w:rPr>
        <w:t>体</w:t>
      </w:r>
      <w:r w:rsidRPr="00116A0E">
        <w:rPr>
          <w:rFonts w:ascii="Times New Roman" w:hAnsi="Times New Roman" w:cs="Times New Roman"/>
          <w:sz w:val="24"/>
          <w:szCs w:val="24"/>
        </w:rPr>
        <w:t xml:space="preserve"> leader's daughter who </w:t>
      </w:r>
      <w:r w:rsidRPr="00116A0E">
        <w:rPr>
          <w:rFonts w:ascii="Times New Roman" w:hAnsi="Times New Roman" w:cs="Times New Roman"/>
          <w:b/>
          <w:sz w:val="24"/>
          <w:szCs w:val="24"/>
        </w:rPr>
        <w:t>reportedly</w:t>
      </w:r>
      <w:r w:rsidRPr="00116A0E">
        <w:rPr>
          <w:rFonts w:ascii="Times New Roman" w:hAnsi="Times New Roman" w:cs="Times New Roman"/>
          <w:sz w:val="24"/>
          <w:szCs w:val="24"/>
        </w:rPr>
        <w:t xml:space="preserve"> </w:t>
      </w:r>
      <w:hyperlink r:id="rId24" w:tgtFrame="_blank" w:history="1">
        <w:r w:rsidRPr="00116A0E">
          <w:rPr>
            <w:rFonts w:ascii="Times New Roman" w:hAnsi="Times New Roman" w:cs="Times New Roman"/>
            <w:sz w:val="24"/>
            <w:szCs w:val="24"/>
          </w:rPr>
          <w:t>liked to make friends</w:t>
        </w:r>
      </w:hyperlink>
      <w:r w:rsidRPr="00116A0E">
        <w:rPr>
          <w:rFonts w:ascii="Times New Roman" w:hAnsi="Times New Roman" w:cs="Times New Roman"/>
          <w:sz w:val="24"/>
          <w:szCs w:val="24"/>
        </w:rPr>
        <w:t xml:space="preserve"> in male </w:t>
      </w:r>
      <w:r w:rsidRPr="00116A0E">
        <w:rPr>
          <w:rFonts w:ascii="Times New Roman" w:hAnsi="Times New Roman" w:cs="Times New Roman"/>
          <w:b/>
          <w:sz w:val="24"/>
          <w:szCs w:val="24"/>
        </w:rPr>
        <w:t>brothels</w:t>
      </w:r>
      <w:r w:rsidRPr="00116A0E">
        <w:rPr>
          <w:rFonts w:ascii="Tahoma" w:hAnsi="Tahoma" w:cs="Tahoma"/>
          <w:color w:val="434343"/>
          <w:sz w:val="18"/>
          <w:szCs w:val="18"/>
          <w:shd w:val="clear" w:color="auto" w:fill="F2F2F2"/>
        </w:rPr>
        <w:t>妓</w:t>
      </w:r>
      <w:r w:rsidRPr="00116A0E">
        <w:rPr>
          <w:rFonts w:ascii="Microsoft YaHei UI" w:eastAsia="Microsoft YaHei UI" w:hAnsi="Microsoft YaHei UI" w:cs="Microsoft YaHei UI" w:hint="eastAsia"/>
          <w:color w:val="434343"/>
          <w:sz w:val="18"/>
          <w:szCs w:val="18"/>
          <w:shd w:val="clear" w:color="auto" w:fill="F2F2F2"/>
        </w:rPr>
        <w:t>院</w:t>
      </w:r>
      <w:r w:rsidRPr="00116A0E">
        <w:rPr>
          <w:rFonts w:ascii="Times New Roman" w:hAnsi="Times New Roman" w:cs="Times New Roman"/>
          <w:sz w:val="24"/>
          <w:szCs w:val="24"/>
        </w:rPr>
        <w:t xml:space="preserve">. Though Korean prosecutors on January 25 </w:t>
      </w:r>
      <w:r w:rsidRPr="00116A0E">
        <w:rPr>
          <w:rFonts w:ascii="Times New Roman" w:hAnsi="Times New Roman" w:cs="Times New Roman"/>
          <w:b/>
          <w:sz w:val="24"/>
          <w:szCs w:val="24"/>
          <w:u w:val="single"/>
        </w:rPr>
        <w:t>indicted Choi for</w:t>
      </w:r>
      <w:r w:rsidRPr="00116A0E">
        <w:rPr>
          <w:rFonts w:ascii="Times New Roman" w:hAnsi="Times New Roman" w:cs="Times New Roman"/>
          <w:sz w:val="24"/>
          <w:szCs w:val="24"/>
        </w:rPr>
        <w:t xml:space="preserve"> her role in the scandal, she </w:t>
      </w:r>
      <w:hyperlink r:id="rId25" w:tgtFrame="_blank" w:history="1">
        <w:r w:rsidRPr="00116A0E">
          <w:rPr>
            <w:rFonts w:ascii="Times New Roman" w:hAnsi="Times New Roman" w:cs="Times New Roman"/>
            <w:b/>
            <w:sz w:val="24"/>
            <w:szCs w:val="24"/>
          </w:rPr>
          <w:t>vociferously</w:t>
        </w:r>
        <w:r w:rsidRPr="00116A0E">
          <w:rPr>
            <w:rFonts w:ascii="Times New Roman" w:hAnsi="Times New Roman" w:cs="Times New Roman"/>
            <w:sz w:val="24"/>
            <w:szCs w:val="24"/>
          </w:rPr>
          <w:t xml:space="preserve"> maintained</w:t>
        </w:r>
      </w:hyperlink>
      <w:r w:rsidRPr="00116A0E">
        <w:rPr>
          <w:rFonts w:ascii="Times New Roman" w:hAnsi="Times New Roman" w:cs="Times New Roman"/>
          <w:sz w:val="24"/>
          <w:szCs w:val="24"/>
        </w:rPr>
        <w:t xml:space="preserve"> her </w:t>
      </w:r>
      <w:r w:rsidRPr="00116A0E">
        <w:rPr>
          <w:rFonts w:ascii="Times New Roman" w:hAnsi="Times New Roman" w:cs="Times New Roman"/>
          <w:b/>
          <w:sz w:val="24"/>
          <w:szCs w:val="24"/>
        </w:rPr>
        <w:t>innocence</w:t>
      </w:r>
      <w:r w:rsidRPr="00116A0E">
        <w:rPr>
          <w:rFonts w:ascii="Times New Roman" w:hAnsi="Times New Roman" w:cs="Times New Roman"/>
          <w:sz w:val="24"/>
          <w:szCs w:val="24"/>
        </w:rPr>
        <w: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lastRenderedPageBreak/>
        <w:t xml:space="preserve">It was an unlikely friendship: Park is a president's daughter; she speaks five languages and has an undergraduate degree in mechanical engineering. If she had wanted someone to review state secrets, she could have asked Korea's best and brightest or someone who had </w:t>
      </w:r>
      <w:r w:rsidRPr="00116A0E">
        <w:rPr>
          <w:rFonts w:ascii="Times New Roman" w:hAnsi="Times New Roman" w:cs="Times New Roman"/>
          <w:b/>
          <w:sz w:val="24"/>
          <w:szCs w:val="24"/>
          <w:u w:val="single"/>
        </w:rPr>
        <w:t>security clearance</w:t>
      </w:r>
      <w:r w:rsidRPr="00116A0E">
        <w:rPr>
          <w:rFonts w:ascii="Times New Roman" w:hAnsi="Times New Roman" w:cs="Times New Roman"/>
          <w:sz w:val="24"/>
          <w:szCs w:val="24"/>
        </w:rPr>
        <w:t xml:space="preserve"> or, </w:t>
      </w:r>
      <w:r w:rsidRPr="00116A0E">
        <w:rPr>
          <w:rFonts w:ascii="Times New Roman" w:hAnsi="Times New Roman" w:cs="Times New Roman"/>
          <w:b/>
          <w:sz w:val="24"/>
          <w:szCs w:val="24"/>
          <w:u w:val="single"/>
        </w:rPr>
        <w:t>at the very least</w:t>
      </w:r>
      <w:r w:rsidRPr="00116A0E">
        <w:rPr>
          <w:rFonts w:ascii="Times New Roman" w:hAnsi="Times New Roman" w:cs="Times New Roman"/>
          <w:sz w:val="24"/>
          <w:szCs w:val="24"/>
        </w:rPr>
        <w:t xml:space="preserve">, an actual government employee. Upon Choi's death, his daughter Choi Soon-sil </w:t>
      </w:r>
      <w:r w:rsidRPr="00116A0E">
        <w:rPr>
          <w:rFonts w:ascii="Times New Roman" w:hAnsi="Times New Roman" w:cs="Times New Roman"/>
          <w:b/>
          <w:sz w:val="24"/>
          <w:szCs w:val="24"/>
          <w:u w:val="single"/>
        </w:rPr>
        <w:t xml:space="preserve">assumed the role of </w:t>
      </w:r>
      <w:r w:rsidRPr="00116A0E">
        <w:rPr>
          <w:rFonts w:ascii="Times New Roman" w:hAnsi="Times New Roman" w:cs="Times New Roman"/>
          <w:sz w:val="24"/>
          <w:szCs w:val="24"/>
        </w:rPr>
        <w:t>Park's "Chief Mental Influencer.".</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By US legal standards, Park's impeachment is </w:t>
      </w:r>
      <w:r w:rsidRPr="00116A0E">
        <w:rPr>
          <w:rFonts w:ascii="Times New Roman" w:hAnsi="Times New Roman" w:cs="Times New Roman"/>
          <w:b/>
          <w:sz w:val="24"/>
          <w:szCs w:val="24"/>
        </w:rPr>
        <w:t>peculiar/weird</w:t>
      </w:r>
      <w:r w:rsidRPr="00116A0E">
        <w:rPr>
          <w:rFonts w:ascii="Times New Roman" w:hAnsi="Times New Roman" w:cs="Times New Roman"/>
          <w:sz w:val="24"/>
          <w:szCs w:val="24"/>
        </w:rPr>
        <w:t xml:space="preserve"> </w:t>
      </w:r>
      <w:r w:rsidRPr="00116A0E">
        <w:rPr>
          <w:rFonts w:ascii="Times New Roman" w:hAnsi="Times New Roman" w:cs="Times New Roman"/>
          <w:b/>
          <w:sz w:val="24"/>
          <w:szCs w:val="24"/>
          <w:u w:val="single"/>
        </w:rPr>
        <w:t xml:space="preserve">in that/because </w:t>
      </w:r>
      <w:r w:rsidRPr="00116A0E">
        <w:rPr>
          <w:rFonts w:ascii="Times New Roman" w:hAnsi="Times New Roman" w:cs="Times New Roman"/>
          <w:sz w:val="24"/>
          <w:szCs w:val="24"/>
        </w:rPr>
        <w:t xml:space="preserve">she was </w:t>
      </w:r>
      <w:r w:rsidRPr="00116A0E">
        <w:rPr>
          <w:rFonts w:ascii="Times New Roman" w:hAnsi="Times New Roman" w:cs="Times New Roman"/>
          <w:b/>
          <w:sz w:val="24"/>
          <w:szCs w:val="24"/>
        </w:rPr>
        <w:t>ousted</w:t>
      </w:r>
      <w:r w:rsidRPr="00116A0E">
        <w:rPr>
          <w:rFonts w:ascii="Tahoma" w:hAnsi="Tahoma" w:cs="Tahoma"/>
          <w:color w:val="434343"/>
          <w:sz w:val="14"/>
          <w:szCs w:val="14"/>
          <w:shd w:val="clear" w:color="auto" w:fill="DCE8EE"/>
        </w:rPr>
        <w:t>罢黜</w:t>
      </w:r>
      <w:r w:rsidRPr="00116A0E">
        <w:rPr>
          <w:rFonts w:ascii="Tahoma" w:hAnsi="Tahoma" w:cs="Tahoma"/>
          <w:color w:val="434343"/>
          <w:sz w:val="14"/>
          <w:szCs w:val="14"/>
          <w:shd w:val="clear" w:color="auto" w:fill="DCE8EE"/>
        </w:rPr>
        <w:t xml:space="preserve">; </w:t>
      </w:r>
      <w:r w:rsidRPr="00116A0E">
        <w:rPr>
          <w:rFonts w:ascii="Tahoma" w:hAnsi="Tahoma" w:cs="Tahoma"/>
          <w:color w:val="434343"/>
          <w:sz w:val="14"/>
          <w:szCs w:val="14"/>
          <w:shd w:val="clear" w:color="auto" w:fill="DCE8EE"/>
        </w:rPr>
        <w:t>撤</w:t>
      </w:r>
      <w:r w:rsidRPr="00116A0E">
        <w:rPr>
          <w:rFonts w:ascii="Microsoft YaHei UI" w:eastAsia="Microsoft YaHei UI" w:hAnsi="Microsoft YaHei UI" w:cs="Microsoft YaHei UI" w:hint="eastAsia"/>
          <w:color w:val="434343"/>
          <w:sz w:val="14"/>
          <w:szCs w:val="14"/>
          <w:shd w:val="clear" w:color="auto" w:fill="DCE8EE"/>
        </w:rPr>
        <w:t>职</w:t>
      </w:r>
      <w:r w:rsidRPr="00116A0E">
        <w:rPr>
          <w:rFonts w:ascii="Times New Roman" w:hAnsi="Times New Roman" w:cs="Times New Roman"/>
          <w:sz w:val="24"/>
          <w:szCs w:val="24"/>
        </w:rPr>
        <w:t xml:space="preserve"> before even being fully investigated. Even the special prosecutors making the case against Park </w:t>
      </w:r>
      <w:hyperlink r:id="rId26" w:tgtFrame="_blank" w:history="1">
        <w:r w:rsidRPr="00116A0E">
          <w:rPr>
            <w:rFonts w:ascii="Times New Roman" w:hAnsi="Times New Roman" w:cs="Times New Roman"/>
            <w:b/>
            <w:sz w:val="24"/>
            <w:szCs w:val="24"/>
          </w:rPr>
          <w:t>reportedly</w:t>
        </w:r>
        <w:r w:rsidRPr="00116A0E">
          <w:rPr>
            <w:rFonts w:ascii="Times New Roman" w:hAnsi="Times New Roman" w:cs="Times New Roman"/>
            <w:sz w:val="24"/>
            <w:szCs w:val="24"/>
          </w:rPr>
          <w:t xml:space="preserve"> claimed</w:t>
        </w:r>
      </w:hyperlink>
      <w:r w:rsidRPr="00116A0E">
        <w:rPr>
          <w:rFonts w:ascii="Times New Roman" w:hAnsi="Times New Roman" w:cs="Times New Roman"/>
          <w:sz w:val="24"/>
          <w:szCs w:val="24"/>
        </w:rPr>
        <w:t xml:space="preserve"> they didn't have time to complete the inquiry and were </w:t>
      </w:r>
      <w:r w:rsidRPr="00116A0E">
        <w:rPr>
          <w:rFonts w:ascii="Times New Roman" w:hAnsi="Times New Roman" w:cs="Times New Roman"/>
          <w:b/>
          <w:sz w:val="24"/>
          <w:szCs w:val="24"/>
          <w:u w:val="single"/>
        </w:rPr>
        <w:t>denied an extension emphatically/categorically.</w:t>
      </w:r>
      <w:r w:rsidRPr="00116A0E">
        <w:rPr>
          <w:rFonts w:ascii="Times New Roman" w:hAnsi="Times New Roman" w:cs="Times New Roman"/>
          <w:sz w:val="24"/>
          <w:szCs w:val="24"/>
        </w:rPr>
        <w:t xml:space="preserve"> </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However,</w:t>
      </w:r>
      <w:r w:rsidRPr="00116A0E">
        <w:rPr>
          <w:rFonts w:ascii="Times New Roman" w:hAnsi="Times New Roman" w:cs="Times New Roman"/>
          <w:b/>
          <w:sz w:val="24"/>
          <w:szCs w:val="24"/>
          <w:u w:val="single"/>
        </w:rPr>
        <w:t xml:space="preserve"> even if</w:t>
      </w:r>
      <w:r w:rsidRPr="00116A0E">
        <w:rPr>
          <w:rFonts w:ascii="Times New Roman" w:hAnsi="Times New Roman" w:cs="Times New Roman"/>
          <w:sz w:val="24"/>
          <w:szCs w:val="24"/>
        </w:rPr>
        <w:t xml:space="preserve"> she had been linked to financial </w:t>
      </w:r>
      <w:r w:rsidRPr="00116A0E">
        <w:rPr>
          <w:rFonts w:ascii="Times New Roman" w:hAnsi="Times New Roman" w:cs="Times New Roman"/>
          <w:b/>
          <w:sz w:val="24"/>
          <w:szCs w:val="24"/>
        </w:rPr>
        <w:t>malfeasance</w:t>
      </w:r>
      <w:r w:rsidRPr="00116A0E">
        <w:t>/mælˈfiːzəns/(</w:t>
      </w:r>
      <w:r w:rsidRPr="00116A0E">
        <w:rPr>
          <w:rFonts w:hint="eastAsia"/>
        </w:rPr>
        <w:t>公共官员的</w:t>
      </w:r>
      <w:r w:rsidRPr="00116A0E">
        <w:t>)</w:t>
      </w:r>
      <w:r w:rsidRPr="00116A0E">
        <w:rPr>
          <w:rFonts w:hint="eastAsia"/>
        </w:rPr>
        <w:t>渎职行为</w:t>
      </w:r>
      <w:r w:rsidRPr="00116A0E">
        <w:rPr>
          <w:rFonts w:ascii="Times New Roman" w:hAnsi="Times New Roman" w:cs="Times New Roman"/>
          <w:sz w:val="24"/>
          <w:szCs w:val="24"/>
        </w:rPr>
        <w:t xml:space="preserve">, this crime would have been secondary to the Korean public. </w:t>
      </w:r>
      <w:r w:rsidRPr="00116A0E">
        <w:rPr>
          <w:rFonts w:ascii="Times New Roman" w:hAnsi="Times New Roman" w:cs="Times New Roman"/>
          <w:b/>
          <w:sz w:val="24"/>
          <w:szCs w:val="24"/>
          <w:u w:val="single"/>
        </w:rPr>
        <w:t>After all,</w:t>
      </w:r>
      <w:r w:rsidRPr="00116A0E">
        <w:rPr>
          <w:rFonts w:ascii="Times New Roman" w:hAnsi="Times New Roman" w:cs="Times New Roman"/>
          <w:sz w:val="24"/>
          <w:szCs w:val="24"/>
        </w:rPr>
        <w:t xml:space="preserve"> in Korea, it has historically been the case that bribery </w:t>
      </w:r>
      <w:r w:rsidRPr="00116A0E">
        <w:rPr>
          <w:rFonts w:ascii="Times New Roman" w:hAnsi="Times New Roman" w:cs="Times New Roman"/>
          <w:b/>
          <w:sz w:val="24"/>
          <w:szCs w:val="24"/>
          <w:u w:val="single"/>
        </w:rPr>
        <w:t>is synonymous with</w:t>
      </w:r>
      <w:r w:rsidRPr="00116A0E">
        <w:rPr>
          <w:rFonts w:ascii="Times New Roman" w:hAnsi="Times New Roman" w:cs="Times New Roman"/>
          <w:sz w:val="24"/>
          <w:szCs w:val="24"/>
        </w:rPr>
        <w:t xml:space="preserve"> presidency, and some of her </w:t>
      </w:r>
      <w:r w:rsidRPr="00116A0E">
        <w:rPr>
          <w:rFonts w:ascii="Times New Roman" w:hAnsi="Times New Roman" w:cs="Times New Roman"/>
          <w:b/>
          <w:sz w:val="24"/>
          <w:szCs w:val="24"/>
        </w:rPr>
        <w:t>predecessors</w:t>
      </w:r>
      <w:r w:rsidRPr="00116A0E">
        <w:rPr>
          <w:rFonts w:ascii="Times New Roman" w:hAnsi="Times New Roman" w:cs="Times New Roman"/>
          <w:sz w:val="24"/>
          <w:szCs w:val="24"/>
        </w:rPr>
        <w:t xml:space="preserve"> literally </w:t>
      </w:r>
      <w:r w:rsidRPr="00116A0E">
        <w:rPr>
          <w:rFonts w:ascii="Times New Roman" w:hAnsi="Times New Roman" w:cs="Times New Roman"/>
          <w:b/>
          <w:sz w:val="24"/>
          <w:szCs w:val="24"/>
          <w:highlight w:val="yellow"/>
          <w:u w:val="single"/>
        </w:rPr>
        <w:t>absconded</w:t>
      </w:r>
      <w:r w:rsidRPr="00116A0E">
        <w:rPr>
          <w:b/>
          <w:highlight w:val="yellow"/>
          <w:u w:val="single"/>
        </w:rPr>
        <w:t>/əbˈskɒnd/</w:t>
      </w:r>
      <w:r w:rsidRPr="00116A0E">
        <w:rPr>
          <w:rFonts w:ascii="Times New Roman" w:hAnsi="Times New Roman" w:cs="Times New Roman"/>
          <w:b/>
          <w:sz w:val="24"/>
          <w:szCs w:val="24"/>
          <w:highlight w:val="yellow"/>
          <w:u w:val="single"/>
        </w:rPr>
        <w:t xml:space="preserve"> with</w:t>
      </w:r>
      <w:r w:rsidRPr="00116A0E">
        <w:rPr>
          <w:rFonts w:ascii="Times New Roman" w:hAnsi="Times New Roman" w:cs="Times New Roman"/>
          <w:b/>
          <w:sz w:val="24"/>
          <w:szCs w:val="24"/>
          <w:u w:val="single"/>
        </w:rPr>
        <w:t xml:space="preserve"> </w:t>
      </w:r>
      <w:r w:rsidRPr="00116A0E">
        <w:rPr>
          <w:rFonts w:ascii="Times New Roman" w:hAnsi="Times New Roman" w:cs="Times New Roman"/>
          <w:sz w:val="24"/>
          <w:szCs w:val="24"/>
        </w:rPr>
        <w:t>billions of Korean wons. None of them was ever impeached, though several were prosecuted after leaving office</w:t>
      </w:r>
      <w:r w:rsidRPr="00116A0E">
        <w:rPr>
          <w:rFonts w:ascii="Times New Roman" w:hAnsi="Times New Roman" w:cs="Times New Roman"/>
          <w:b/>
          <w:sz w:val="24"/>
          <w:szCs w:val="24"/>
        </w:rPr>
        <w:t xml:space="preserve">.    </w:t>
      </w:r>
      <w:r w:rsidRPr="00116A0E">
        <w:rPr>
          <w:rFonts w:ascii="Times New Roman" w:hAnsi="Times New Roman" w:cs="Times New Roman"/>
          <w:b/>
          <w:sz w:val="24"/>
          <w:szCs w:val="24"/>
          <w:highlight w:val="yellow"/>
        </w:rPr>
        <w:t>//abscond with</w:t>
      </w:r>
      <w:r w:rsidRPr="00116A0E">
        <w:rPr>
          <w:rFonts w:ascii="Tahoma" w:hAnsi="Tahoma" w:cs="Tahoma"/>
          <w:b/>
          <w:color w:val="434343"/>
          <w:sz w:val="14"/>
          <w:szCs w:val="14"/>
          <w:highlight w:val="yellow"/>
          <w:shd w:val="clear" w:color="auto" w:fill="DCE8EE"/>
        </w:rPr>
        <w:t>携带</w:t>
      </w:r>
      <w:r w:rsidRPr="00116A0E">
        <w:rPr>
          <w:rFonts w:ascii="Tahoma" w:hAnsi="Tahoma" w:cs="Tahoma"/>
          <w:b/>
          <w:color w:val="434343"/>
          <w:sz w:val="14"/>
          <w:szCs w:val="14"/>
          <w:highlight w:val="yellow"/>
          <w:shd w:val="clear" w:color="auto" w:fill="DCE8EE"/>
        </w:rPr>
        <w:t>(</w:t>
      </w:r>
      <w:r w:rsidRPr="00116A0E">
        <w:rPr>
          <w:rFonts w:ascii="Tahoma" w:hAnsi="Tahoma" w:cs="Tahoma"/>
          <w:b/>
          <w:color w:val="434343"/>
          <w:sz w:val="14"/>
          <w:szCs w:val="14"/>
          <w:highlight w:val="yellow"/>
          <w:shd w:val="clear" w:color="auto" w:fill="DCE8EE"/>
        </w:rPr>
        <w:t>某物</w:t>
      </w:r>
      <w:r w:rsidRPr="00116A0E">
        <w:rPr>
          <w:rFonts w:ascii="Tahoma" w:hAnsi="Tahoma" w:cs="Tahoma"/>
          <w:b/>
          <w:color w:val="434343"/>
          <w:sz w:val="14"/>
          <w:szCs w:val="14"/>
          <w:highlight w:val="yellow"/>
          <w:shd w:val="clear" w:color="auto" w:fill="DCE8EE"/>
        </w:rPr>
        <w:t>)</w:t>
      </w:r>
      <w:r w:rsidRPr="00116A0E">
        <w:rPr>
          <w:rFonts w:ascii="Tahoma" w:hAnsi="Tahoma" w:cs="Tahoma"/>
          <w:b/>
          <w:color w:val="434343"/>
          <w:sz w:val="14"/>
          <w:szCs w:val="14"/>
          <w:highlight w:val="yellow"/>
          <w:shd w:val="clear" w:color="auto" w:fill="DCE8EE"/>
        </w:rPr>
        <w:t>潜</w:t>
      </w:r>
      <w:r w:rsidRPr="00116A0E">
        <w:rPr>
          <w:rFonts w:ascii="Microsoft YaHei UI" w:eastAsia="Microsoft YaHei UI" w:hAnsi="Microsoft YaHei UI" w:cs="Microsoft YaHei UI" w:hint="eastAsia"/>
          <w:b/>
          <w:color w:val="434343"/>
          <w:sz w:val="14"/>
          <w:szCs w:val="14"/>
          <w:highlight w:val="yellow"/>
          <w:shd w:val="clear" w:color="auto" w:fill="DCE8EE"/>
        </w:rPr>
        <w:t>逃</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Park's main crime was that she ran one of the world's wealthiest nations based on the advice of </w:t>
      </w:r>
      <w:r w:rsidRPr="00116A0E">
        <w:rPr>
          <w:rFonts w:ascii="Times New Roman" w:hAnsi="Times New Roman" w:cs="Times New Roman"/>
          <w:b/>
          <w:sz w:val="24"/>
          <w:szCs w:val="24"/>
          <w:u w:val="single"/>
        </w:rPr>
        <w:t>a cult</w:t>
      </w:r>
      <w:r w:rsidRPr="00116A0E">
        <w:rPr>
          <w:rFonts w:ascii="Times New Roman" w:hAnsi="Times New Roman" w:cs="Times New Roman"/>
          <w:b/>
          <w:sz w:val="14"/>
          <w:szCs w:val="14"/>
          <w:highlight w:val="yellow"/>
        </w:rPr>
        <w:t>异教团</w:t>
      </w:r>
      <w:r w:rsidRPr="00116A0E">
        <w:rPr>
          <w:rFonts w:ascii="Times New Roman" w:hAnsi="Times New Roman" w:cs="Times New Roman" w:hint="eastAsia"/>
          <w:b/>
          <w:sz w:val="14"/>
          <w:szCs w:val="14"/>
          <w:highlight w:val="yellow"/>
        </w:rPr>
        <w:t>体</w:t>
      </w:r>
      <w:r w:rsidRPr="00116A0E">
        <w:rPr>
          <w:rFonts w:ascii="Times New Roman" w:hAnsi="Times New Roman" w:cs="Times New Roman"/>
          <w:b/>
          <w:sz w:val="24"/>
          <w:szCs w:val="24"/>
          <w:u w:val="single"/>
        </w:rPr>
        <w:t xml:space="preserve"> brat,</w:t>
      </w:r>
      <w:r w:rsidRPr="00116A0E">
        <w:rPr>
          <w:rFonts w:ascii="Times New Roman" w:hAnsi="Times New Roman" w:cs="Times New Roman"/>
          <w:sz w:val="24"/>
          <w:szCs w:val="24"/>
        </w:rPr>
        <w:t xml:space="preserve"> who had duped her. Choi touted her closeness to Park to cajole Korea's business </w:t>
      </w:r>
      <w:r w:rsidRPr="00116A0E">
        <w:rPr>
          <w:rFonts w:ascii="Times New Roman" w:hAnsi="Times New Roman" w:cs="Times New Roman"/>
          <w:b/>
          <w:sz w:val="24"/>
          <w:szCs w:val="24"/>
        </w:rPr>
        <w:t>elite</w:t>
      </w:r>
      <w:r w:rsidRPr="00116A0E">
        <w:rPr>
          <w:rFonts w:ascii="Times New Roman" w:hAnsi="Times New Roman" w:cs="Times New Roman"/>
          <w:sz w:val="24"/>
          <w:szCs w:val="24"/>
        </w:rPr>
        <w:t xml:space="preserve"> (including Samsung </w:t>
      </w:r>
      <w:r w:rsidRPr="00116A0E">
        <w:rPr>
          <w:rFonts w:ascii="Times New Roman" w:hAnsi="Times New Roman" w:cs="Times New Roman"/>
          <w:b/>
          <w:sz w:val="24"/>
          <w:szCs w:val="24"/>
        </w:rPr>
        <w:t>heir</w:t>
      </w:r>
      <w:r w:rsidRPr="00116A0E">
        <w:rPr>
          <w:rFonts w:ascii="Times New Roman" w:hAnsi="Times New Roman" w:cs="Times New Roman"/>
          <w:sz w:val="24"/>
          <w:szCs w:val="24"/>
        </w:rPr>
        <w:t xml:space="preserve"> Lee, who was </w:t>
      </w:r>
      <w:hyperlink r:id="rId27" w:history="1">
        <w:r w:rsidRPr="00116A0E">
          <w:rPr>
            <w:rFonts w:ascii="Times New Roman" w:hAnsi="Times New Roman" w:cs="Times New Roman"/>
            <w:sz w:val="24"/>
            <w:szCs w:val="24"/>
          </w:rPr>
          <w:t>arrested in February</w:t>
        </w:r>
      </w:hyperlink>
      <w:r w:rsidRPr="00116A0E">
        <w:rPr>
          <w:rFonts w:ascii="Times New Roman" w:hAnsi="Times New Roman" w:cs="Times New Roman"/>
          <w:sz w:val="24"/>
          <w:szCs w:val="24"/>
        </w:rPr>
        <w:t xml:space="preserve">) to donate money to </w:t>
      </w:r>
      <w:r w:rsidRPr="00116A0E">
        <w:rPr>
          <w:rFonts w:ascii="Times New Roman" w:hAnsi="Times New Roman" w:cs="Times New Roman"/>
          <w:b/>
          <w:sz w:val="24"/>
          <w:szCs w:val="24"/>
        </w:rPr>
        <w:t>dubious</w:t>
      </w:r>
      <w:r w:rsidRPr="00116A0E">
        <w:rPr>
          <w:rFonts w:ascii="Times New Roman" w:hAnsi="Times New Roman" w:cs="Times New Roman"/>
          <w:sz w:val="24"/>
          <w:szCs w:val="24"/>
        </w:rPr>
        <w:t xml:space="preserve"> charities in exchange for implied presidential favors. Though a Korean prosecutor </w:t>
      </w:r>
      <w:hyperlink r:id="rId28" w:tgtFrame="_blank" w:history="1">
        <w:r w:rsidRPr="00116A0E">
          <w:rPr>
            <w:rFonts w:ascii="Times New Roman" w:hAnsi="Times New Roman" w:cs="Times New Roman"/>
            <w:sz w:val="24"/>
            <w:szCs w:val="24"/>
          </w:rPr>
          <w:t>alleged</w:t>
        </w:r>
      </w:hyperlink>
      <w:r w:rsidRPr="00116A0E">
        <w:rPr>
          <w:rFonts w:ascii="Times New Roman" w:hAnsi="Times New Roman" w:cs="Times New Roman"/>
          <w:sz w:val="24"/>
          <w:szCs w:val="24"/>
        </w:rPr>
        <w:t xml:space="preserve"> that Park had knowledge of this -- and she may well have -- what is significant is that the impeachment was pushed through before the conclusion of the investigation.</w:t>
      </w:r>
    </w:p>
    <w:p w:rsidR="00A553DE" w:rsidRPr="00116A0E" w:rsidRDefault="00242A53" w:rsidP="00A553DE">
      <w:pPr>
        <w:spacing w:before="100" w:beforeAutospacing="1" w:after="100" w:afterAutospacing="1"/>
        <w:ind w:left="-993" w:right="326"/>
        <w:rPr>
          <w:rFonts w:ascii="Times New Roman" w:hAnsi="Times New Roman" w:cs="Times New Roman"/>
          <w:sz w:val="24"/>
          <w:szCs w:val="24"/>
        </w:rPr>
      </w:pPr>
      <w:hyperlink r:id="rId29" w:history="1"/>
      <w:hyperlink r:id="rId30" w:history="1">
        <w:r w:rsidR="00A553DE" w:rsidRPr="00116A0E">
          <w:rPr>
            <w:rFonts w:ascii="Times New Roman" w:hAnsi="Times New Roman" w:cs="Times New Roman"/>
            <w:sz w:val="24"/>
            <w:szCs w:val="24"/>
          </w:rPr>
          <w:t xml:space="preserve">Women leaders </w:t>
        </w:r>
        <w:r w:rsidR="00A553DE" w:rsidRPr="00116A0E">
          <w:rPr>
            <w:rFonts w:ascii="Times New Roman" w:hAnsi="Times New Roman" w:cs="Times New Roman"/>
            <w:b/>
            <w:sz w:val="24"/>
            <w:szCs w:val="24"/>
            <w:u w:val="single"/>
          </w:rPr>
          <w:t>get boot for</w:t>
        </w:r>
        <w:r w:rsidR="00A553DE" w:rsidRPr="00116A0E">
          <w:rPr>
            <w:rFonts w:ascii="Times New Roman" w:hAnsi="Times New Roman" w:cs="Times New Roman"/>
            <w:sz w:val="24"/>
            <w:szCs w:val="24"/>
          </w:rPr>
          <w:t xml:space="preserve"> corruption while men skate</w:t>
        </w:r>
      </w:hyperlink>
      <w:r w:rsidR="00A553DE" w:rsidRPr="00116A0E">
        <w:rPr>
          <w:rFonts w:ascii="Times New Roman" w:hAnsi="Times New Roman" w:cs="Times New Roman"/>
          <w:sz w:val="24"/>
          <w:szCs w:val="24"/>
        </w:rPr>
        <w:t xml:space="preserve">: Three deaths and 30-odd serious injuries </w:t>
      </w:r>
      <w:hyperlink r:id="rId31" w:history="1">
        <w:r w:rsidR="00A553DE" w:rsidRPr="00116A0E">
          <w:rPr>
            <w:rFonts w:ascii="Times New Roman" w:hAnsi="Times New Roman" w:cs="Times New Roman"/>
            <w:sz w:val="24"/>
            <w:szCs w:val="24"/>
          </w:rPr>
          <w:t>were reported</w:t>
        </w:r>
      </w:hyperlink>
      <w:r w:rsidR="00A553DE" w:rsidRPr="00116A0E">
        <w:rPr>
          <w:rFonts w:ascii="Times New Roman" w:hAnsi="Times New Roman" w:cs="Times New Roman"/>
          <w:sz w:val="24"/>
          <w:szCs w:val="24"/>
        </w:rPr>
        <w:t xml:space="preserve"> as having arisen from post-impeachment protests, but had Park not been impeached, a revolution with far more fatalities would have been inevitable. Her removal was probably the only outcome the Korean people would accept, and the Korean senate and courts knew that.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This does not mean that other democracies can impeach presidents based on annoyance and embarrassment, nor should they. Somewhat like the </w:t>
      </w:r>
      <w:r w:rsidRPr="00116A0E">
        <w:rPr>
          <w:rFonts w:ascii="Times New Roman" w:hAnsi="Times New Roman" w:cs="Times New Roman"/>
          <w:b/>
          <w:sz w:val="24"/>
          <w:szCs w:val="24"/>
        </w:rPr>
        <w:t>Catholic</w:t>
      </w:r>
      <w:r w:rsidRPr="00116A0E">
        <w:rPr>
          <w:rFonts w:ascii="Times New Roman" w:hAnsi="Times New Roman" w:cs="Times New Roman"/>
          <w:sz w:val="24"/>
          <w:szCs w:val="24"/>
        </w:rPr>
        <w:t xml:space="preserve"> Church, democracy could only </w:t>
      </w:r>
      <w:r w:rsidRPr="00116A0E">
        <w:rPr>
          <w:rFonts w:ascii="Times New Roman" w:hAnsi="Times New Roman" w:cs="Times New Roman"/>
          <w:b/>
          <w:sz w:val="24"/>
          <w:szCs w:val="24"/>
        </w:rPr>
        <w:t>disseminate</w:t>
      </w:r>
      <w:r w:rsidRPr="00116A0E">
        <w:rPr>
          <w:rFonts w:ascii="Times New Roman" w:hAnsi="Times New Roman" w:cs="Times New Roman"/>
          <w:sz w:val="24"/>
          <w:szCs w:val="24"/>
        </w:rPr>
        <w:t xml:space="preserve"> by adapting to the customs and history of the nations it entered. One of the chief areas of </w:t>
      </w:r>
      <w:r w:rsidRPr="00116A0E">
        <w:rPr>
          <w:rFonts w:ascii="Times New Roman" w:hAnsi="Times New Roman" w:cs="Times New Roman"/>
          <w:b/>
          <w:sz w:val="24"/>
          <w:szCs w:val="24"/>
        </w:rPr>
        <w:t>divergence</w:t>
      </w:r>
      <w:r w:rsidRPr="00116A0E">
        <w:rPr>
          <w:rFonts w:ascii="Times New Roman" w:hAnsi="Times New Roman" w:cs="Times New Roman"/>
          <w:sz w:val="24"/>
          <w:szCs w:val="24"/>
        </w:rPr>
        <w:t xml:space="preserve"> </w:t>
      </w:r>
      <w:r w:rsidRPr="00116A0E">
        <w:rPr>
          <w:rFonts w:ascii="Times New Roman" w:hAnsi="Times New Roman" w:cs="Times New Roman"/>
          <w:sz w:val="24"/>
          <w:szCs w:val="24"/>
          <w:u w:val="single"/>
        </w:rPr>
        <w:t>lies in</w:t>
      </w:r>
      <w:r w:rsidRPr="00116A0E">
        <w:rPr>
          <w:rFonts w:ascii="Times New Roman" w:hAnsi="Times New Roman" w:cs="Times New Roman"/>
          <w:sz w:val="24"/>
          <w:szCs w:val="24"/>
        </w:rPr>
        <w:t xml:space="preserve"> how a leader is </w:t>
      </w:r>
      <w:r w:rsidRPr="00116A0E">
        <w:rPr>
          <w:rFonts w:ascii="Times New Roman" w:hAnsi="Times New Roman" w:cs="Times New Roman"/>
          <w:b/>
          <w:sz w:val="24"/>
          <w:szCs w:val="24"/>
        </w:rPr>
        <w:t>ousted</w:t>
      </w:r>
      <w:r w:rsidRPr="00116A0E">
        <w:rPr>
          <w:rFonts w:ascii="Tahoma" w:hAnsi="Tahoma" w:cs="Tahoma"/>
          <w:color w:val="434343"/>
          <w:sz w:val="18"/>
          <w:szCs w:val="18"/>
          <w:shd w:val="clear" w:color="auto" w:fill="DCE8EE"/>
        </w:rPr>
        <w:t>罢黜撤</w:t>
      </w:r>
      <w:r w:rsidRPr="00116A0E">
        <w:rPr>
          <w:rFonts w:ascii="Microsoft YaHei UI" w:eastAsia="Microsoft YaHei UI" w:hAnsi="Microsoft YaHei UI" w:cs="Microsoft YaHei UI" w:hint="eastAsia"/>
          <w:color w:val="434343"/>
          <w:sz w:val="18"/>
          <w:szCs w:val="18"/>
          <w:shd w:val="clear" w:color="auto" w:fill="DCE8EE"/>
        </w:rPr>
        <w:t xml:space="preserve">职; </w:t>
      </w:r>
      <w:r w:rsidRPr="00116A0E">
        <w:rPr>
          <w:rFonts w:ascii="Tahoma" w:hAnsi="Tahoma" w:cs="Tahoma"/>
          <w:color w:val="434343"/>
          <w:sz w:val="18"/>
          <w:szCs w:val="18"/>
          <w:shd w:val="clear" w:color="auto" w:fill="DCE8EE"/>
        </w:rPr>
        <w:t>驱</w:t>
      </w:r>
      <w:r w:rsidRPr="00116A0E">
        <w:rPr>
          <w:rFonts w:ascii="Microsoft YaHei UI" w:eastAsia="Microsoft YaHei UI" w:hAnsi="Microsoft YaHei UI" w:cs="Microsoft YaHei UI" w:hint="eastAsia"/>
          <w:color w:val="434343"/>
          <w:sz w:val="18"/>
          <w:szCs w:val="18"/>
          <w:shd w:val="clear" w:color="auto" w:fill="DCE8EE"/>
        </w:rPr>
        <w:t>逐</w:t>
      </w:r>
      <w:r w:rsidRPr="00116A0E">
        <w:rPr>
          <w:rFonts w:ascii="Times New Roman" w:hAnsi="Times New Roman" w:cs="Times New Roman"/>
          <w:sz w:val="24"/>
          <w:szCs w:val="24"/>
        </w:rPr>
        <w:t>.</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t xml:space="preserve">Democracy's infinite adaptability: Korean democracy is very different from its American </w:t>
      </w:r>
      <w:r w:rsidRPr="00116A0E">
        <w:rPr>
          <w:rFonts w:ascii="Times New Roman" w:hAnsi="Times New Roman" w:cs="Times New Roman"/>
          <w:b/>
          <w:sz w:val="24"/>
          <w:szCs w:val="24"/>
        </w:rPr>
        <w:t>counterpart</w:t>
      </w:r>
      <w:r w:rsidRPr="00116A0E">
        <w:rPr>
          <w:rFonts w:ascii="Times New Roman" w:hAnsi="Times New Roman" w:cs="Times New Roman"/>
          <w:sz w:val="24"/>
          <w:szCs w:val="24"/>
        </w:rPr>
        <w:t xml:space="preserve">: The Korean democratic state is young. To play catch-up to Western democratic principles, it could only effect change through dramatic </w:t>
      </w:r>
      <w:r w:rsidRPr="00116A0E">
        <w:rPr>
          <w:rFonts w:ascii="Times New Roman" w:hAnsi="Times New Roman" w:cs="Times New Roman"/>
          <w:b/>
          <w:sz w:val="24"/>
          <w:szCs w:val="24"/>
        </w:rPr>
        <w:t>upheavals</w:t>
      </w:r>
      <w:r w:rsidRPr="00116A0E">
        <w:rPr>
          <w:rFonts w:ascii="Times New Roman" w:hAnsi="Times New Roman" w:cs="Times New Roman"/>
          <w:sz w:val="24"/>
          <w:szCs w:val="24"/>
        </w:rPr>
        <w:t xml:space="preserve"> and revolutions. But you can't rely on that sort of gentleman's agreement elsewhere. It wouldn't work in Korea, because democracy there is too </w:t>
      </w:r>
      <w:proofErr w:type="gramStart"/>
      <w:r w:rsidRPr="00116A0E">
        <w:rPr>
          <w:rFonts w:ascii="Times New Roman" w:hAnsi="Times New Roman" w:cs="Times New Roman"/>
          <w:sz w:val="24"/>
          <w:szCs w:val="24"/>
        </w:rPr>
        <w:t>young</w:t>
      </w:r>
      <w:proofErr w:type="gramEnd"/>
      <w:r w:rsidRPr="00116A0E">
        <w:rPr>
          <w:rFonts w:ascii="Times New Roman" w:hAnsi="Times New Roman" w:cs="Times New Roman"/>
          <w:sz w:val="24"/>
          <w:szCs w:val="24"/>
        </w:rPr>
        <w:t xml:space="preserve"> and the rule of law is even younger. </w:t>
      </w:r>
      <w:r w:rsidRPr="00116A0E">
        <w:rPr>
          <w:rFonts w:ascii="Times New Roman" w:hAnsi="Times New Roman" w:cs="Times New Roman"/>
          <w:b/>
          <w:sz w:val="24"/>
          <w:szCs w:val="24"/>
          <w:u w:val="single"/>
        </w:rPr>
        <w:t>Nor</w:t>
      </w:r>
      <w:r w:rsidRPr="00116A0E">
        <w:rPr>
          <w:rFonts w:ascii="Times New Roman" w:hAnsi="Times New Roman" w:cs="Times New Roman"/>
          <w:sz w:val="24"/>
          <w:szCs w:val="24"/>
          <w:u w:val="single"/>
        </w:rPr>
        <w:t xml:space="preserve"> would it work in the United States</w:t>
      </w:r>
      <w:r w:rsidRPr="00116A0E">
        <w:rPr>
          <w:rFonts w:ascii="Times New Roman" w:hAnsi="Times New Roman" w:cs="Times New Roman"/>
          <w:sz w:val="24"/>
          <w:szCs w:val="24"/>
        </w:rPr>
        <w:t xml:space="preserve">, which is ruled by its Constitution as no other country is. And what that means for presidential impeachment is that you need proof, proof and more proof of </w:t>
      </w:r>
      <w:r w:rsidRPr="00116A0E">
        <w:rPr>
          <w:rFonts w:ascii="Times New Roman" w:hAnsi="Times New Roman" w:cs="Times New Roman"/>
          <w:b/>
          <w:sz w:val="24"/>
          <w:szCs w:val="24"/>
        </w:rPr>
        <w:t>wrongdoing</w:t>
      </w:r>
      <w:r w:rsidRPr="00116A0E">
        <w:rPr>
          <w:rFonts w:ascii="Times New Roman" w:hAnsi="Times New Roman" w:cs="Times New Roman"/>
          <w:sz w:val="24"/>
          <w:szCs w:val="24"/>
        </w:rPr>
        <w:t xml:space="preserve">. </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b/>
          <w:sz w:val="24"/>
          <w:szCs w:val="24"/>
          <w:u w:val="single"/>
        </w:rPr>
        <w:t>In short,</w:t>
      </w:r>
      <w:r w:rsidRPr="00116A0E">
        <w:rPr>
          <w:rFonts w:ascii="Times New Roman" w:hAnsi="Times New Roman" w:cs="Times New Roman"/>
          <w:sz w:val="24"/>
          <w:szCs w:val="24"/>
        </w:rPr>
        <w:t xml:space="preserve"> the answer to the following question, "Are you allowed to </w:t>
      </w:r>
      <w:r w:rsidRPr="00116A0E">
        <w:rPr>
          <w:rFonts w:ascii="Times New Roman" w:hAnsi="Times New Roman" w:cs="Times New Roman"/>
          <w:b/>
          <w:sz w:val="24"/>
          <w:szCs w:val="24"/>
        </w:rPr>
        <w:t>impeach</w:t>
      </w:r>
      <w:r w:rsidRPr="00116A0E">
        <w:rPr>
          <w:rFonts w:ascii="Times New Roman" w:hAnsi="Times New Roman" w:cs="Times New Roman"/>
          <w:sz w:val="24"/>
          <w:szCs w:val="24"/>
        </w:rPr>
        <w:t xml:space="preserve"> a president for gross incompetence?" Not in the United States, at least. Like it or not, it's the best way to prevent utter, near-</w:t>
      </w:r>
      <w:r w:rsidRPr="00116A0E">
        <w:rPr>
          <w:rFonts w:ascii="Times New Roman" w:hAnsi="Times New Roman" w:cs="Times New Roman"/>
          <w:b/>
          <w:sz w:val="24"/>
          <w:szCs w:val="24"/>
        </w:rPr>
        <w:t xml:space="preserve">apocalyptic </w:t>
      </w:r>
      <w:r w:rsidRPr="00116A0E">
        <w:t>/əˌpɒkəˈlɪptɪk/ </w:t>
      </w:r>
      <w:r w:rsidRPr="00116A0E">
        <w:rPr>
          <w:rFonts w:ascii="Times New Roman" w:hAnsi="Times New Roman" w:cs="Times New Roman"/>
          <w:sz w:val="24"/>
          <w:szCs w:val="24"/>
        </w:rPr>
        <w:t>chaos.</w:t>
      </w:r>
    </w:p>
    <w:p w:rsidR="00A553DE" w:rsidRPr="00116A0E" w:rsidRDefault="00A553DE" w:rsidP="00A553DE">
      <w:pPr>
        <w:ind w:left="-1134"/>
      </w:pPr>
      <w:r w:rsidRPr="00116A0E">
        <w:rPr>
          <w:b/>
        </w:rPr>
        <w:t>apocalyptic</w:t>
      </w:r>
      <w:r w:rsidRPr="00116A0E">
        <w:t xml:space="preserve"> /əˌpɒkəˈlɪptɪk/: </w:t>
      </w:r>
    </w:p>
    <w:p w:rsidR="00A553DE" w:rsidRPr="00116A0E" w:rsidRDefault="00A553DE" w:rsidP="002462ED">
      <w:pPr>
        <w:pStyle w:val="ListParagraph"/>
        <w:widowControl w:val="0"/>
        <w:numPr>
          <w:ilvl w:val="0"/>
          <w:numId w:val="13"/>
        </w:numPr>
        <w:spacing w:after="0" w:line="240" w:lineRule="auto"/>
        <w:ind w:left="-851"/>
      </w:pPr>
      <w:r w:rsidRPr="00116A0E">
        <w:lastRenderedPageBreak/>
        <w:t xml:space="preserve">Apocalyptic means relating to the </w:t>
      </w:r>
      <w:proofErr w:type="gramStart"/>
      <w:r w:rsidRPr="00116A0E">
        <w:t>total destruction</w:t>
      </w:r>
      <w:proofErr w:type="gramEnd"/>
      <w:r w:rsidRPr="00116A0E">
        <w:t xml:space="preserve"> of something, especially of the world. (</w:t>
      </w:r>
      <w:r w:rsidRPr="00116A0E">
        <w:rPr>
          <w:rFonts w:hint="eastAsia"/>
        </w:rPr>
        <w:t>世界</w:t>
      </w:r>
      <w:r w:rsidRPr="00116A0E">
        <w:t>)</w:t>
      </w:r>
      <w:r w:rsidRPr="00116A0E">
        <w:rPr>
          <w:rFonts w:hint="eastAsia"/>
        </w:rPr>
        <w:t>末日的</w:t>
      </w:r>
      <w:r w:rsidRPr="00116A0E">
        <w:rPr>
          <w:rFonts w:hint="eastAsia"/>
        </w:rPr>
        <w:t xml:space="preserve"> e.g. </w:t>
      </w:r>
      <w:r w:rsidRPr="00116A0E">
        <w:t xml:space="preserve">...the reformer's </w:t>
      </w:r>
      <w:r w:rsidRPr="00116A0E">
        <w:rPr>
          <w:b/>
        </w:rPr>
        <w:t>apocalyptic</w:t>
      </w:r>
      <w:r w:rsidRPr="00116A0E">
        <w:t xml:space="preserve"> warnings that the nation was running out of natural resources</w:t>
      </w:r>
      <w:proofErr w:type="gramStart"/>
      <w:r w:rsidRPr="00116A0E">
        <w:t>....</w:t>
      </w:r>
      <w:r w:rsidRPr="00116A0E">
        <w:t>改革者的末日警告是</w:t>
      </w:r>
      <w:proofErr w:type="gramEnd"/>
    </w:p>
    <w:p w:rsidR="00A553DE" w:rsidRPr="00116A0E" w:rsidRDefault="00A553DE" w:rsidP="002462ED">
      <w:pPr>
        <w:pStyle w:val="ListParagraph"/>
        <w:widowControl w:val="0"/>
        <w:numPr>
          <w:ilvl w:val="0"/>
          <w:numId w:val="13"/>
        </w:numPr>
        <w:spacing w:after="0" w:line="240" w:lineRule="auto"/>
        <w:ind w:left="-851"/>
      </w:pPr>
      <w:r w:rsidRPr="00116A0E">
        <w:t>Apocalyptic means relating to or involving predictions about future disasters and the destruction of the world. (</w:t>
      </w:r>
      <w:r w:rsidRPr="00116A0E">
        <w:rPr>
          <w:rFonts w:hint="eastAsia"/>
        </w:rPr>
        <w:t>世界</w:t>
      </w:r>
      <w:r w:rsidRPr="00116A0E">
        <w:t>)</w:t>
      </w:r>
      <w:r w:rsidRPr="00116A0E">
        <w:rPr>
          <w:rFonts w:hint="eastAsia"/>
        </w:rPr>
        <w:t>末日启示的</w:t>
      </w:r>
      <w:r w:rsidRPr="00116A0E">
        <w:rPr>
          <w:rFonts w:hint="eastAsia"/>
        </w:rPr>
        <w:t xml:space="preserve"> </w:t>
      </w:r>
      <w:proofErr w:type="gramStart"/>
      <w:r w:rsidRPr="00116A0E">
        <w:rPr>
          <w:rFonts w:hint="eastAsia"/>
        </w:rPr>
        <w:t>e.g</w:t>
      </w:r>
      <w:proofErr w:type="gramEnd"/>
      <w:r w:rsidRPr="00116A0E">
        <w:rPr>
          <w:rFonts w:hint="eastAsia"/>
        </w:rPr>
        <w:t>：</w:t>
      </w:r>
      <w:r w:rsidRPr="00116A0E">
        <w:t xml:space="preserve">...a gloomy and </w:t>
      </w:r>
      <w:r w:rsidRPr="00116A0E">
        <w:rPr>
          <w:b/>
          <w:u w:val="single"/>
        </w:rPr>
        <w:t>apocalyptic vision</w:t>
      </w:r>
      <w:r w:rsidRPr="00116A0E">
        <w:t xml:space="preserve"> of a world hastening toward ruin..</w:t>
      </w:r>
      <w:r w:rsidRPr="00116A0E">
        <w:t>一种世界正加速走向毁灭的阴郁和</w:t>
      </w:r>
      <w:r w:rsidRPr="00116A0E">
        <w:rPr>
          <w:b/>
          <w:u w:val="single"/>
        </w:rPr>
        <w:t>末日启示的想</w:t>
      </w:r>
      <w:r w:rsidRPr="00116A0E">
        <w:rPr>
          <w:rFonts w:hint="eastAsia"/>
          <w:b/>
          <w:u w:val="single"/>
        </w:rPr>
        <w:t>法</w:t>
      </w:r>
    </w:p>
    <w:p w:rsidR="00A553DE" w:rsidRPr="00116A0E" w:rsidRDefault="00A553DE" w:rsidP="00A553DE">
      <w:pPr>
        <w:ind w:left="-1134"/>
      </w:pPr>
      <w:r w:rsidRPr="00116A0E">
        <w:rPr>
          <w:b/>
        </w:rPr>
        <w:t>malfeasance</w:t>
      </w:r>
      <w:r w:rsidRPr="00116A0E">
        <w:t> /mælˈfiː</w:t>
      </w:r>
      <w:r w:rsidRPr="00116A0E">
        <w:rPr>
          <w:b/>
        </w:rPr>
        <w:t>z</w:t>
      </w:r>
      <w:r w:rsidRPr="00116A0E">
        <w:t>əns/(</w:t>
      </w:r>
      <w:r w:rsidRPr="00116A0E">
        <w:rPr>
          <w:rFonts w:hint="eastAsia"/>
        </w:rPr>
        <w:t>公共官员的</w:t>
      </w:r>
      <w:r w:rsidRPr="00116A0E">
        <w:t>)</w:t>
      </w:r>
      <w:r w:rsidRPr="00116A0E">
        <w:rPr>
          <w:rFonts w:hint="eastAsia"/>
        </w:rPr>
        <w:t>渎职行为</w:t>
      </w:r>
      <w:r w:rsidRPr="00116A0E">
        <w:rPr>
          <w:rFonts w:hint="eastAsia"/>
        </w:rPr>
        <w:t>:</w:t>
      </w:r>
      <w:r w:rsidRPr="00116A0E">
        <w:t xml:space="preserve"> the doing of a </w:t>
      </w:r>
      <w:r w:rsidRPr="00116A0E">
        <w:rPr>
          <w:b/>
        </w:rPr>
        <w:t>wrongful</w:t>
      </w:r>
      <w:r w:rsidRPr="00116A0E">
        <w:t xml:space="preserve"> or illegal act, by a public official or civil servant.</w:t>
      </w:r>
    </w:p>
    <w:p w:rsidR="00A553DE" w:rsidRPr="00116A0E" w:rsidRDefault="00A553DE" w:rsidP="00A553DE">
      <w:pPr>
        <w:ind w:left="-1134"/>
        <w:rPr>
          <w:rFonts w:ascii="Times New Roman" w:hAnsi="Times New Roman" w:cs="Times New Roman"/>
          <w:sz w:val="24"/>
          <w:szCs w:val="24"/>
        </w:rPr>
      </w:pPr>
      <w:r w:rsidRPr="00116A0E">
        <w:rPr>
          <w:b/>
        </w:rPr>
        <w:t xml:space="preserve">cult: </w:t>
      </w:r>
      <w:r w:rsidRPr="00116A0E">
        <w:rPr>
          <w:rFonts w:ascii="Times New Roman" w:hAnsi="Times New Roman" w:cs="Times New Roman"/>
          <w:b/>
          <w:sz w:val="14"/>
          <w:szCs w:val="14"/>
          <w:highlight w:val="yellow"/>
        </w:rPr>
        <w:t>异教团</w:t>
      </w:r>
      <w:r w:rsidRPr="00116A0E">
        <w:rPr>
          <w:rFonts w:ascii="Times New Roman" w:hAnsi="Times New Roman" w:cs="Times New Roman" w:hint="eastAsia"/>
          <w:b/>
          <w:sz w:val="14"/>
          <w:szCs w:val="14"/>
          <w:highlight w:val="yellow"/>
        </w:rPr>
        <w:t>体</w:t>
      </w:r>
    </w:p>
    <w:p w:rsidR="00A553DE" w:rsidRPr="00116A0E" w:rsidRDefault="00A553DE" w:rsidP="00A553DE">
      <w:pPr>
        <w:spacing w:before="100" w:beforeAutospacing="1" w:after="100" w:afterAutospacing="1"/>
        <w:ind w:left="-993" w:right="326"/>
        <w:rPr>
          <w:rFonts w:ascii="Times New Roman" w:hAnsi="Times New Roman" w:cs="Times New Roman"/>
          <w:sz w:val="24"/>
          <w:szCs w:val="24"/>
        </w:rPr>
      </w:pPr>
      <w:r w:rsidRPr="00116A0E">
        <w:rPr>
          <w:rFonts w:ascii="Times New Roman" w:hAnsi="Times New Roman" w:cs="Times New Roman"/>
          <w:sz w:val="24"/>
          <w:szCs w:val="24"/>
        </w:rPr>
        <w:br w:type="page"/>
      </w:r>
    </w:p>
    <w:p w:rsidR="00A553DE" w:rsidRDefault="00C2662F" w:rsidP="00C2662F">
      <w:pPr>
        <w:pStyle w:val="Heading2"/>
      </w:pPr>
      <w:r>
        <w:lastRenderedPageBreak/>
        <w:t>Other CNN news not related with “social issues” or “ethics”</w:t>
      </w:r>
    </w:p>
    <w:p w:rsidR="00C2662F" w:rsidRDefault="00C2662F" w:rsidP="0096746D">
      <w:pPr>
        <w:pStyle w:val="Heading2"/>
      </w:pPr>
      <w:r>
        <w:t>[Politic] Europe migrant crisis: EU court rejects quota challenge</w:t>
      </w:r>
    </w:p>
    <w:p w:rsidR="00C2662F" w:rsidRDefault="00242A53" w:rsidP="00C2662F">
      <w:hyperlink r:id="rId32" w:history="1">
        <w:r w:rsidR="00C2662F" w:rsidRPr="00B576A4">
          <w:rPr>
            <w:rStyle w:val="Hyperlink"/>
          </w:rPr>
          <w:t>http://www.bbc.com/news/world-europe-41172638</w:t>
        </w:r>
      </w:hyperlink>
    </w:p>
    <w:p w:rsidR="00C2662F" w:rsidRDefault="00C2662F" w:rsidP="00C2662F">
      <w:pPr>
        <w:pStyle w:val="NormalWeb"/>
      </w:pPr>
      <w:r>
        <w:t>The EU's top court has rejected a challenge by Hungary and Slovakia to a migrant relocation deal drawn up at the height of the crisis in 2015.The European Court of Justice overruled their objections to the compulsory fixed-quota scheme.</w:t>
      </w:r>
    </w:p>
    <w:p w:rsidR="00C2662F" w:rsidRDefault="00C2662F" w:rsidP="00C2662F">
      <w:pPr>
        <w:pStyle w:val="NormalWeb"/>
      </w:pPr>
      <w:r>
        <w:t xml:space="preserve">Hungary has not accepted a single asylum seeker under the scheme since it was introduced two years </w:t>
      </w:r>
      <w:proofErr w:type="gramStart"/>
      <w:r>
        <w:t>ago.It</w:t>
      </w:r>
      <w:proofErr w:type="gramEnd"/>
      <w:r>
        <w:t xml:space="preserve"> was an attempt to ease the pressure on frontline countries such as Greece and Italy.  But the ruling has sparked fury, with Hungary's foreign minister vowing: "The real fight starts now." </w:t>
      </w:r>
    </w:p>
    <w:p w:rsidR="00C2662F" w:rsidRDefault="00C2662F" w:rsidP="00C2662F">
      <w:r>
        <w:t>Why was this scheme introduced?</w:t>
      </w:r>
    </w:p>
    <w:p w:rsidR="00C2662F" w:rsidRDefault="00C2662F" w:rsidP="00C2662F">
      <w:pPr>
        <w:pStyle w:val="NormalWeb"/>
      </w:pPr>
      <w:r>
        <w:t>Since 2014, about 1.7 million migrants have tried to make new homes in the EU in the worst migrant crisis since World War Two. Those fleeing war and persecution, many from the Middle East, are entitled to asylum under European and international law.</w:t>
      </w:r>
    </w:p>
    <w:p w:rsidR="00C2662F" w:rsidRDefault="00C2662F" w:rsidP="00C2662F">
      <w:pPr>
        <w:pStyle w:val="NormalWeb"/>
      </w:pPr>
      <w:r>
        <w:t xml:space="preserve">The numbers peaked in 2015, and in September that year, European leaders </w:t>
      </w:r>
      <w:hyperlink r:id="rId33" w:history="1">
        <w:r>
          <w:rPr>
            <w:rStyle w:val="Hyperlink"/>
            <w:rFonts w:eastAsiaTheme="majorEastAsia"/>
          </w:rPr>
          <w:t>agreed to spread a total of 160,000 migrants</w:t>
        </w:r>
      </w:hyperlink>
      <w:r>
        <w:t xml:space="preserve"> "in clear need of international protection" among member states over two years. To date, only 28,000 people have </w:t>
      </w:r>
      <w:proofErr w:type="gramStart"/>
      <w:r>
        <w:t>actually been</w:t>
      </w:r>
      <w:proofErr w:type="gramEnd"/>
      <w:r>
        <w:t xml:space="preserve"> relocated. </w:t>
      </w:r>
    </w:p>
    <w:p w:rsidR="00C2662F" w:rsidRDefault="00C2662F" w:rsidP="00C2662F">
      <w:r>
        <w:t>Why did it cause a row?</w:t>
      </w:r>
    </w:p>
    <w:p w:rsidR="00C2662F" w:rsidRDefault="00C2662F" w:rsidP="00C2662F">
      <w:pPr>
        <w:pStyle w:val="NormalWeb"/>
      </w:pPr>
      <w:r>
        <w:t>The issue was decided by a majority vote - a system only usually used on issues that do not affect national sovereignty. Hungary, Slovakia, the Czech Republic and Romania voted against.</w:t>
      </w:r>
    </w:p>
    <w:p w:rsidR="00C2662F" w:rsidRDefault="00C2662F" w:rsidP="00C2662F">
      <w:pPr>
        <w:pStyle w:val="NormalWeb"/>
      </w:pPr>
      <w:r>
        <w:t>Hungary was asked to take 1,294 asylum seekers, Slovakia 802. Slovakia has taken only about a dozen, while the Czech Republic has refused to take any for the past year.</w:t>
      </w:r>
    </w:p>
    <w:p w:rsidR="00C2662F" w:rsidRDefault="00C2662F" w:rsidP="00C2662F">
      <w:pPr>
        <w:pStyle w:val="NormalWeb"/>
      </w:pPr>
      <w:r>
        <w:t>To date, Poland and Hungary have refused to take a single asylum seeker under the scheme. That's not to say they have refused all asylum applications - Hungary accepted 444 from January to July this year. But it will not co-operate with this "solidarity" scheme.</w:t>
      </w:r>
    </w:p>
    <w:p w:rsidR="00C2662F" w:rsidRDefault="00C2662F" w:rsidP="00C2662F">
      <w:pPr>
        <w:pStyle w:val="NormalWeb"/>
      </w:pPr>
      <w:r>
        <w:rPr>
          <w:rStyle w:val="Strong"/>
          <w:rFonts w:eastAsiaTheme="majorEastAsia"/>
        </w:rPr>
        <w:t>Why didn't Hungary and Slovakia want to take in the asylum seekers?</w:t>
      </w:r>
    </w:p>
    <w:p w:rsidR="00C2662F" w:rsidRDefault="00C2662F" w:rsidP="00C2662F">
      <w:pPr>
        <w:pStyle w:val="NormalWeb"/>
      </w:pPr>
      <w:r>
        <w:t>In asking the court to annul the deal, Hungary and Slovakia argued at the Court of Justice that there were procedural mistakes, and that quotas were not a suitable response to the crisis.</w:t>
      </w:r>
    </w:p>
    <w:p w:rsidR="00C2662F" w:rsidRDefault="00C2662F" w:rsidP="00C2662F">
      <w:pPr>
        <w:pStyle w:val="NormalWeb"/>
      </w:pPr>
      <w:r>
        <w:t>Officials say the problem is not of their making, that the policy exposes them to a risk of Islamist terrorism and that it represents a threat to their homogenous societies.</w:t>
      </w:r>
    </w:p>
    <w:p w:rsidR="00C2662F" w:rsidRDefault="00C2662F" w:rsidP="00C2662F">
      <w:pPr>
        <w:pStyle w:val="NormalWeb"/>
      </w:pPr>
      <w:r>
        <w:t xml:space="preserve">Their case was supported by Poland, where a right-wing government has come to power since the 2015 deal. </w:t>
      </w:r>
    </w:p>
    <w:p w:rsidR="00C2662F" w:rsidRDefault="00C2662F" w:rsidP="00C2662F">
      <w:pPr>
        <w:pStyle w:val="NormalWeb"/>
      </w:pPr>
      <w:r>
        <w:t>But it was rejected by the ECJ which argued that the agreement "actually contributes to enabling Greece and Italy to deal with the impact of the 2015 migration crisis and is proportionate".</w:t>
      </w:r>
    </w:p>
    <w:p w:rsidR="00C2662F" w:rsidRDefault="00C2662F" w:rsidP="00C2662F">
      <w:pPr>
        <w:pStyle w:val="NormalWeb"/>
      </w:pPr>
      <w:r>
        <w:lastRenderedPageBreak/>
        <w:t>It rejected the complainants' argument that the scheme should have been adopted unanimously.</w:t>
      </w:r>
    </w:p>
    <w:p w:rsidR="00C2662F" w:rsidRDefault="00C2662F" w:rsidP="00C2662F">
      <w:r>
        <w:t>What's been the reaction to the ruling?</w:t>
      </w:r>
    </w:p>
    <w:p w:rsidR="00C2662F" w:rsidRDefault="00C2662F" w:rsidP="00C2662F">
      <w:pPr>
        <w:pStyle w:val="NormalWeb"/>
      </w:pPr>
      <w:r>
        <w:t>Hungary's Foreign Minister Peter Szijjarto was furious, calling it "appalling and irresponsible". He vowed to use all legal means against the judgement, which he said was "the result of a political decision not the result of a legal or expert decision".</w:t>
      </w:r>
    </w:p>
    <w:p w:rsidR="00C2662F" w:rsidRDefault="00C2662F" w:rsidP="00C2662F">
      <w:pPr>
        <w:pStyle w:val="NormalWeb"/>
      </w:pPr>
      <w:r>
        <w:t>"Politics has raped European law and European values. This decision practically and openly legitimates the power of the EU above the member states," he said.</w:t>
      </w:r>
    </w:p>
    <w:p w:rsidR="00C2662F" w:rsidRDefault="00C2662F" w:rsidP="00C2662F">
      <w:pPr>
        <w:pStyle w:val="NormalWeb"/>
      </w:pPr>
      <w:r>
        <w:t>"The real fight starts now."</w:t>
      </w:r>
      <w:r w:rsidR="00EF2A85">
        <w:t xml:space="preserve"> </w:t>
      </w:r>
      <w:r>
        <w:t>In a milder statement, Slovakian Prime Minister Robert Fico said his country's position on quotas also "does not change".</w:t>
      </w:r>
      <w:r w:rsidR="00EF2A85">
        <w:t xml:space="preserve"> </w:t>
      </w:r>
      <w:r>
        <w:t xml:space="preserve">EU Migration Commissioner Dimitris Avramopoulos </w:t>
      </w:r>
      <w:hyperlink r:id="rId34" w:history="1">
        <w:r>
          <w:rPr>
            <w:rStyle w:val="Hyperlink"/>
            <w:rFonts w:eastAsiaTheme="majorEastAsia"/>
          </w:rPr>
          <w:t>tweeted</w:t>
        </w:r>
      </w:hyperlink>
      <w:r>
        <w:t>: "Time to work in unity and implement solidarity in full."</w:t>
      </w:r>
      <w:r w:rsidR="00EF2A85">
        <w:t xml:space="preserve"> </w:t>
      </w:r>
      <w:r>
        <w:t xml:space="preserve">In other comments, he lamented that some member states "continue to show no solidarity". </w:t>
      </w:r>
    </w:p>
    <w:p w:rsidR="00C2662F" w:rsidRDefault="00C2662F" w:rsidP="00C2662F">
      <w:pPr>
        <w:pStyle w:val="NormalWeb"/>
      </w:pPr>
      <w:r>
        <w:t>German Foreign Minister Sigmar Gabriel urged "all European partners to... implement the agreements without delay."</w:t>
      </w:r>
    </w:p>
    <w:p w:rsidR="00C2662F" w:rsidRDefault="00C2662F" w:rsidP="00C2662F">
      <w:r w:rsidRPr="00324CBD">
        <w:t>What</w:t>
      </w:r>
      <w:r>
        <w:t xml:space="preserve"> happens now?</w:t>
      </w:r>
    </w:p>
    <w:p w:rsidR="00C2662F" w:rsidRDefault="00C2662F" w:rsidP="00C2662F">
      <w:pPr>
        <w:pStyle w:val="NormalWeb"/>
      </w:pPr>
      <w:r>
        <w:t>The court's decision is final and cannot be appealed.</w:t>
      </w:r>
    </w:p>
    <w:p w:rsidR="00C2662F" w:rsidRDefault="00C2662F" w:rsidP="00C2662F">
      <w:pPr>
        <w:pStyle w:val="NormalWeb"/>
      </w:pPr>
      <w:r>
        <w:t xml:space="preserve">Mr Avramopoulos warned after the meeting that if those nations resisting the scheme did not change their ways, "we should consider </w:t>
      </w:r>
      <w:proofErr w:type="gramStart"/>
      <w:r>
        <w:t>to take</w:t>
      </w:r>
      <w:proofErr w:type="gramEnd"/>
      <w:r>
        <w:t xml:space="preserve"> the last step in the infringement procedure, taking Poland, Hungary and the Czech Republic to the European Court of Justice".</w:t>
      </w:r>
    </w:p>
    <w:p w:rsidR="00C2662F" w:rsidRDefault="00C2662F" w:rsidP="00C2662F">
      <w:pPr>
        <w:pStyle w:val="NormalWeb"/>
      </w:pPr>
      <w:r>
        <w:t xml:space="preserve">Hungary, Poland and the Czech Republic are already </w:t>
      </w:r>
      <w:hyperlink r:id="rId35" w:history="1">
        <w:r>
          <w:rPr>
            <w:rStyle w:val="Hyperlink"/>
            <w:rFonts w:eastAsiaTheme="majorEastAsia"/>
          </w:rPr>
          <w:t>facing legal action by the EU executive, the European Commission,</w:t>
        </w:r>
      </w:hyperlink>
      <w:r>
        <w:t xml:space="preserve"> for their inaction over the relocation of asylum seekers.</w:t>
      </w:r>
      <w:r w:rsidR="00EF2A85">
        <w:t xml:space="preserve"> </w:t>
      </w:r>
      <w:r>
        <w:t>The three states could be referred to the European Court of Justice (ECJ) and eventually face heavy fines.</w:t>
      </w:r>
    </w:p>
    <w:p w:rsidR="00C2662F" w:rsidRDefault="00C2662F" w:rsidP="00C2662F">
      <w:pPr>
        <w:pStyle w:val="NormalWeb"/>
      </w:pPr>
      <w:r>
        <w:t xml:space="preserve">On the other hand, initiatives such as the </w:t>
      </w:r>
      <w:hyperlink r:id="rId36" w:history="1">
        <w:r>
          <w:rPr>
            <w:rStyle w:val="Hyperlink"/>
            <w:rFonts w:eastAsiaTheme="majorEastAsia"/>
          </w:rPr>
          <w:t>EU-Turkey deal</w:t>
        </w:r>
      </w:hyperlink>
      <w:r>
        <w:t xml:space="preserve"> and </w:t>
      </w:r>
      <w:hyperlink r:id="rId37" w:history="1">
        <w:r>
          <w:rPr>
            <w:rStyle w:val="Hyperlink"/>
            <w:rFonts w:eastAsiaTheme="majorEastAsia"/>
          </w:rPr>
          <w:t>EU measures to curb migration from Libya</w:t>
        </w:r>
      </w:hyperlink>
      <w:r>
        <w:t xml:space="preserve"> have led to a significant drop in irregular migration - giving officials a little more breathing space to find a compromise, say correspondents.</w:t>
      </w:r>
    </w:p>
    <w:p w:rsidR="00C2662F" w:rsidRDefault="00C2662F" w:rsidP="00C2662F">
      <w:pPr>
        <w:pStyle w:val="NormalWeb"/>
      </w:pPr>
      <w:r>
        <w:t xml:space="preserve">However, many thousands of migrants </w:t>
      </w:r>
      <w:proofErr w:type="gramStart"/>
      <w:r>
        <w:t>still remain</w:t>
      </w:r>
      <w:proofErr w:type="gramEnd"/>
      <w:r>
        <w:t xml:space="preserve"> stuck in camps in Italy and Greece - desperate for a permanent new home.</w:t>
      </w:r>
    </w:p>
    <w:p w:rsidR="00FE633B" w:rsidRDefault="00FE633B" w:rsidP="00FE633B">
      <w:pPr>
        <w:pStyle w:val="Heading2"/>
      </w:pPr>
      <w:r>
        <w:t xml:space="preserve">[natural </w:t>
      </w:r>
      <w:proofErr w:type="gramStart"/>
      <w:r>
        <w:t>disaster]Deaths</w:t>
      </w:r>
      <w:proofErr w:type="gramEnd"/>
      <w:r>
        <w:t xml:space="preserve"> reported as Hurricane Irma batters northern Caribbean islands</w:t>
      </w:r>
    </w:p>
    <w:p w:rsidR="00FE633B" w:rsidRPr="006F2D68" w:rsidRDefault="00FE633B" w:rsidP="00FE633B"/>
    <w:p w:rsidR="00FE633B" w:rsidRPr="006F2D68" w:rsidRDefault="00242A53" w:rsidP="00FE633B">
      <w:hyperlink r:id="rId38" w:history="1">
        <w:r w:rsidR="00FE633B" w:rsidRPr="006F2D68">
          <w:rPr>
            <w:rStyle w:val="Hyperlink"/>
          </w:rPr>
          <w:t>http://edition.cnn.com/2017/09/06/americas/hurricane-irma-caribbean-islands/index.html</w:t>
        </w:r>
      </w:hyperlink>
    </w:p>
    <w:p w:rsidR="00FE633B" w:rsidRDefault="00FE633B" w:rsidP="00FE633B"/>
    <w:p w:rsidR="00FE633B" w:rsidRDefault="00FE633B" w:rsidP="00FE633B">
      <w:r w:rsidRPr="00BC625A">
        <w:rPr>
          <w:kern w:val="2"/>
          <w:sz w:val="21"/>
          <w:lang w:val="en-US"/>
        </w:rPr>
        <w:t xml:space="preserve">Reports of fatalities and widespread damage in northern Caribbean islands began to </w:t>
      </w:r>
      <w:r w:rsidRPr="00BC625A">
        <w:rPr>
          <w:b/>
          <w:kern w:val="2"/>
          <w:sz w:val="21"/>
          <w:lang w:val="en-US"/>
        </w:rPr>
        <w:t>emerge</w:t>
      </w:r>
      <w:r w:rsidRPr="00BC625A">
        <w:rPr>
          <w:kern w:val="2"/>
          <w:sz w:val="21"/>
          <w:lang w:val="en-US"/>
        </w:rPr>
        <w:t xml:space="preserve"> Wednesday night after Hurricane Irma </w:t>
      </w:r>
      <w:r w:rsidRPr="00874D95">
        <w:rPr>
          <w:b/>
          <w:highlight w:val="yellow"/>
          <w:u w:val="single"/>
        </w:rPr>
        <w:t>wreaked havoc</w:t>
      </w:r>
      <w:r>
        <w:t>,</w:t>
      </w:r>
      <w:r w:rsidRPr="00BC625A">
        <w:rPr>
          <w:kern w:val="2"/>
          <w:sz w:val="21"/>
          <w:lang w:val="en-US"/>
        </w:rPr>
        <w:t xml:space="preserve"> </w:t>
      </w:r>
      <w:r w:rsidRPr="00282889">
        <w:rPr>
          <w:b/>
          <w:highlight w:val="yellow"/>
          <w:u w:val="single"/>
        </w:rPr>
        <w:t>slamming</w:t>
      </w:r>
      <w:r w:rsidRPr="00EF138E">
        <w:rPr>
          <w:b/>
          <w:sz w:val="21"/>
          <w:highlight w:val="yellow"/>
          <w:u w:val="single"/>
        </w:rPr>
        <w:t>猛</w:t>
      </w:r>
      <w:r w:rsidRPr="00EF138E">
        <w:rPr>
          <w:rFonts w:hint="eastAsia"/>
          <w:b/>
          <w:sz w:val="21"/>
          <w:highlight w:val="yellow"/>
          <w:u w:val="single"/>
        </w:rPr>
        <w:t>击</w:t>
      </w:r>
      <w:r w:rsidRPr="00282889">
        <w:rPr>
          <w:b/>
          <w:highlight w:val="yellow"/>
          <w:u w:val="single"/>
        </w:rPr>
        <w:t>/battering</w:t>
      </w:r>
      <w:r w:rsidRPr="00EF138E">
        <w:rPr>
          <w:b/>
          <w:sz w:val="21"/>
          <w:highlight w:val="yellow"/>
          <w:u w:val="single"/>
        </w:rPr>
        <w:t>猛</w:t>
      </w:r>
      <w:r w:rsidRPr="00EF138E">
        <w:rPr>
          <w:rFonts w:hint="eastAsia"/>
          <w:b/>
          <w:sz w:val="21"/>
          <w:highlight w:val="yellow"/>
          <w:u w:val="single"/>
        </w:rPr>
        <w:t>击</w:t>
      </w:r>
      <w:r w:rsidRPr="00282889">
        <w:rPr>
          <w:b/>
          <w:highlight w:val="yellow"/>
          <w:u w:val="single"/>
        </w:rPr>
        <w:t>/shattering</w:t>
      </w:r>
      <w:r w:rsidRPr="00EF138E">
        <w:rPr>
          <w:b/>
          <w:sz w:val="21"/>
          <w:highlight w:val="yellow"/>
          <w:u w:val="single"/>
        </w:rPr>
        <w:t>打</w:t>
      </w:r>
      <w:r w:rsidRPr="00EF138E">
        <w:rPr>
          <w:rFonts w:hint="eastAsia"/>
          <w:b/>
          <w:sz w:val="21"/>
          <w:highlight w:val="yellow"/>
          <w:u w:val="single"/>
        </w:rPr>
        <w:t>碎</w:t>
      </w:r>
      <w:r w:rsidRPr="00282889">
        <w:rPr>
          <w:b/>
          <w:highlight w:val="yellow"/>
          <w:u w:val="single"/>
        </w:rPr>
        <w:t>/punching/pummel</w:t>
      </w:r>
      <w:r w:rsidRPr="00282889">
        <w:rPr>
          <w:b/>
          <w:sz w:val="21"/>
          <w:highlight w:val="yellow"/>
          <w:u w:val="single"/>
        </w:rPr>
        <w:t>用拳头连续</w:t>
      </w:r>
      <w:r w:rsidRPr="00282889">
        <w:rPr>
          <w:rFonts w:hint="eastAsia"/>
          <w:b/>
          <w:sz w:val="21"/>
          <w:highlight w:val="yellow"/>
          <w:u w:val="single"/>
        </w:rPr>
        <w:t>揍</w:t>
      </w:r>
      <w:r>
        <w:rPr>
          <w:rFonts w:hint="eastAsia"/>
          <w:b/>
          <w:u w:val="single"/>
        </w:rPr>
        <w:t>th</w:t>
      </w:r>
      <w:r>
        <w:rPr>
          <w:b/>
          <w:u w:val="single"/>
        </w:rPr>
        <w:t xml:space="preserve">e northern Caribeean, </w:t>
      </w:r>
      <w:r w:rsidRPr="00BC625A">
        <w:rPr>
          <w:kern w:val="2"/>
          <w:sz w:val="21"/>
          <w:lang w:val="en-US"/>
        </w:rPr>
        <w:t>packing devastating winds and rain.</w:t>
      </w:r>
      <w:r>
        <w:t xml:space="preserve"> </w:t>
      </w:r>
      <w:r w:rsidRPr="00BC625A">
        <w:rPr>
          <w:kern w:val="2"/>
          <w:sz w:val="21"/>
          <w:lang w:val="en-US"/>
        </w:rPr>
        <w:t xml:space="preserve">"Barbuda right now is </w:t>
      </w:r>
      <w:r w:rsidRPr="00BC625A">
        <w:rPr>
          <w:b/>
          <w:kern w:val="2"/>
          <w:sz w:val="21"/>
          <w:highlight w:val="yellow"/>
          <w:u w:val="single"/>
          <w:lang w:val="en-US"/>
        </w:rPr>
        <w:t>literally</w:t>
      </w:r>
      <w:r w:rsidRPr="00BC625A">
        <w:rPr>
          <w:kern w:val="2"/>
          <w:sz w:val="21"/>
          <w:lang w:val="en-US"/>
        </w:rPr>
        <w:t xml:space="preserve"> a rubble," "The entire housing stock was damaged," Browne said after visiting the island of 1,800. "It is just a total devastation."</w:t>
      </w:r>
    </w:p>
    <w:p w:rsidR="00FE633B" w:rsidRPr="00BC625A" w:rsidRDefault="00FE633B" w:rsidP="00FE633B">
      <w:pPr>
        <w:widowControl w:val="0"/>
        <w:rPr>
          <w:kern w:val="2"/>
          <w:sz w:val="21"/>
          <w:lang w:val="en-US"/>
        </w:rPr>
      </w:pPr>
    </w:p>
    <w:p w:rsidR="00FE633B" w:rsidRPr="000D1639" w:rsidRDefault="00FE633B" w:rsidP="00FE633B">
      <w:r w:rsidRPr="00BC625A">
        <w:rPr>
          <w:kern w:val="2"/>
          <w:sz w:val="21"/>
          <w:lang w:val="en-US"/>
        </w:rPr>
        <w:t xml:space="preserve">Irma killed at least three people, destroyed government buildings, </w:t>
      </w:r>
      <w:r w:rsidRPr="00BC625A">
        <w:rPr>
          <w:b/>
          <w:kern w:val="2"/>
          <w:sz w:val="21"/>
          <w:highlight w:val="yellow"/>
          <w:u w:val="single"/>
          <w:lang w:val="en-US"/>
        </w:rPr>
        <w:t>tore</w:t>
      </w:r>
      <w:r w:rsidRPr="00894367">
        <w:rPr>
          <w:b/>
          <w:highlight w:val="yellow"/>
          <w:u w:val="single"/>
        </w:rPr>
        <w:t>/ripped</w:t>
      </w:r>
      <w:r w:rsidRPr="00BC625A">
        <w:rPr>
          <w:b/>
          <w:kern w:val="2"/>
          <w:sz w:val="21"/>
          <w:highlight w:val="yellow"/>
          <w:u w:val="single"/>
          <w:lang w:val="en-US"/>
        </w:rPr>
        <w:t xml:space="preserve"> </w:t>
      </w:r>
      <w:r>
        <w:t xml:space="preserve">roofs from houses, </w:t>
      </w:r>
      <w:r w:rsidRPr="00804153">
        <w:rPr>
          <w:b/>
          <w:highlight w:val="yellow"/>
          <w:u w:val="single"/>
        </w:rPr>
        <w:t>paralyzed</w:t>
      </w:r>
      <w:r>
        <w:t xml:space="preserve"> the power and communication system, and </w:t>
      </w:r>
      <w:r w:rsidRPr="00804153">
        <w:rPr>
          <w:b/>
          <w:highlight w:val="yellow"/>
          <w:u w:val="single"/>
        </w:rPr>
        <w:t>brought the whole traffic into a standstill</w:t>
      </w:r>
      <w:r w:rsidRPr="00BC625A">
        <w:rPr>
          <w:kern w:val="2"/>
          <w:sz w:val="21"/>
          <w:lang w:val="en-US"/>
        </w:rPr>
        <w:t xml:space="preserve">. St. Martin/St. Maarten and St. Barts also felt the </w:t>
      </w:r>
      <w:r w:rsidRPr="00BC625A">
        <w:rPr>
          <w:b/>
          <w:kern w:val="2"/>
          <w:sz w:val="21"/>
          <w:highlight w:val="yellow"/>
          <w:u w:val="single"/>
          <w:lang w:val="en-US"/>
        </w:rPr>
        <w:t>fury</w:t>
      </w:r>
      <w:r w:rsidRPr="00BC625A">
        <w:rPr>
          <w:kern w:val="2"/>
          <w:sz w:val="21"/>
          <w:lang w:val="en-US"/>
        </w:rPr>
        <w:t xml:space="preserve"> of the </w:t>
      </w:r>
      <w:r w:rsidRPr="00BC625A">
        <w:rPr>
          <w:b/>
          <w:kern w:val="2"/>
          <w:sz w:val="21"/>
          <w:highlight w:val="yellow"/>
          <w:u w:val="single"/>
          <w:lang w:val="en-US"/>
        </w:rPr>
        <w:t>Category 5</w:t>
      </w:r>
      <w:r w:rsidRPr="00BC625A">
        <w:rPr>
          <w:kern w:val="2"/>
          <w:sz w:val="21"/>
          <w:lang w:val="en-US"/>
        </w:rPr>
        <w:t xml:space="preserve"> storm, one of the strongest</w:t>
      </w:r>
      <w:r>
        <w:t xml:space="preserve"> ever recorded in the Atlantic. </w:t>
      </w:r>
      <w:r w:rsidRPr="00BC625A">
        <w:rPr>
          <w:kern w:val="2"/>
          <w:sz w:val="21"/>
          <w:lang w:val="en-US"/>
        </w:rPr>
        <w:t xml:space="preserve">Communication was disrupted after winds </w:t>
      </w:r>
      <w:r w:rsidRPr="00BC625A">
        <w:rPr>
          <w:b/>
          <w:kern w:val="2"/>
          <w:sz w:val="21"/>
          <w:highlight w:val="yellow"/>
          <w:u w:val="single"/>
          <w:lang w:val="en-US"/>
        </w:rPr>
        <w:t>snapped</w:t>
      </w:r>
      <w:r w:rsidRPr="00BC625A">
        <w:rPr>
          <w:kern w:val="2"/>
          <w:sz w:val="21"/>
          <w:lang w:val="en-US"/>
        </w:rPr>
        <w:t xml:space="preserve"> a cell tower in two on the island. </w:t>
      </w:r>
      <w:r>
        <w:t xml:space="preserve"> "I have never seen any such destruction on a </w:t>
      </w:r>
      <w:r w:rsidRPr="00282889">
        <w:rPr>
          <w:b/>
          <w:highlight w:val="yellow"/>
          <w:u w:val="single"/>
        </w:rPr>
        <w:t>per capita</w:t>
      </w:r>
      <w:r>
        <w:t xml:space="preserve"> basis compared to what I saw in Barbuda this afternoon," </w:t>
      </w:r>
      <w:r>
        <w:fldChar w:fldCharType="begin"/>
      </w:r>
      <w:r>
        <w:instrText xml:space="preserve"> HYPERLINK "http://edition.cnn.com/2017/09/06/americas/three-hurricanes-atlantic-basin/index.html" </w:instrText>
      </w:r>
      <w:r>
        <w:fldChar w:fldCharType="separate"/>
      </w:r>
    </w:p>
    <w:p w:rsidR="00FE633B" w:rsidRDefault="00FE633B" w:rsidP="00FE633B">
      <w:r>
        <w:fldChar w:fldCharType="end"/>
      </w:r>
    </w:p>
    <w:p w:rsidR="00FE633B" w:rsidRDefault="00FE633B" w:rsidP="00FE633B">
      <w:r>
        <w:t xml:space="preserve">One woman told ABS TV/Radio her family of seven, including a 2-month-old infant, </w:t>
      </w:r>
      <w:r w:rsidRPr="00282889">
        <w:rPr>
          <w:b/>
          <w:highlight w:val="yellow"/>
          <w:u w:val="single"/>
        </w:rPr>
        <w:t>crammed into</w:t>
      </w:r>
      <w:r>
        <w:t xml:space="preserve"> a closet before the hurricane force winds. The storm </w:t>
      </w:r>
      <w:r w:rsidRPr="00282889">
        <w:rPr>
          <w:b/>
          <w:highlight w:val="yellow"/>
          <w:u w:val="single"/>
        </w:rPr>
        <w:t>ripped/tore the roof off</w:t>
      </w:r>
      <w:r>
        <w:t xml:space="preserve">, and they </w:t>
      </w:r>
      <w:r w:rsidRPr="00282889">
        <w:rPr>
          <w:b/>
          <w:highlight w:val="yellow"/>
          <w:u w:val="single"/>
        </w:rPr>
        <w:t>huddled</w:t>
      </w:r>
      <w:r w:rsidRPr="009F174E">
        <w:rPr>
          <w:b/>
        </w:rPr>
        <w:t xml:space="preserve"> together</w:t>
      </w:r>
      <w:r>
        <w:t xml:space="preserve"> until rescuers reached them. Her home is destroyed, the woman said. </w:t>
      </w:r>
    </w:p>
    <w:p w:rsidR="00FE633B" w:rsidRDefault="00FE633B" w:rsidP="00FE633B"/>
    <w:p w:rsidR="00FE633B" w:rsidRDefault="00FE633B" w:rsidP="00FE633B">
      <w:r>
        <w:t xml:space="preserve">"My main concern now is, how we're going to survive after this," the Barbuda resident said. One man, whose home was also destroyed, </w:t>
      </w:r>
      <w:r w:rsidRPr="00282889">
        <w:rPr>
          <w:b/>
          <w:highlight w:val="yellow"/>
          <w:u w:val="single"/>
        </w:rPr>
        <w:t>echoed</w:t>
      </w:r>
      <w:r>
        <w:t xml:space="preserve"> the woman's concerns. Another Barbuda resident it felt like "the whole house was </w:t>
      </w:r>
      <w:r w:rsidRPr="00282889">
        <w:rPr>
          <w:b/>
          <w:highlight w:val="yellow"/>
          <w:u w:val="single"/>
        </w:rPr>
        <w:t>ripping/tearing apart</w:t>
      </w:r>
      <w:r w:rsidRPr="009F174E">
        <w:rPr>
          <w:b/>
        </w:rPr>
        <w:t>.</w:t>
      </w:r>
      <w:r>
        <w:t xml:space="preserve">" "I start praying and I ask God to just come and help me get out of this house because the house was like </w:t>
      </w:r>
      <w:r w:rsidRPr="00282889">
        <w:rPr>
          <w:b/>
          <w:highlight w:val="yellow"/>
          <w:u w:val="single"/>
        </w:rPr>
        <w:t>tearing/ripping apart.</w:t>
      </w:r>
      <w:r>
        <w:t xml:space="preserve"> It was like </w:t>
      </w:r>
      <w:r w:rsidRPr="00282889">
        <w:rPr>
          <w:b/>
          <w:highlight w:val="yellow"/>
          <w:u w:val="single"/>
        </w:rPr>
        <w:t>sucking us up,</w:t>
      </w:r>
      <w:r>
        <w:t xml:space="preserve"> because we were holding on the bathroom door."</w:t>
      </w:r>
    </w:p>
    <w:p w:rsidR="00FE633B" w:rsidRDefault="00FE633B" w:rsidP="00FE633B"/>
    <w:p w:rsidR="00FE633B" w:rsidRPr="00552944" w:rsidRDefault="00FE633B" w:rsidP="00FE633B">
      <w:pPr>
        <w:widowControl w:val="0"/>
        <w:rPr>
          <w:kern w:val="2"/>
          <w:sz w:val="21"/>
          <w:lang w:val="en-US"/>
        </w:rPr>
      </w:pPr>
      <w:r w:rsidRPr="00BC625A">
        <w:rPr>
          <w:kern w:val="2"/>
          <w:sz w:val="21"/>
          <w:lang w:val="en-US"/>
        </w:rPr>
        <w:t xml:space="preserve">"There is </w:t>
      </w:r>
      <w:r w:rsidRPr="00BC625A">
        <w:rPr>
          <w:b/>
          <w:kern w:val="2"/>
          <w:sz w:val="21"/>
          <w:highlight w:val="yellow"/>
          <w:u w:val="single"/>
          <w:lang w:val="en-US"/>
        </w:rPr>
        <w:t>a sense of dread</w:t>
      </w:r>
      <w:r w:rsidRPr="00BC625A">
        <w:rPr>
          <w:kern w:val="2"/>
          <w:sz w:val="21"/>
          <w:lang w:val="en-US"/>
        </w:rPr>
        <w:t xml:space="preserve"> ... utility poles are down everywhere. There is no power and no public water and it appears it may take a long time to restore</w:t>
      </w:r>
      <w:r>
        <w:t xml:space="preserve">. </w:t>
      </w:r>
      <w:r w:rsidRPr="00BC625A">
        <w:rPr>
          <w:kern w:val="2"/>
          <w:sz w:val="21"/>
          <w:lang w:val="en-US"/>
        </w:rPr>
        <w:t xml:space="preserve">From my </w:t>
      </w:r>
      <w:r w:rsidRPr="00BC625A">
        <w:rPr>
          <w:b/>
          <w:kern w:val="2"/>
          <w:sz w:val="21"/>
          <w:lang w:val="en-US"/>
        </w:rPr>
        <w:t>balcony</w:t>
      </w:r>
      <w:r w:rsidRPr="00BC625A">
        <w:rPr>
          <w:kern w:val="2"/>
          <w:sz w:val="21"/>
          <w:lang w:val="en-US"/>
        </w:rPr>
        <w:t xml:space="preserve"> alone, I count at least 24 homes and apartment building with either partial or entire roofs missing."</w:t>
      </w:r>
      <w:r>
        <w:t xml:space="preserve"> </w:t>
      </w:r>
      <w:r w:rsidRPr="00BC625A">
        <w:rPr>
          <w:kern w:val="2"/>
          <w:sz w:val="21"/>
          <w:lang w:val="en-US"/>
        </w:rPr>
        <w:t xml:space="preserve">Van der Hoek said he get power from a </w:t>
      </w:r>
      <w:r w:rsidRPr="00BC625A">
        <w:rPr>
          <w:b/>
          <w:kern w:val="2"/>
          <w:sz w:val="21"/>
          <w:highlight w:val="yellow"/>
          <w:u w:val="single"/>
          <w:lang w:val="en-US"/>
        </w:rPr>
        <w:t>generator</w:t>
      </w:r>
      <w:r w:rsidRPr="00BC625A">
        <w:rPr>
          <w:kern w:val="2"/>
          <w:sz w:val="21"/>
          <w:lang w:val="en-US"/>
        </w:rPr>
        <w:t xml:space="preserve">. But he only has fuel to last about a week. </w:t>
      </w:r>
      <w:r w:rsidRPr="00552944">
        <w:rPr>
          <w:kern w:val="2"/>
          <w:sz w:val="21"/>
          <w:lang w:val="en-US"/>
        </w:rPr>
        <w:t xml:space="preserve">"Firefighters have taken shelter in an upstairs room. </w:t>
      </w:r>
      <w:proofErr w:type="gramStart"/>
      <w:r w:rsidRPr="00552944">
        <w:rPr>
          <w:kern w:val="2"/>
          <w:sz w:val="21"/>
          <w:lang w:val="en-US"/>
        </w:rPr>
        <w:t>A number of</w:t>
      </w:r>
      <w:proofErr w:type="gramEnd"/>
      <w:r w:rsidRPr="00552944">
        <w:rPr>
          <w:kern w:val="2"/>
          <w:sz w:val="21"/>
          <w:lang w:val="en-US"/>
        </w:rPr>
        <w:t xml:space="preserve"> houses have suffered damage, roofs have been </w:t>
      </w:r>
      <w:r w:rsidRPr="00552944">
        <w:rPr>
          <w:b/>
          <w:kern w:val="2"/>
          <w:sz w:val="21"/>
          <w:highlight w:val="yellow"/>
          <w:u w:val="single"/>
          <w:lang w:val="en-US"/>
        </w:rPr>
        <w:t>ripped out.</w:t>
      </w:r>
      <w:r w:rsidRPr="00552944">
        <w:rPr>
          <w:kern w:val="2"/>
          <w:sz w:val="21"/>
          <w:lang w:val="en-US"/>
        </w:rPr>
        <w:t xml:space="preserve"> Total loss of electricity," it said.</w:t>
      </w:r>
    </w:p>
    <w:p w:rsidR="00FE633B" w:rsidRDefault="00FE633B" w:rsidP="00FE633B"/>
    <w:p w:rsidR="00FE633B" w:rsidRPr="00552944" w:rsidRDefault="00FE633B" w:rsidP="00FE633B">
      <w:pPr>
        <w:widowControl w:val="0"/>
        <w:rPr>
          <w:kern w:val="2"/>
          <w:sz w:val="21"/>
          <w:lang w:val="en-US"/>
        </w:rPr>
      </w:pPr>
      <w:r w:rsidRPr="00552944">
        <w:rPr>
          <w:kern w:val="2"/>
          <w:sz w:val="21"/>
          <w:lang w:val="en-US"/>
        </w:rPr>
        <w:t xml:space="preserve">"The </w:t>
      </w:r>
      <w:r w:rsidRPr="00552944">
        <w:rPr>
          <w:b/>
          <w:kern w:val="2"/>
          <w:sz w:val="21"/>
          <w:highlight w:val="yellow"/>
          <w:u w:val="single"/>
          <w:lang w:val="en-US"/>
        </w:rPr>
        <w:t>palm trees</w:t>
      </w:r>
      <w:r w:rsidRPr="00552944">
        <w:rPr>
          <w:kern w:val="2"/>
          <w:sz w:val="21"/>
          <w:lang w:val="en-US"/>
        </w:rPr>
        <w:t xml:space="preserve"> are bent over and (I) can't see anything but white," she said before Irma's core passed over the island. "The walls shake when the wind blows hard, and we can hear </w:t>
      </w:r>
      <w:r w:rsidRPr="00552944">
        <w:rPr>
          <w:b/>
          <w:kern w:val="2"/>
          <w:sz w:val="21"/>
          <w:highlight w:val="yellow"/>
          <w:u w:val="single"/>
          <w:lang w:val="en-US"/>
        </w:rPr>
        <w:t>debris</w:t>
      </w:r>
      <w:r w:rsidRPr="00552944">
        <w:rPr>
          <w:kern w:val="2"/>
          <w:sz w:val="21"/>
          <w:lang w:val="en-US"/>
        </w:rPr>
        <w:t xml:space="preserve"> being thrown around."</w:t>
      </w:r>
    </w:p>
    <w:p w:rsidR="00FE633B" w:rsidRDefault="00FE633B" w:rsidP="00FE633B"/>
    <w:p w:rsidR="00FE633B" w:rsidRDefault="00FE633B" w:rsidP="00FE633B">
      <w:r w:rsidRPr="00552944">
        <w:rPr>
          <w:b/>
          <w:kern w:val="2"/>
          <w:sz w:val="21"/>
          <w:highlight w:val="yellow"/>
          <w:u w:val="single"/>
          <w:lang w:val="en-US"/>
        </w:rPr>
        <w:t>Footage</w:t>
      </w:r>
      <w:r w:rsidRPr="00552944">
        <w:rPr>
          <w:kern w:val="2"/>
          <w:sz w:val="21"/>
          <w:lang w:val="en-US"/>
        </w:rPr>
        <w:t xml:space="preserve"> posted to YouTube by PTZtv.com from Maho Beach, St. Maarten, showed winds so powerful they reportedly took out the </w:t>
      </w:r>
      <w:r w:rsidRPr="00552944">
        <w:rPr>
          <w:b/>
          <w:kern w:val="2"/>
          <w:sz w:val="21"/>
          <w:highlight w:val="yellow"/>
          <w:u w:val="single"/>
          <w:lang w:val="en-US"/>
        </w:rPr>
        <w:t>webcam</w:t>
      </w:r>
      <w:r w:rsidRPr="00552944">
        <w:rPr>
          <w:kern w:val="2"/>
          <w:sz w:val="21"/>
          <w:lang w:val="en-US"/>
        </w:rPr>
        <w:t xml:space="preserve"> filming the scene. </w:t>
      </w:r>
      <w:r>
        <w:t xml:space="preserve">After </w:t>
      </w:r>
      <w:r w:rsidRPr="00282889">
        <w:rPr>
          <w:b/>
          <w:highlight w:val="yellow"/>
          <w:u w:val="single"/>
        </w:rPr>
        <w:t>slamming</w:t>
      </w:r>
      <w:r w:rsidRPr="00EF138E">
        <w:rPr>
          <w:b/>
          <w:sz w:val="21"/>
          <w:highlight w:val="yellow"/>
          <w:u w:val="single"/>
        </w:rPr>
        <w:t>猛</w:t>
      </w:r>
      <w:r w:rsidRPr="00EF138E">
        <w:rPr>
          <w:rFonts w:hint="eastAsia"/>
          <w:b/>
          <w:sz w:val="21"/>
          <w:highlight w:val="yellow"/>
          <w:u w:val="single"/>
        </w:rPr>
        <w:t>击</w:t>
      </w:r>
      <w:r w:rsidRPr="00282889">
        <w:rPr>
          <w:b/>
          <w:highlight w:val="yellow"/>
          <w:u w:val="single"/>
        </w:rPr>
        <w:t>/battering</w:t>
      </w:r>
      <w:r w:rsidRPr="00EF138E">
        <w:rPr>
          <w:b/>
          <w:sz w:val="21"/>
          <w:highlight w:val="yellow"/>
          <w:u w:val="single"/>
        </w:rPr>
        <w:t>猛</w:t>
      </w:r>
      <w:r w:rsidRPr="00EF138E">
        <w:rPr>
          <w:rFonts w:hint="eastAsia"/>
          <w:b/>
          <w:sz w:val="21"/>
          <w:highlight w:val="yellow"/>
          <w:u w:val="single"/>
        </w:rPr>
        <w:t>击</w:t>
      </w:r>
      <w:r w:rsidRPr="00282889">
        <w:rPr>
          <w:b/>
          <w:highlight w:val="yellow"/>
          <w:u w:val="single"/>
        </w:rPr>
        <w:t>/shattering</w:t>
      </w:r>
      <w:r w:rsidRPr="00EF138E">
        <w:rPr>
          <w:b/>
          <w:sz w:val="21"/>
          <w:highlight w:val="yellow"/>
          <w:u w:val="single"/>
        </w:rPr>
        <w:t>打</w:t>
      </w:r>
      <w:r w:rsidRPr="00EF138E">
        <w:rPr>
          <w:rFonts w:hint="eastAsia"/>
          <w:b/>
          <w:sz w:val="21"/>
          <w:highlight w:val="yellow"/>
          <w:u w:val="single"/>
        </w:rPr>
        <w:t>碎</w:t>
      </w:r>
      <w:r>
        <w:rPr>
          <w:b/>
          <w:highlight w:val="yellow"/>
          <w:u w:val="single"/>
        </w:rPr>
        <w:t>/punching/pummelling</w:t>
      </w:r>
      <w:r w:rsidRPr="00282889">
        <w:rPr>
          <w:b/>
          <w:sz w:val="21"/>
          <w:highlight w:val="yellow"/>
          <w:u w:val="single"/>
        </w:rPr>
        <w:t>用拳头连续</w:t>
      </w:r>
      <w:r w:rsidRPr="00282889">
        <w:rPr>
          <w:rFonts w:hint="eastAsia"/>
          <w:b/>
          <w:sz w:val="21"/>
          <w:highlight w:val="yellow"/>
          <w:u w:val="single"/>
        </w:rPr>
        <w:t>揍</w:t>
      </w:r>
      <w:r w:rsidRPr="00EA3DCE">
        <w:rPr>
          <w:u w:val="single"/>
        </w:rPr>
        <w:t xml:space="preserve"> </w:t>
      </w:r>
      <w:r>
        <w:t>St. Martin and Nevis, the storm was expected to move near the British Virgin Islands.</w:t>
      </w:r>
    </w:p>
    <w:p w:rsidR="00C2662F" w:rsidRPr="00FE633B" w:rsidRDefault="00C2662F" w:rsidP="00FE633B"/>
    <w:p w:rsidR="00C2662F" w:rsidRDefault="00C2662F" w:rsidP="0096746D">
      <w:pPr>
        <w:pStyle w:val="Heading2"/>
      </w:pPr>
      <w:r>
        <w:t>[</w:t>
      </w:r>
      <w:r w:rsidR="00FE633B">
        <w:t xml:space="preserve"> natural </w:t>
      </w:r>
      <w:r>
        <w:t xml:space="preserve">disaster] Harvey storm </w:t>
      </w:r>
      <w:r w:rsidRPr="00B576A4">
        <w:rPr>
          <w:highlight w:val="yellow"/>
          <w:u w:val="single"/>
        </w:rPr>
        <w:t>wreaked havoc on</w:t>
      </w:r>
      <w:r>
        <w:t xml:space="preserve"> U.S. </w:t>
      </w:r>
    </w:p>
    <w:p w:rsidR="00C2662F" w:rsidRDefault="00242A53" w:rsidP="00C2662F">
      <w:hyperlink r:id="rId39" w:history="1">
        <w:r w:rsidR="00C2662F" w:rsidRPr="00FD7F8B">
          <w:rPr>
            <w:rStyle w:val="Hyperlink"/>
          </w:rPr>
          <w:t>http://edition.cnn.com/2017/08/30/us/harvey-texas-louisiana/index.html</w:t>
        </w:r>
      </w:hyperlink>
      <w:r w:rsidR="00C2662F">
        <w:t xml:space="preserve"> </w:t>
      </w:r>
    </w:p>
    <w:p w:rsidR="00C2662F" w:rsidRDefault="00C2662F" w:rsidP="00C2662F">
      <w:bookmarkStart w:id="3" w:name="_Hlk492542441"/>
      <w:r>
        <w:t xml:space="preserve">//wreak havoc (on </w:t>
      </w:r>
      <w:proofErr w:type="gramStart"/>
      <w:r>
        <w:t>sth )</w:t>
      </w:r>
      <w:proofErr w:type="gramEnd"/>
      <w:r>
        <w:t xml:space="preserve"> (natural disaster) </w:t>
      </w:r>
      <w:r>
        <w:rPr>
          <w:rFonts w:hint="eastAsia"/>
        </w:rPr>
        <w:t>对</w:t>
      </w:r>
      <w:r>
        <w:t xml:space="preserve">xxx </w:t>
      </w:r>
      <w:r>
        <w:rPr>
          <w:rFonts w:ascii="Tahoma" w:hAnsi="Tahoma" w:cs="Tahoma"/>
          <w:color w:val="434343"/>
          <w:sz w:val="18"/>
          <w:szCs w:val="18"/>
          <w:shd w:val="clear" w:color="auto" w:fill="F2F2F2"/>
        </w:rPr>
        <w:t>肆</w:t>
      </w:r>
      <w:r>
        <w:rPr>
          <w:rFonts w:ascii="Microsoft YaHei UI" w:eastAsia="Microsoft YaHei UI" w:hAnsi="Microsoft YaHei UI" w:cs="Microsoft YaHei UI" w:hint="eastAsia"/>
          <w:color w:val="434343"/>
          <w:sz w:val="18"/>
          <w:szCs w:val="18"/>
          <w:shd w:val="clear" w:color="auto" w:fill="F2F2F2"/>
        </w:rPr>
        <w:t>虐</w:t>
      </w:r>
    </w:p>
    <w:p w:rsidR="00C2662F" w:rsidRDefault="00C2662F" w:rsidP="00C2662F">
      <w:r>
        <w:t xml:space="preserve">e.g. </w:t>
      </w:r>
      <w:r>
        <w:rPr>
          <w:rFonts w:ascii="Tahoma" w:hAnsi="Tahoma" w:cs="Tahoma"/>
          <w:color w:val="434343"/>
          <w:sz w:val="18"/>
          <w:szCs w:val="18"/>
          <w:bdr w:val="none" w:sz="0" w:space="0" w:color="auto" w:frame="1"/>
          <w:shd w:val="clear" w:color="auto" w:fill="F2F2F2"/>
        </w:rPr>
        <w:t>Solar</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storms</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could</w:t>
      </w:r>
      <w:r>
        <w:rPr>
          <w:rStyle w:val="apple-converted-space"/>
          <w:rFonts w:ascii="Tahoma" w:hAnsi="Tahoma" w:cs="Tahoma"/>
          <w:color w:val="434343"/>
          <w:sz w:val="18"/>
          <w:szCs w:val="18"/>
          <w:shd w:val="clear" w:color="auto" w:fill="F2F2F2"/>
        </w:rPr>
        <w:t> </w:t>
      </w:r>
      <w:r>
        <w:rPr>
          <w:rFonts w:ascii="Tahoma" w:hAnsi="Tahoma" w:cs="Tahoma"/>
          <w:color w:val="638C0B"/>
          <w:sz w:val="18"/>
          <w:szCs w:val="18"/>
          <w:bdr w:val="none" w:sz="0" w:space="0" w:color="auto" w:frame="1"/>
          <w:shd w:val="clear" w:color="auto" w:fill="F2F2F2"/>
        </w:rPr>
        <w:t>wreak</w:t>
      </w:r>
      <w:r>
        <w:rPr>
          <w:rStyle w:val="apple-converted-space"/>
          <w:rFonts w:ascii="Tahoma" w:hAnsi="Tahoma" w:cs="Tahoma"/>
          <w:color w:val="638C0B"/>
          <w:sz w:val="18"/>
          <w:szCs w:val="18"/>
          <w:bdr w:val="none" w:sz="0" w:space="0" w:color="auto" w:frame="1"/>
          <w:shd w:val="clear" w:color="auto" w:fill="F2F2F2"/>
        </w:rPr>
        <w:t> </w:t>
      </w:r>
      <w:r>
        <w:rPr>
          <w:rFonts w:ascii="Tahoma" w:hAnsi="Tahoma" w:cs="Tahoma"/>
          <w:color w:val="638C0B"/>
          <w:sz w:val="18"/>
          <w:szCs w:val="18"/>
          <w:bdr w:val="none" w:sz="0" w:space="0" w:color="auto" w:frame="1"/>
          <w:shd w:val="clear" w:color="auto" w:fill="F2F2F2"/>
        </w:rPr>
        <w:t>havoc</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on</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satellites</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and</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power grids</w:t>
      </w:r>
      <w:r>
        <w:rPr>
          <w:rFonts w:ascii="Tahoma" w:hAnsi="Tahoma" w:cs="Tahoma"/>
          <w:color w:val="434343"/>
          <w:sz w:val="18"/>
          <w:szCs w:val="18"/>
          <w:shd w:val="clear" w:color="auto" w:fill="F2F2F2"/>
        </w:rPr>
        <w:t>, and</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so</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scientists</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have</w:t>
      </w:r>
      <w:r>
        <w:rPr>
          <w:rFonts w:ascii="Tahoma" w:hAnsi="Tahoma" w:cs="Tahoma"/>
          <w:color w:val="434343"/>
          <w:sz w:val="18"/>
          <w:szCs w:val="18"/>
          <w:bdr w:val="none" w:sz="0" w:space="0" w:color="auto" w:frame="1"/>
          <w:shd w:val="clear" w:color="auto" w:fill="F2F2F2"/>
        </w:rPr>
        <w:t>humbly</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turned to</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netizens</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across</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the world</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to help</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watch</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our sun</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for</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possible</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signsof such</w:t>
      </w:r>
      <w:r>
        <w:rPr>
          <w:rStyle w:val="apple-converted-space"/>
          <w:rFonts w:ascii="Tahoma" w:hAnsi="Tahoma" w:cs="Tahoma"/>
          <w:color w:val="434343"/>
          <w:sz w:val="18"/>
          <w:szCs w:val="18"/>
          <w:shd w:val="clear" w:color="auto" w:fill="F2F2F2"/>
        </w:rPr>
        <w:t> </w:t>
      </w:r>
      <w:r>
        <w:rPr>
          <w:rFonts w:ascii="Tahoma" w:hAnsi="Tahoma" w:cs="Tahoma"/>
          <w:color w:val="434343"/>
          <w:sz w:val="18"/>
          <w:szCs w:val="18"/>
          <w:bdr w:val="none" w:sz="0" w:space="0" w:color="auto" w:frame="1"/>
          <w:shd w:val="clear" w:color="auto" w:fill="F2F2F2"/>
        </w:rPr>
        <w:t>storms</w:t>
      </w:r>
      <w:r>
        <w:rPr>
          <w:rFonts w:ascii="Tahoma" w:hAnsi="Tahoma" w:cs="Tahoma"/>
          <w:color w:val="434343"/>
          <w:sz w:val="18"/>
          <w:szCs w:val="18"/>
          <w:shd w:val="clear" w:color="auto" w:fill="F2F2F2"/>
        </w:rPr>
        <w:t>.</w:t>
      </w:r>
    </w:p>
    <w:bookmarkEnd w:id="3"/>
    <w:p w:rsidR="00C2662F" w:rsidRDefault="00C2662F" w:rsidP="00C2662F">
      <w:pPr>
        <w:pStyle w:val="zn-bodyparagraph"/>
      </w:pPr>
      <w:r>
        <w:t xml:space="preserve">With </w:t>
      </w:r>
      <w:r w:rsidRPr="00DD722D">
        <w:rPr>
          <w:b/>
          <w:highlight w:val="yellow"/>
          <w:u w:val="single"/>
        </w:rPr>
        <w:t>countless</w:t>
      </w:r>
      <w:r>
        <w:t xml:space="preserve"> Houstonians still awaiting rescue, Tropical Storm Harvey </w:t>
      </w:r>
      <w:r w:rsidRPr="00DD722D">
        <w:rPr>
          <w:b/>
          <w:highlight w:val="yellow"/>
          <w:u w:val="single"/>
        </w:rPr>
        <w:t>devoured/engulfed</w:t>
      </w:r>
      <w:r>
        <w:t xml:space="preserve"> another Texas city. The </w:t>
      </w:r>
      <w:r w:rsidRPr="00DD722D">
        <w:rPr>
          <w:b/>
          <w:highlight w:val="yellow"/>
          <w:u w:val="single"/>
        </w:rPr>
        <w:t>unrelenting</w:t>
      </w:r>
      <w:r>
        <w:rPr>
          <w:rFonts w:hint="eastAsia"/>
          <w:b/>
          <w:highlight w:val="yellow"/>
          <w:u w:val="single"/>
        </w:rPr>
        <w:t>毫不留情的</w:t>
      </w:r>
      <w:r>
        <w:t xml:space="preserve"> storm unleashed its wrath on a wide swath east </w:t>
      </w:r>
      <w:r>
        <w:lastRenderedPageBreak/>
        <w:t xml:space="preserve">of Houston, leaving thousands </w:t>
      </w:r>
      <w:r w:rsidRPr="00832DC1">
        <w:rPr>
          <w:b/>
        </w:rPr>
        <w:t>stranded</w:t>
      </w:r>
      <w:r>
        <w:t xml:space="preserve"> in </w:t>
      </w:r>
      <w:r w:rsidRPr="00DD722D">
        <w:rPr>
          <w:b/>
          <w:highlight w:val="yellow"/>
          <w:u w:val="single"/>
        </w:rPr>
        <w:t>flooded</w:t>
      </w:r>
      <w:r>
        <w:rPr>
          <w:b/>
          <w:highlight w:val="yellow"/>
          <w:u w:val="single"/>
        </w:rPr>
        <w:t>/deluged</w:t>
      </w:r>
      <w:r>
        <w:rPr>
          <w:rFonts w:hint="eastAsia"/>
          <w:b/>
          <w:highlight w:val="yellow"/>
          <w:u w:val="single"/>
        </w:rPr>
        <w:t>受洪灾的</w:t>
      </w:r>
      <w:r>
        <w:t xml:space="preserve"> homes and forcing the evacuation of a nursing facility and even an emergency shelter where residents had sought refuge. </w:t>
      </w:r>
    </w:p>
    <w:p w:rsidR="00C2662F" w:rsidRDefault="00C2662F" w:rsidP="00C2662F">
      <w:pPr>
        <w:pStyle w:val="zn-bodyparagraph"/>
      </w:pPr>
      <w:r>
        <w:t xml:space="preserve">"Our whole city is </w:t>
      </w:r>
      <w:r w:rsidRPr="00DD722D">
        <w:rPr>
          <w:b/>
          <w:highlight w:val="yellow"/>
          <w:u w:val="single"/>
        </w:rPr>
        <w:t>inundated/submerged</w:t>
      </w:r>
      <w:r>
        <w:t xml:space="preserve"> right now but we are coming!" </w:t>
      </w:r>
      <w:hyperlink r:id="rId40" w:tgtFrame="_blank" w:history="1">
        <w:r w:rsidRPr="001D4239">
          <w:t>Port Arthur Mayor posted</w:t>
        </w:r>
      </w:hyperlink>
      <w:r>
        <w:t xml:space="preserve"> Wednesday on Facebook. "If you called, we are coming. Please get to higher ground if you can, but please try (to) stay out of </w:t>
      </w:r>
      <w:r w:rsidRPr="00E714C5">
        <w:rPr>
          <w:b/>
        </w:rPr>
        <w:t>attics</w:t>
      </w:r>
      <w:r>
        <w:rPr>
          <w:rFonts w:ascii="Tahoma" w:hAnsi="Tahoma" w:cs="Tahoma"/>
          <w:color w:val="434343"/>
          <w:sz w:val="18"/>
          <w:szCs w:val="18"/>
          <w:shd w:val="clear" w:color="auto" w:fill="F2F2F2"/>
        </w:rPr>
        <w:t>阁楼；顶</w:t>
      </w:r>
      <w:r>
        <w:rPr>
          <w:rFonts w:ascii="Microsoft YaHei UI" w:eastAsia="Microsoft YaHei UI" w:hAnsi="Microsoft YaHei UI" w:cs="Microsoft YaHei UI" w:hint="eastAsia"/>
          <w:color w:val="434343"/>
          <w:sz w:val="18"/>
          <w:szCs w:val="18"/>
          <w:shd w:val="clear" w:color="auto" w:fill="F2F2F2"/>
        </w:rPr>
        <w:t>楼</w:t>
      </w:r>
      <w:r>
        <w:t>."</w:t>
      </w:r>
    </w:p>
    <w:p w:rsidR="00C2662F" w:rsidRDefault="00C2662F" w:rsidP="00C2662F">
      <w:pPr>
        <w:pStyle w:val="zn-bodyparagraph"/>
      </w:pPr>
      <w:r>
        <w:t xml:space="preserve">At least 28 deaths related to Hurricane Harvey and its </w:t>
      </w:r>
      <w:r w:rsidRPr="00DD722D">
        <w:rPr>
          <w:b/>
          <w:highlight w:val="yellow"/>
          <w:u w:val="single"/>
        </w:rPr>
        <w:t>aftermath (bad consequence of sth)</w:t>
      </w:r>
      <w:r>
        <w:t xml:space="preserve"> have been reported in Texas. One of them, </w:t>
      </w:r>
      <w:hyperlink r:id="rId41" w:tgtFrame="_blank" w:history="1">
        <w:r w:rsidRPr="001D4239">
          <w:t>Houston police Sgt. Steve Perez</w:t>
        </w:r>
      </w:hyperlink>
      <w:r>
        <w:t xml:space="preserve">, </w:t>
      </w:r>
      <w:r w:rsidRPr="00DD722D">
        <w:rPr>
          <w:b/>
          <w:highlight w:val="yellow"/>
          <w:u w:val="single"/>
        </w:rPr>
        <w:t>drowned</w:t>
      </w:r>
      <w:r>
        <w:rPr>
          <w:rFonts w:hint="eastAsia"/>
        </w:rPr>
        <w:t>溺水</w:t>
      </w:r>
      <w:r>
        <w:t xml:space="preserve"> while trying to get to work. "To those Americans who have lost loved ones, all of America is grieving with you and our hearts are joined with yours forever" The storm left </w:t>
      </w:r>
      <w:r w:rsidRPr="004321E1">
        <w:rPr>
          <w:b/>
        </w:rPr>
        <w:t>unprecedent</w:t>
      </w:r>
      <w:r>
        <w:t xml:space="preserve"> record-setting rain in Harris County -- which saw 19 deaths -- before unleashing 15 inches in Texas Gov. </w:t>
      </w:r>
    </w:p>
    <w:p w:rsidR="00C2662F" w:rsidRDefault="00C2662F" w:rsidP="00C2662F">
      <w:pPr>
        <w:pStyle w:val="zn-bodyparagraph"/>
      </w:pPr>
      <w:r>
        <w:t xml:space="preserve">In Beaumont, rescuers Tuesday afternoon came upon a </w:t>
      </w:r>
      <w:r w:rsidRPr="004D2660">
        <w:rPr>
          <w:b/>
          <w:highlight w:val="yellow"/>
          <w:u w:val="single"/>
        </w:rPr>
        <w:t>toddler</w:t>
      </w:r>
      <w:r>
        <w:t xml:space="preserve"> in a pink backpack </w:t>
      </w:r>
      <w:r w:rsidRPr="004D2660">
        <w:rPr>
          <w:b/>
          <w:highlight w:val="yellow"/>
          <w:u w:val="single"/>
        </w:rPr>
        <w:t>clinging to紧握不</w:t>
      </w:r>
      <w:r w:rsidRPr="004D2660">
        <w:rPr>
          <w:rFonts w:hint="eastAsia"/>
          <w:b/>
          <w:highlight w:val="yellow"/>
          <w:u w:val="single"/>
        </w:rPr>
        <w:t>放</w:t>
      </w:r>
      <w:r>
        <w:t xml:space="preserve"> her mother's body in floodwaters about a half mile from their car. The mother was getting out of her car when she stepped into a </w:t>
      </w:r>
      <w:r w:rsidRPr="004D2660">
        <w:rPr>
          <w:b/>
          <w:highlight w:val="yellow"/>
          <w:u w:val="single"/>
        </w:rPr>
        <w:t xml:space="preserve">canal 运河；[地理] </w:t>
      </w:r>
      <w:r w:rsidRPr="004D2660">
        <w:rPr>
          <w:rFonts w:hint="eastAsia"/>
          <w:b/>
          <w:highlight w:val="yellow"/>
          <w:u w:val="single"/>
        </w:rPr>
        <w:t>水</w:t>
      </w:r>
      <w:r w:rsidRPr="00A829F4">
        <w:rPr>
          <w:sz w:val="16"/>
          <w:szCs w:val="16"/>
        </w:rPr>
        <w:t xml:space="preserve">. </w:t>
      </w:r>
      <w:r>
        <w:t xml:space="preserve">The girl was in stable condition with </w:t>
      </w:r>
      <w:r w:rsidRPr="004D2660">
        <w:rPr>
          <w:b/>
          <w:highlight w:val="yellow"/>
          <w:u w:val="single"/>
        </w:rPr>
        <w:t>hypothermia低体温</w:t>
      </w:r>
      <w:r w:rsidRPr="004D2660">
        <w:rPr>
          <w:rFonts w:hint="eastAsia"/>
          <w:b/>
          <w:highlight w:val="yellow"/>
          <w:u w:val="single"/>
        </w:rPr>
        <w:t>症</w:t>
      </w:r>
      <w:r w:rsidRPr="004D2660">
        <w:rPr>
          <w:b/>
          <w:highlight w:val="yellow"/>
          <w:u w:val="single"/>
        </w:rPr>
        <w:t>.</w:t>
      </w:r>
      <w:r>
        <w:t xml:space="preserve"> "Had we been a few moments later, they would have been </w:t>
      </w:r>
      <w:r w:rsidRPr="00A829F4">
        <w:rPr>
          <w:b/>
          <w:u w:val="single"/>
        </w:rPr>
        <w:t>swept underneath</w:t>
      </w:r>
      <w:r>
        <w:t xml:space="preserve"> and our boats wouldn't have been able to get them. A true </w:t>
      </w:r>
      <w:r w:rsidRPr="004D2660">
        <w:rPr>
          <w:b/>
          <w:highlight w:val="yellow"/>
          <w:u w:val="single"/>
        </w:rPr>
        <w:t>testament 临终遗</w:t>
      </w:r>
      <w:r w:rsidRPr="004D2660">
        <w:rPr>
          <w:rFonts w:hint="eastAsia"/>
          <w:b/>
          <w:highlight w:val="yellow"/>
          <w:u w:val="single"/>
        </w:rPr>
        <w:t>嘱</w:t>
      </w:r>
      <w:r w:rsidRPr="00A829F4">
        <w:rPr>
          <w:sz w:val="12"/>
          <w:szCs w:val="12"/>
        </w:rPr>
        <w:t xml:space="preserve"> </w:t>
      </w:r>
      <w:r>
        <w:t xml:space="preserve">of a mother who put her own life at risk and sacrificed her life to save her child. That was devastating." </w:t>
      </w:r>
    </w:p>
    <w:p w:rsidR="00C2662F" w:rsidRDefault="00C2662F" w:rsidP="00C2662F">
      <w:pPr>
        <w:pStyle w:val="zn-bodyparagraph"/>
      </w:pPr>
      <w:r>
        <w:t xml:space="preserve">In Port Arthur, about 90 miles east of the devastated Houston area, the </w:t>
      </w:r>
      <w:r w:rsidRPr="00CA5B61">
        <w:rPr>
          <w:b/>
          <w:highlight w:val="yellow"/>
          <w:u w:val="single"/>
        </w:rPr>
        <w:t>deluge/flood</w:t>
      </w:r>
      <w:r>
        <w:t xml:space="preserve"> was so severe that floodwaters overwhelmed the Civic Center, which was serving as a </w:t>
      </w:r>
      <w:r w:rsidRPr="00CA5B61">
        <w:rPr>
          <w:b/>
          <w:highlight w:val="yellow"/>
          <w:u w:val="single"/>
        </w:rPr>
        <w:t>makeshift shelter</w:t>
      </w:r>
      <w:r>
        <w:rPr>
          <w:rFonts w:hint="eastAsia"/>
          <w:b/>
          <w:highlight w:val="yellow"/>
          <w:u w:val="single"/>
        </w:rPr>
        <w:t xml:space="preserve"> 权宜之计/临时搭建的</w:t>
      </w:r>
      <w:r>
        <w:t>. It was evacuated Wednesday after taking on water overnight, according to volunteer Ana Platero.</w:t>
      </w:r>
      <w:r w:rsidRPr="001D4239">
        <w:rPr>
          <w:b/>
          <w:bCs/>
        </w:rPr>
        <w:t xml:space="preserve"> </w:t>
      </w:r>
    </w:p>
    <w:p w:rsidR="00C2662F" w:rsidRDefault="00C2662F" w:rsidP="00C2662F">
      <w:pPr>
        <w:pStyle w:val="zn-bodyparagraph"/>
      </w:pPr>
      <w:r w:rsidRPr="00CA5B61">
        <w:rPr>
          <w:b/>
          <w:highlight w:val="yellow"/>
          <w:u w:val="single"/>
        </w:rPr>
        <w:t>Cots简易床</w:t>
      </w:r>
      <w:r>
        <w:t xml:space="preserve"> where people slept the night before floated on 2 feet of water on Wednesday as people waited on tables or sat on elevated bleachers to be evacuated to a nearby middle school. </w:t>
      </w:r>
    </w:p>
    <w:p w:rsidR="00C2662F" w:rsidRDefault="00C2662F" w:rsidP="00C2662F">
      <w:pPr>
        <w:pStyle w:val="zn-bodyparagraph"/>
      </w:pPr>
      <w:r>
        <w:t xml:space="preserve">The disaster in Port Arthur is part of Tropical Storm Harvey's devastating </w:t>
      </w:r>
      <w:r w:rsidRPr="000A2D3E">
        <w:rPr>
          <w:b/>
          <w:highlight w:val="yellow"/>
          <w:u w:val="single"/>
        </w:rPr>
        <w:t>encore</w:t>
      </w:r>
      <w:r>
        <w:t xml:space="preserve">. Harvey made landfall once again Wednesday morning, </w:t>
      </w:r>
      <w:r w:rsidRPr="000A2D3E">
        <w:rPr>
          <w:b/>
          <w:highlight w:val="yellow"/>
          <w:u w:val="single"/>
        </w:rPr>
        <w:t>slamming into</w:t>
      </w:r>
      <w:r>
        <w:t xml:space="preserve"> the Louisiana coast near the Texas border. </w:t>
      </w:r>
    </w:p>
    <w:p w:rsidR="00C2662F" w:rsidRDefault="00C2662F" w:rsidP="00C2662F">
      <w:pPr>
        <w:pStyle w:val="zn-bodyparagraph"/>
      </w:pPr>
      <w:r w:rsidRPr="0046015B">
        <w:rPr>
          <w:highlight w:val="yellow"/>
        </w:rPr>
        <w:t>encore /</w:t>
      </w:r>
      <w:r w:rsidRPr="0046015B">
        <w:rPr>
          <w:rFonts w:ascii="MS Mincho" w:eastAsia="MS Mincho" w:hAnsi="MS Mincho" w:cs="MS Mincho" w:hint="eastAsia"/>
          <w:highlight w:val="yellow"/>
        </w:rPr>
        <w:t>ˈɒ</w:t>
      </w:r>
      <w:r w:rsidRPr="0046015B">
        <w:rPr>
          <w:rFonts w:ascii="Cambria" w:hAnsi="Cambria" w:cs="Cambria"/>
          <w:highlight w:val="yellow"/>
        </w:rPr>
        <w:t>ŋ</w:t>
      </w:r>
      <w:r w:rsidRPr="0046015B">
        <w:rPr>
          <w:highlight w:val="yellow"/>
        </w:rPr>
        <w:t>k</w:t>
      </w:r>
      <w:r w:rsidRPr="0046015B">
        <w:rPr>
          <w:rFonts w:ascii="MS Mincho" w:eastAsia="MS Mincho" w:hAnsi="MS Mincho" w:cs="MS Mincho" w:hint="eastAsia"/>
          <w:highlight w:val="yellow"/>
        </w:rPr>
        <w:t>ɔ</w:t>
      </w:r>
      <w:r w:rsidRPr="0046015B">
        <w:rPr>
          <w:highlight w:val="yellow"/>
        </w:rPr>
        <w:t>ː</w:t>
      </w:r>
      <w:proofErr w:type="gramStart"/>
      <w:r>
        <w:rPr>
          <w:highlight w:val="yellow"/>
        </w:rPr>
        <w:t xml:space="preserve">/  </w:t>
      </w:r>
      <w:r w:rsidRPr="0046015B">
        <w:rPr>
          <w:highlight w:val="yellow"/>
        </w:rPr>
        <w:t>An</w:t>
      </w:r>
      <w:proofErr w:type="gramEnd"/>
      <w:r w:rsidRPr="0046015B">
        <w:rPr>
          <w:highlight w:val="yellow"/>
        </w:rPr>
        <w:t xml:space="preserve"> encore is a short extra performance at the end of a longer one, that an entertainer gives because the audience asks for it. </w:t>
      </w:r>
      <w:r w:rsidRPr="0046015B">
        <w:rPr>
          <w:rFonts w:hint="eastAsia"/>
          <w:highlight w:val="yellow"/>
        </w:rPr>
        <w:t>安可</w:t>
      </w:r>
      <w:r w:rsidRPr="0046015B">
        <w:rPr>
          <w:highlight w:val="yellow"/>
        </w:rPr>
        <w:t xml:space="preserve"> = </w:t>
      </w:r>
      <w:proofErr w:type="gramStart"/>
      <w:r w:rsidRPr="0046015B">
        <w:rPr>
          <w:rFonts w:hint="eastAsia"/>
          <w:highlight w:val="yellow"/>
        </w:rPr>
        <w:t>返场加演节目</w:t>
      </w:r>
      <w:r w:rsidRPr="0046015B">
        <w:rPr>
          <w:highlight w:val="yellow"/>
        </w:rPr>
        <w:t xml:space="preserve">;  </w:t>
      </w:r>
      <w:r w:rsidRPr="0046015B">
        <w:rPr>
          <w:rFonts w:hint="eastAsia"/>
          <w:highlight w:val="yellow"/>
        </w:rPr>
        <w:t>要求再演或唱</w:t>
      </w:r>
      <w:proofErr w:type="gramEnd"/>
      <w:r w:rsidRPr="0046015B">
        <w:rPr>
          <w:highlight w:val="yellow"/>
        </w:rPr>
        <w:t xml:space="preserve">; . </w:t>
      </w:r>
      <w:r w:rsidRPr="0046015B">
        <w:rPr>
          <w:rFonts w:hint="eastAsia"/>
          <w:highlight w:val="yellow"/>
        </w:rPr>
        <w:t>再来一个</w:t>
      </w:r>
    </w:p>
    <w:p w:rsidR="00C2662F" w:rsidRDefault="00C2662F" w:rsidP="00C2662F">
      <w:pPr>
        <w:pStyle w:val="zn-bodyparagraph"/>
      </w:pPr>
      <w:r>
        <w:t xml:space="preserve">Harvey has </w:t>
      </w:r>
      <w:r w:rsidRPr="0046015B">
        <w:rPr>
          <w:b/>
          <w:u w:val="single"/>
        </w:rPr>
        <w:t>broken the US record</w:t>
      </w:r>
      <w:r>
        <w:t xml:space="preserve"> for rainfall from a single storm, CNN senior </w:t>
      </w:r>
      <w:r w:rsidRPr="006D00F3">
        <w:rPr>
          <w:b/>
        </w:rPr>
        <w:t>meteorologist</w:t>
      </w:r>
      <w:r>
        <w:t xml:space="preserve"> Dave said. It has dumped almost 52 inches of rain in parts of Texas.  </w:t>
      </w:r>
      <w:r w:rsidRPr="006D00F3">
        <w:rPr>
          <w:u w:val="single"/>
        </w:rPr>
        <w:t xml:space="preserve">The </w:t>
      </w:r>
      <w:r w:rsidRPr="006D00F3">
        <w:rPr>
          <w:b/>
          <w:u w:val="single"/>
        </w:rPr>
        <w:t>coastal</w:t>
      </w:r>
      <w:r w:rsidRPr="006D00F3">
        <w:rPr>
          <w:u w:val="single"/>
        </w:rPr>
        <w:t xml:space="preserve"> cities got </w:t>
      </w:r>
      <w:r w:rsidRPr="000A2D3E">
        <w:rPr>
          <w:b/>
          <w:highlight w:val="yellow"/>
          <w:u w:val="single"/>
        </w:rPr>
        <w:t>pummeled (punch continuously)</w:t>
      </w:r>
      <w:r w:rsidRPr="006D00F3">
        <w:rPr>
          <w:u w:val="single"/>
        </w:rPr>
        <w:t xml:space="preserve"> with 26 inches of rain in 24 hours by the tropical storm.</w:t>
      </w:r>
      <w:r>
        <w:rPr>
          <w:u w:val="single"/>
        </w:rPr>
        <w:t xml:space="preserve"> </w:t>
      </w:r>
      <w:r>
        <w:t>"</w:t>
      </w:r>
      <w:r w:rsidRPr="00864D10">
        <w:rPr>
          <w:b/>
          <w:u w:val="single"/>
        </w:rPr>
        <w:t>Life-threatening</w:t>
      </w:r>
      <w:r>
        <w:t xml:space="preserve"> </w:t>
      </w:r>
      <w:r w:rsidRPr="000A2D3E">
        <w:rPr>
          <w:b/>
          <w:highlight w:val="yellow"/>
          <w:u w:val="single"/>
        </w:rPr>
        <w:t xml:space="preserve">flash flooding </w:t>
      </w:r>
      <w:proofErr w:type="gramStart"/>
      <w:r w:rsidRPr="000A2D3E">
        <w:rPr>
          <w:b/>
          <w:highlight w:val="yellow"/>
          <w:u w:val="single"/>
        </w:rPr>
        <w:t>(</w:t>
      </w:r>
      <w:r w:rsidRPr="000A2D3E">
        <w:rPr>
          <w:highlight w:val="yellow"/>
        </w:rPr>
        <w:t> </w:t>
      </w:r>
      <w:r w:rsidRPr="000A2D3E">
        <w:rPr>
          <w:b/>
          <w:highlight w:val="yellow"/>
          <w:u w:val="single"/>
        </w:rPr>
        <w:t>暴雨成</w:t>
      </w:r>
      <w:r w:rsidRPr="000A2D3E">
        <w:rPr>
          <w:rFonts w:hint="eastAsia"/>
          <w:b/>
          <w:highlight w:val="yellow"/>
          <w:u w:val="single"/>
        </w:rPr>
        <w:t>灾</w:t>
      </w:r>
      <w:proofErr w:type="gramEnd"/>
      <w:r w:rsidRPr="000A2D3E">
        <w:rPr>
          <w:b/>
          <w:highlight w:val="yellow"/>
          <w:u w:val="single"/>
        </w:rPr>
        <w:t xml:space="preserve">) </w:t>
      </w:r>
      <w:r>
        <w:t>continues in far east Texas around coastal cities"</w:t>
      </w:r>
    </w:p>
    <w:p w:rsidR="00C2662F" w:rsidRDefault="00C2662F" w:rsidP="00C2662F">
      <w:pPr>
        <w:pStyle w:val="zn-bodyparagraph"/>
      </w:pPr>
      <w:r>
        <w:t xml:space="preserve">Port Arthur, a coastal city of about 55,000, is in </w:t>
      </w:r>
      <w:r w:rsidRPr="00D757E3">
        <w:rPr>
          <w:b/>
        </w:rPr>
        <w:t>exceptional</w:t>
      </w:r>
      <w:r>
        <w:t xml:space="preserve"> danger because water from Beaumont is expected to flow toward it. "I'm in my home in Tyler County, and we could not get out unless a helicopter </w:t>
      </w:r>
      <w:r w:rsidRPr="000A2D3E">
        <w:rPr>
          <w:b/>
          <w:highlight w:val="yellow"/>
          <w:u w:val="single"/>
        </w:rPr>
        <w:t>plucks me out</w:t>
      </w:r>
      <w:r>
        <w:t xml:space="preserve"> or I get my boat and launch it.”</w:t>
      </w:r>
      <w:r w:rsidRPr="00D757E3">
        <w:t xml:space="preserve"> </w:t>
      </w:r>
      <w:r>
        <w:t xml:space="preserve">On Wednesday afternoon, a US Navy helicopter </w:t>
      </w:r>
      <w:r w:rsidRPr="000A2D3E">
        <w:rPr>
          <w:b/>
          <w:highlight w:val="yellow"/>
          <w:u w:val="single"/>
        </w:rPr>
        <w:t>plucked</w:t>
      </w:r>
      <w:r>
        <w:t xml:space="preserve"> seven people from floodwaters.</w:t>
      </w:r>
    </w:p>
    <w:p w:rsidR="00C2662F" w:rsidRPr="000A2D3E" w:rsidRDefault="00C2662F" w:rsidP="002462ED">
      <w:pPr>
        <w:pStyle w:val="zn-bodyparagraph"/>
        <w:numPr>
          <w:ilvl w:val="0"/>
          <w:numId w:val="24"/>
        </w:numPr>
        <w:rPr>
          <w:b/>
          <w:highlight w:val="yellow"/>
          <w:u w:val="single"/>
        </w:rPr>
      </w:pPr>
      <w:r w:rsidRPr="000A2D3E">
        <w:rPr>
          <w:b/>
          <w:highlight w:val="yellow"/>
          <w:u w:val="single"/>
        </w:rPr>
        <w:t>pluck /pl</w:t>
      </w:r>
      <w:r w:rsidRPr="000A2D3E">
        <w:rPr>
          <w:rFonts w:ascii="MS Mincho" w:eastAsia="MS Mincho" w:hAnsi="MS Mincho" w:cs="MS Mincho" w:hint="eastAsia"/>
          <w:b/>
          <w:highlight w:val="yellow"/>
          <w:u w:val="single"/>
        </w:rPr>
        <w:t>ʌ</w:t>
      </w:r>
      <w:r w:rsidRPr="000A2D3E">
        <w:rPr>
          <w:b/>
          <w:highlight w:val="yellow"/>
          <w:u w:val="single"/>
        </w:rPr>
        <w:t xml:space="preserve">k/  </w:t>
      </w:r>
    </w:p>
    <w:p w:rsidR="00C2662F" w:rsidRDefault="00C2662F" w:rsidP="00C2662F">
      <w:pPr>
        <w:pStyle w:val="zn-bodyparagraph"/>
      </w:pPr>
      <w:r>
        <w:rPr>
          <w:rFonts w:hint="eastAsia"/>
        </w:rPr>
        <w:lastRenderedPageBreak/>
        <w:t xml:space="preserve">1. V-T If you pluck a fruit, flower, or leaf, you take it between your fingers and pull it </w:t>
      </w:r>
      <w:proofErr w:type="gramStart"/>
      <w:r>
        <w:rPr>
          <w:rFonts w:hint="eastAsia"/>
        </w:rPr>
        <w:t>in order to</w:t>
      </w:r>
      <w:proofErr w:type="gramEnd"/>
      <w:r>
        <w:rPr>
          <w:rFonts w:hint="eastAsia"/>
        </w:rPr>
        <w:t xml:space="preserve"> remove it from its stalk where it is growing. 采摘(</w:t>
      </w:r>
      <w:proofErr w:type="gramStart"/>
      <w:r>
        <w:rPr>
          <w:rFonts w:hint="eastAsia"/>
        </w:rPr>
        <w:t xml:space="preserve">fruit)   </w:t>
      </w:r>
      <w:proofErr w:type="gramEnd"/>
      <w:r>
        <w:rPr>
          <w:rFonts w:hint="eastAsia"/>
        </w:rPr>
        <w:t>e.g. I plucked a lemon from the tree.  我从树上摘下一枚柠檬。</w:t>
      </w:r>
    </w:p>
    <w:p w:rsidR="00C2662F" w:rsidRDefault="00C2662F" w:rsidP="00C2662F">
      <w:pPr>
        <w:pStyle w:val="zn-bodyparagraph"/>
      </w:pPr>
      <w:r>
        <w:rPr>
          <w:rFonts w:hint="eastAsia"/>
        </w:rPr>
        <w:t xml:space="preserve">2. V-T If you pluck something from somewhere, you take it between your fingers and pull it sharply from where it is. 拔; 扯; </w:t>
      </w:r>
      <w:proofErr w:type="gramStart"/>
      <w:r>
        <w:rPr>
          <w:rFonts w:hint="eastAsia"/>
        </w:rPr>
        <w:t>拉拽  e.g.</w:t>
      </w:r>
      <w:proofErr w:type="gramEnd"/>
      <w:r>
        <w:rPr>
          <w:rFonts w:hint="eastAsia"/>
        </w:rPr>
        <w:t xml:space="preserve"> He plucked the baby out of my arms.  他从我的怀中夺走了孩子。    </w:t>
      </w:r>
    </w:p>
    <w:p w:rsidR="00C2662F" w:rsidRDefault="00C2662F" w:rsidP="00C2662F">
      <w:pPr>
        <w:pStyle w:val="zn-bodyparagraph"/>
      </w:pPr>
      <w:r>
        <w:rPr>
          <w:rFonts w:hint="eastAsia"/>
        </w:rPr>
        <w:t>3. V-T If you pluck a guitar or other musical instrument, you pull the strings with your fingers and let them go, so that they make a sound. 弹; 拨 (</w:t>
      </w:r>
      <w:proofErr w:type="gramStart"/>
      <w:r>
        <w:rPr>
          <w:rFonts w:hint="eastAsia"/>
        </w:rPr>
        <w:t>乐器)  e.g.</w:t>
      </w:r>
      <w:proofErr w:type="gramEnd"/>
      <w:r>
        <w:rPr>
          <w:rFonts w:hint="eastAsia"/>
        </w:rPr>
        <w:t xml:space="preserve"> Nell was plucking a harp. 内尔那时在弹竖琴。</w:t>
      </w:r>
    </w:p>
    <w:p w:rsidR="00C2662F" w:rsidRDefault="00C2662F" w:rsidP="00C2662F">
      <w:pPr>
        <w:pStyle w:val="zn-bodyparagraph"/>
      </w:pPr>
      <w:r>
        <w:rPr>
          <w:rFonts w:hint="eastAsia"/>
        </w:rPr>
        <w:t>4. V-T If you pluck a chicken, duck, or other dead bird, you pull its feathers out to prepare it for cooking. 拔除 (禽类的羽毛; 鸡毛) e.g. She looked relaxed as she plucked a chicken. 她 拔鸡毛 的时候看上去很轻松。</w:t>
      </w:r>
    </w:p>
    <w:p w:rsidR="00C2662F" w:rsidRDefault="00C2662F" w:rsidP="00C2662F">
      <w:pPr>
        <w:pStyle w:val="zn-bodyparagraph"/>
      </w:pPr>
      <w:r>
        <w:rPr>
          <w:rFonts w:hint="eastAsia"/>
        </w:rPr>
        <w:t xml:space="preserve">5. V-T If a woman [ plucks her </w:t>
      </w:r>
      <w:proofErr w:type="gramStart"/>
      <w:r>
        <w:rPr>
          <w:rFonts w:hint="eastAsia"/>
        </w:rPr>
        <w:t>eyebrows ]</w:t>
      </w:r>
      <w:proofErr w:type="gramEnd"/>
      <w:r>
        <w:rPr>
          <w:rFonts w:hint="eastAsia"/>
        </w:rPr>
        <w:t>, she pulls out some of the hairs using tweezers. (用镊子) 拔 (眉毛</w:t>
      </w:r>
      <w:proofErr w:type="gramStart"/>
      <w:r>
        <w:rPr>
          <w:rFonts w:hint="eastAsia"/>
        </w:rPr>
        <w:t>) ;</w:t>
      </w:r>
      <w:proofErr w:type="gramEnd"/>
      <w:r>
        <w:rPr>
          <w:rFonts w:hint="eastAsia"/>
        </w:rPr>
        <w:t xml:space="preserve"> 修眉e.g. You've plucked your eyebrows at last! 你终于 修了眉！</w:t>
      </w:r>
    </w:p>
    <w:p w:rsidR="00C2662F" w:rsidRDefault="00C2662F" w:rsidP="00C2662F">
      <w:pPr>
        <w:pStyle w:val="zn-bodyparagraph"/>
      </w:pPr>
      <w:r>
        <w:rPr>
          <w:rFonts w:hint="eastAsia"/>
        </w:rPr>
        <w:t xml:space="preserve">6. If you pluck up the courage to do something that you feel nervous about, you </w:t>
      </w:r>
      <w:proofErr w:type="gramStart"/>
      <w:r>
        <w:rPr>
          <w:rFonts w:hint="eastAsia"/>
        </w:rPr>
        <w:t>make an effort</w:t>
      </w:r>
      <w:proofErr w:type="gramEnd"/>
      <w:r>
        <w:rPr>
          <w:rFonts w:hint="eastAsia"/>
        </w:rPr>
        <w:t xml:space="preserve"> to be brave enough to do it. </w:t>
      </w:r>
      <w:proofErr w:type="gramStart"/>
      <w:r>
        <w:rPr>
          <w:rFonts w:hint="eastAsia"/>
        </w:rPr>
        <w:t>鼓起勇气  e.g.</w:t>
      </w:r>
      <w:proofErr w:type="gramEnd"/>
      <w:r>
        <w:rPr>
          <w:rFonts w:hint="eastAsia"/>
        </w:rPr>
        <w:t xml:space="preserve"> It took me about two hours to pluck up the courage to call.</w:t>
      </w:r>
    </w:p>
    <w:p w:rsidR="00C2662F" w:rsidRDefault="00C2662F" w:rsidP="00C2662F">
      <w:pPr>
        <w:pStyle w:val="zn-bodyparagraph"/>
      </w:pPr>
      <w:r>
        <w:rPr>
          <w:rFonts w:hint="eastAsia"/>
        </w:rPr>
        <w:t xml:space="preserve">大约两小时后我才鼓起勇气打了电话。 </w:t>
      </w:r>
    </w:p>
    <w:p w:rsidR="00C2662F" w:rsidRDefault="00C2662F" w:rsidP="00C2662F">
      <w:pPr>
        <w:pStyle w:val="zn-bodyparagraph"/>
      </w:pPr>
    </w:p>
    <w:p w:rsidR="00C2662F" w:rsidRDefault="00C2662F" w:rsidP="00C2662F">
      <w:pPr>
        <w:pStyle w:val="zn-bodyparagraph"/>
      </w:pPr>
      <w:r>
        <w:t xml:space="preserve">Emergency workers and </w:t>
      </w:r>
      <w:r w:rsidRPr="00BF53B4">
        <w:rPr>
          <w:b/>
          <w:highlight w:val="yellow"/>
          <w:u w:val="single"/>
        </w:rPr>
        <w:t>throngs of</w:t>
      </w:r>
      <w:r>
        <w:t xml:space="preserve"> volunteers went door to door for a fifth day Wednesday, trying to rescue victims of the flood. "We just </w:t>
      </w:r>
      <w:r w:rsidRPr="00D757E3">
        <w:rPr>
          <w:b/>
        </w:rPr>
        <w:t>pray</w:t>
      </w:r>
      <w:r>
        <w:t xml:space="preserve"> that the body count ... won't rise significantly." The US Coast Guard is searching for two civilian rescuers who were </w:t>
      </w:r>
      <w:r w:rsidRPr="00D757E3">
        <w:rPr>
          <w:b/>
        </w:rPr>
        <w:t>swept</w:t>
      </w:r>
      <w:r>
        <w:t xml:space="preserve"> away after their boat </w:t>
      </w:r>
      <w:r w:rsidRPr="00BF53B4">
        <w:rPr>
          <w:b/>
          <w:highlight w:val="yellow"/>
          <w:u w:val="single"/>
        </w:rPr>
        <w:t>capsized</w:t>
      </w:r>
      <w:r>
        <w:t xml:space="preserve"> Tuesday night. Three volunteers were trying to cross Cypress Creek when their boat crashed and </w:t>
      </w:r>
      <w:r w:rsidRPr="00BF53B4">
        <w:rPr>
          <w:b/>
          <w:highlight w:val="yellow"/>
          <w:u w:val="single"/>
        </w:rPr>
        <w:t>capsized</w:t>
      </w:r>
      <w:r>
        <w:t xml:space="preserve">, sending all three under a bridge. One of the volunteers was found </w:t>
      </w:r>
      <w:r w:rsidRPr="00BF53B4">
        <w:rPr>
          <w:b/>
          <w:highlight w:val="yellow"/>
          <w:u w:val="single"/>
        </w:rPr>
        <w:t>clinging to (紧握不</w:t>
      </w:r>
      <w:r w:rsidRPr="00BF53B4">
        <w:rPr>
          <w:rFonts w:hint="eastAsia"/>
          <w:b/>
          <w:highlight w:val="yellow"/>
          <w:u w:val="single"/>
        </w:rPr>
        <w:t>放</w:t>
      </w:r>
      <w:r w:rsidRPr="00BF53B4">
        <w:rPr>
          <w:b/>
          <w:highlight w:val="yellow"/>
          <w:u w:val="single"/>
        </w:rPr>
        <w:t>grip sth with strong force)</w:t>
      </w:r>
      <w:r>
        <w:t xml:space="preserve"> a tree.</w:t>
      </w:r>
    </w:p>
    <w:p w:rsidR="00C2662F" w:rsidRDefault="00C2662F" w:rsidP="00C2662F">
      <w:pPr>
        <w:pStyle w:val="zn-bodyparagraph"/>
      </w:pPr>
      <w:r w:rsidRPr="00BF53B4">
        <w:rPr>
          <w:b/>
          <w:highlight w:val="yellow"/>
          <w:u w:val="single"/>
        </w:rPr>
        <w:t>Torrential</w:t>
      </w:r>
      <w:r w:rsidRPr="001D4239">
        <w:t xml:space="preserve"> downpour </w:t>
      </w:r>
      <w:r w:rsidRPr="00BF53B4">
        <w:rPr>
          <w:b/>
          <w:highlight w:val="yellow"/>
          <w:u w:val="single"/>
        </w:rPr>
        <w:t>submerges/inundates</w:t>
      </w:r>
      <w:r w:rsidRPr="001D4239">
        <w:t xml:space="preserve"> parts of Houston</w:t>
      </w:r>
      <w:r>
        <w:t xml:space="preserve">. About one-third of the Houston area is covered in water. And it's unclear exactly how many people still need to be rescued. For the first time since the weekend, authorities said, the </w:t>
      </w:r>
      <w:r w:rsidRPr="00BF53B4">
        <w:rPr>
          <w:b/>
          <w:highlight w:val="yellow"/>
          <w:u w:val="single"/>
        </w:rPr>
        <w:t>flooding in Houston is slowly receding (</w:t>
      </w:r>
      <w:r w:rsidRPr="00BF53B4">
        <w:rPr>
          <w:rFonts w:hint="eastAsia"/>
          <w:b/>
          <w:highlight w:val="yellow"/>
          <w:u w:val="single"/>
        </w:rPr>
        <w:t>后退，减弱</w:t>
      </w:r>
      <w:r w:rsidRPr="00BF53B4">
        <w:rPr>
          <w:b/>
          <w:highlight w:val="yellow"/>
          <w:u w:val="single"/>
        </w:rPr>
        <w:t>)</w:t>
      </w:r>
      <w:r>
        <w:t xml:space="preserve"> in some areas. </w:t>
      </w:r>
    </w:p>
    <w:p w:rsidR="00C2662F" w:rsidRDefault="00C2662F" w:rsidP="00C2662F">
      <w:pPr>
        <w:pStyle w:val="zn-bodyparagraph"/>
      </w:pPr>
      <w:r>
        <w:t xml:space="preserve">Controversy has surrounded the placement of houses near Houston's </w:t>
      </w:r>
      <w:r w:rsidRPr="00BF53B4">
        <w:rPr>
          <w:b/>
          <w:highlight w:val="yellow"/>
          <w:u w:val="single"/>
        </w:rPr>
        <w:t>reservoirs</w:t>
      </w:r>
      <w:r>
        <w:t xml:space="preserve">, especially since floodwater overflowed the </w:t>
      </w:r>
      <w:r>
        <w:rPr>
          <w:b/>
        </w:rPr>
        <w:t>reservoir</w:t>
      </w:r>
      <w:r>
        <w:rPr>
          <w:rFonts w:hint="eastAsia"/>
        </w:rPr>
        <w:t>。</w:t>
      </w:r>
      <w:r>
        <w:t xml:space="preserve">Residents evacuate their homes Tuesday near the Addicks </w:t>
      </w:r>
      <w:r w:rsidRPr="00C34D3F">
        <w:rPr>
          <w:b/>
        </w:rPr>
        <w:t>Reservoir</w:t>
      </w:r>
      <w:r>
        <w:t xml:space="preserve"> in Houston. </w:t>
      </w:r>
    </w:p>
    <w:p w:rsidR="00C2662F" w:rsidRDefault="00C2662F" w:rsidP="00C2662F">
      <w:pPr>
        <w:pStyle w:val="zn-bodyparagraph"/>
      </w:pPr>
      <w:r>
        <w:t xml:space="preserve">"They allowed them to build homes inside the </w:t>
      </w:r>
      <w:r w:rsidRPr="00802192">
        <w:rPr>
          <w:b/>
        </w:rPr>
        <w:t>reservoir</w:t>
      </w:r>
      <w:r>
        <w:t xml:space="preserve">. And these homes are </w:t>
      </w:r>
      <w:r w:rsidRPr="00BF53B4">
        <w:rPr>
          <w:b/>
          <w:highlight w:val="yellow"/>
          <w:u w:val="single"/>
        </w:rPr>
        <w:t>flooded</w:t>
      </w:r>
      <w:r w:rsidRPr="00BF53B4">
        <w:rPr>
          <w:rFonts w:hint="eastAsia"/>
          <w:b/>
          <w:highlight w:val="yellow"/>
          <w:u w:val="single"/>
        </w:rPr>
        <w:t>/deluged/inundated/</w:t>
      </w:r>
      <w:r w:rsidRPr="00BF53B4">
        <w:rPr>
          <w:b/>
          <w:highlight w:val="yellow"/>
          <w:u w:val="single"/>
        </w:rPr>
        <w:t>submerged</w:t>
      </w:r>
      <w:r>
        <w:t xml:space="preserve">. -- 2,500 homes are </w:t>
      </w:r>
      <w:r w:rsidRPr="00BF53B4">
        <w:rPr>
          <w:b/>
          <w:highlight w:val="yellow"/>
          <w:u w:val="single"/>
        </w:rPr>
        <w:t>flooded/deluged</w:t>
      </w:r>
      <w:r>
        <w:t xml:space="preserve">, some of them up to 5 feet deep," CNN </w:t>
      </w:r>
      <w:r w:rsidRPr="00BF53B4">
        <w:rPr>
          <w:b/>
          <w:highlight w:val="yellow"/>
          <w:u w:val="single"/>
        </w:rPr>
        <w:t>meteorologist</w:t>
      </w:r>
      <w:r>
        <w:t xml:space="preserve"> Chad Myers said Wednesday. "They built homes inside a lake." And those homes "will be </w:t>
      </w:r>
      <w:r w:rsidRPr="00BF53B4">
        <w:rPr>
          <w:b/>
          <w:highlight w:val="yellow"/>
          <w:u w:val="single"/>
        </w:rPr>
        <w:t>inundated/submerged</w:t>
      </w:r>
      <w:r>
        <w:t xml:space="preserve"> for several weeks</w:t>
      </w:r>
      <w:proofErr w:type="gramStart"/>
      <w:r>
        <w:t>.”He</w:t>
      </w:r>
      <w:proofErr w:type="gramEnd"/>
      <w:r>
        <w:t xml:space="preserve"> also said it's unclear whether rebuilding homes in the same area will be allowed.</w:t>
      </w:r>
    </w:p>
    <w:p w:rsidR="00C2662F" w:rsidRDefault="00C2662F" w:rsidP="00C2662F">
      <w:pPr>
        <w:pStyle w:val="zn-bodyparagraph"/>
      </w:pPr>
      <w:r>
        <w:lastRenderedPageBreak/>
        <w:t xml:space="preserve">New Orleans officials announced a </w:t>
      </w:r>
      <w:r w:rsidRPr="00BF53B4">
        <w:rPr>
          <w:b/>
          <w:highlight w:val="yellow"/>
          <w:u w:val="single"/>
        </w:rPr>
        <w:t xml:space="preserve">fundraiser </w:t>
      </w:r>
      <w:r w:rsidRPr="00BF53B4">
        <w:rPr>
          <w:rFonts w:hint="eastAsia"/>
          <w:b/>
          <w:highlight w:val="yellow"/>
          <w:u w:val="single"/>
        </w:rPr>
        <w:t>筹集善款</w:t>
      </w:r>
      <w:r>
        <w:t xml:space="preserve"> to help the residents of Houston and other flooded/deluged Texas cities recover from Harvey. "No city was more welcoming for the citizens of New Orleans than the people of Houston," Landrieu said. "And our heart breaks for them as they go through their trying to times. We </w:t>
      </w:r>
      <w:r w:rsidRPr="00BF53B4">
        <w:rPr>
          <w:b/>
          <w:highlight w:val="yellow"/>
          <w:u w:val="single"/>
        </w:rPr>
        <w:t>help each other out</w:t>
      </w:r>
      <w:r>
        <w:t xml:space="preserve">” Strangers from across the country descended on Texas and braved </w:t>
      </w:r>
      <w:r w:rsidRPr="00BF53B4">
        <w:rPr>
          <w:b/>
          <w:highlight w:val="yellow"/>
          <w:u w:val="single"/>
        </w:rPr>
        <w:t>treacherous</w:t>
      </w:r>
      <w:r>
        <w:t xml:space="preserve"> floodwater to evacuate victims.    </w:t>
      </w:r>
      <w:r w:rsidRPr="00137A26">
        <w:rPr>
          <w:b/>
          <w:highlight w:val="yellow"/>
          <w:u w:val="single"/>
        </w:rPr>
        <w:t>//treacherous weather (危险的; 变化莫测</w:t>
      </w:r>
      <w:r w:rsidRPr="00137A26">
        <w:rPr>
          <w:rFonts w:hint="eastAsia"/>
          <w:b/>
          <w:highlight w:val="yellow"/>
          <w:u w:val="single"/>
        </w:rPr>
        <w:t>的</w:t>
      </w:r>
      <w:r w:rsidRPr="00137A26">
        <w:rPr>
          <w:b/>
          <w:highlight w:val="yellow"/>
          <w:u w:val="single"/>
        </w:rPr>
        <w:t>)</w:t>
      </w:r>
    </w:p>
    <w:p w:rsidR="00C2662F" w:rsidRDefault="00C2662F" w:rsidP="00C2662F"/>
    <w:p w:rsidR="00C2662F" w:rsidRPr="00724A22" w:rsidRDefault="00242A53" w:rsidP="00C2662F">
      <w:hyperlink r:id="rId42" w:history="1">
        <w:r w:rsidR="00C2662F" w:rsidRPr="003E78AD">
          <w:rPr>
            <w:rStyle w:val="Hyperlink"/>
          </w:rPr>
          <w:t>http://edition.cnn.com/2017/08/28/us/harvey-houston-texas-louisiana/index.html</w:t>
        </w:r>
      </w:hyperlink>
      <w:r w:rsidR="00C2662F">
        <w:t xml:space="preserve"> </w:t>
      </w:r>
    </w:p>
    <w:p w:rsidR="00C2662F" w:rsidRDefault="00C2662F" w:rsidP="00C2662F">
      <w:r>
        <w:t>As night fell Monday, emergency officials in Texas continued fielding calls from stranded residents/</w:t>
      </w:r>
      <w:r w:rsidRPr="00C87154">
        <w:rPr>
          <w:b/>
          <w:highlight w:val="yellow"/>
          <w:u w:val="single"/>
        </w:rPr>
        <w:t xml:space="preserve">dwellers/ˈdwɛlə//inhabitant </w:t>
      </w:r>
      <w:r w:rsidRPr="00C87154">
        <w:rPr>
          <w:b/>
          <w:highlight w:val="yellow"/>
          <w:u w:val="single"/>
        </w:rPr>
        <w:t>居</w:t>
      </w:r>
      <w:r w:rsidRPr="00C87154">
        <w:rPr>
          <w:rFonts w:hint="eastAsia"/>
          <w:b/>
          <w:highlight w:val="yellow"/>
          <w:u w:val="single"/>
        </w:rPr>
        <w:t>民</w:t>
      </w:r>
      <w:r>
        <w:t xml:space="preserve">, rescuing thousands from Harvey's floodwaters. </w:t>
      </w:r>
    </w:p>
    <w:p w:rsidR="00C2662F" w:rsidRDefault="00C2662F" w:rsidP="00C2662F">
      <w:pPr>
        <w:rPr>
          <w:b/>
        </w:rPr>
      </w:pPr>
      <w:r>
        <w:t xml:space="preserve">"The Coast Guard is continuing to receive upwards of 1,000 calls per hour," US Coast Guard said Monday. "Today alone, the Coast Guard has rescued over 3,000 people. That includes both air rescues and rescues using boats."      </w:t>
      </w:r>
      <w:r w:rsidRPr="00C87154">
        <w:rPr>
          <w:b/>
          <w:highlight w:val="yellow"/>
          <w:u w:val="single"/>
        </w:rPr>
        <w:t xml:space="preserve">// dwell on sth = ruminate on sth </w:t>
      </w:r>
    </w:p>
    <w:p w:rsidR="00C2662F" w:rsidRPr="00934E91" w:rsidRDefault="00C2662F" w:rsidP="00C2662F">
      <w:pPr>
        <w:rPr>
          <w:b/>
        </w:rPr>
      </w:pPr>
    </w:p>
    <w:p w:rsidR="00C2662F" w:rsidRDefault="00C2662F" w:rsidP="00C2662F">
      <w:r>
        <w:t xml:space="preserve">Since midnight Sunday, more than 2,300 calls have </w:t>
      </w:r>
      <w:r w:rsidRPr="00C87154">
        <w:rPr>
          <w:b/>
          <w:highlight w:val="yellow"/>
          <w:u w:val="single"/>
        </w:rPr>
        <w:t>poured in to</w:t>
      </w:r>
      <w:r>
        <w:t xml:space="preserve"> the Houston Fire Department, including 400 calls for rescue Monday afternoon, Houston officials said. Houston police had rescued 1,000 people since Monday morning, bringing the total number rescued to more than 3,000 since the storm </w:t>
      </w:r>
      <w:r w:rsidRPr="00A67BB9">
        <w:rPr>
          <w:b/>
          <w:color w:val="FF0000"/>
          <w:highlight w:val="yellow"/>
          <w:u w:val="single"/>
        </w:rPr>
        <w:t>flooded/deluged</w:t>
      </w:r>
      <w:r w:rsidRPr="00A67BB9">
        <w:rPr>
          <w:color w:val="FF0000"/>
        </w:rPr>
        <w:t xml:space="preserve"> </w:t>
      </w:r>
      <w:r>
        <w:t>the city.</w:t>
      </w:r>
    </w:p>
    <w:p w:rsidR="00C2662F" w:rsidRDefault="00C2662F" w:rsidP="00C2662F">
      <w:r>
        <w:t xml:space="preserve">As Harvey </w:t>
      </w:r>
      <w:r w:rsidRPr="000D165C">
        <w:rPr>
          <w:b/>
          <w:highlight w:val="yellow"/>
          <w:u w:val="single"/>
        </w:rPr>
        <w:t>dumped rain</w:t>
      </w:r>
      <w:r>
        <w:t xml:space="preserve"> on East Texas and the waters rose, people started to panic, rushing rescue boats and even shooting at them if they didn't stop, said one volunteer rescuer. Cain, of the Cajun Navy, a Louisiana-based rescue force that </w:t>
      </w:r>
      <w:r w:rsidRPr="0056568C">
        <w:rPr>
          <w:b/>
          <w:highlight w:val="yellow"/>
          <w:u w:val="single"/>
        </w:rPr>
        <w:t>gained fame</w:t>
      </w:r>
      <w:r>
        <w:t xml:space="preserve"> during Hurricane Katrina, said in one instance, a boat broke down, and while the crew sought shelter in a delivery truck, people tried to steal the inoperable boat. "They're making it difficult for us to rescue them. You have people rushing the boat. Everyone wants to get in at the same time. They're panicking </w:t>
      </w:r>
      <w:r w:rsidRPr="0056568C">
        <w:rPr>
          <w:b/>
          <w:highlight w:val="yellow"/>
          <w:u w:val="single"/>
        </w:rPr>
        <w:t>even in desperate situation</w:t>
      </w:r>
      <w:r>
        <w:t>. Water is rising."</w:t>
      </w:r>
    </w:p>
    <w:p w:rsidR="00C2662F" w:rsidRDefault="00C2662F" w:rsidP="00C2662F"/>
    <w:p w:rsidR="00C2662F" w:rsidRDefault="00C2662F" w:rsidP="00C2662F">
      <w:r>
        <w:t xml:space="preserve">Because of the hostile responses, the Cajun Navy has been forced to halt some rescue attempts, Cain said. "We have boats being shot at if we're not picking everybody up. We're having to pull out for a minute. We're dropping an airboat right now to go rescue a couple of our boats that broke, and they're kind of under attack," </w:t>
      </w:r>
    </w:p>
    <w:p w:rsidR="00C2662F" w:rsidRDefault="00C2662F" w:rsidP="00C2662F">
      <w:r>
        <w:t xml:space="preserve">There is no indication the water will stop rising anytime soon. Swollen rivers in east Texas aren't expected to </w:t>
      </w:r>
      <w:r w:rsidRPr="00C12CF9">
        <w:rPr>
          <w:b/>
          <w:highlight w:val="yellow"/>
        </w:rPr>
        <w:t>crest</w:t>
      </w:r>
      <w:r>
        <w:t xml:space="preserve"> until later this week, and federal officials are already predicting the deadly Tropical Storm Harvey will drive 30,000 people </w:t>
      </w:r>
      <w:r w:rsidRPr="00EE566C">
        <w:rPr>
          <w:b/>
          <w:highlight w:val="yellow"/>
          <w:u w:val="single"/>
        </w:rPr>
        <w:t>displaced</w:t>
      </w:r>
      <w:r w:rsidRPr="00EE566C">
        <w:rPr>
          <w:b/>
          <w:highlight w:val="yellow"/>
          <w:u w:val="single"/>
        </w:rPr>
        <w:t>无家可归</w:t>
      </w:r>
      <w:r w:rsidRPr="00EE566C">
        <w:rPr>
          <w:rFonts w:hint="eastAsia"/>
          <w:b/>
          <w:highlight w:val="yellow"/>
          <w:u w:val="single"/>
        </w:rPr>
        <w:t>的</w:t>
      </w:r>
      <w:r>
        <w:t xml:space="preserve"> and temporarily settled down into </w:t>
      </w:r>
      <w:r w:rsidRPr="00EE566C">
        <w:rPr>
          <w:b/>
          <w:highlight w:val="yellow"/>
          <w:u w:val="single"/>
        </w:rPr>
        <w:t>makeshift shelters</w:t>
      </w:r>
      <w:r>
        <w:t xml:space="preserve"> and spur 450,000 victims to seek some sort of disaster assistance.  </w:t>
      </w:r>
      <w:r w:rsidRPr="001534AA">
        <w:rPr>
          <w:b/>
          <w:highlight w:val="yellow"/>
          <w:u w:val="single"/>
        </w:rPr>
        <w:t>//makeshift shelter; makeshift clinic</w:t>
      </w:r>
    </w:p>
    <w:p w:rsidR="00C2662F" w:rsidRDefault="00C2662F" w:rsidP="00C2662F"/>
    <w:p w:rsidR="00C2662F" w:rsidRDefault="00C2662F" w:rsidP="00C2662F">
      <w:r>
        <w:t>President pledges 'rapid action from Congress'</w:t>
      </w:r>
    </w:p>
    <w:p w:rsidR="00C2662F" w:rsidRDefault="00C2662F" w:rsidP="00C2662F">
      <w:r>
        <w:t xml:space="preserve">President Trump said Monday the recovery from Hurricane Harvey will be "a long and difficult road," but predicted the country would emerge "bigger, better, stronger than ever before." Trump is scheduled to visit Texas on Tuesday. </w:t>
      </w:r>
    </w:p>
    <w:p w:rsidR="00C2662F" w:rsidRDefault="00C2662F" w:rsidP="00C2662F">
      <w:r>
        <w:lastRenderedPageBreak/>
        <w:t xml:space="preserve">Calling the </w:t>
      </w:r>
      <w:proofErr w:type="gramStart"/>
      <w:r>
        <w:t>storm</w:t>
      </w:r>
      <w:proofErr w:type="gramEnd"/>
      <w:r>
        <w:t xml:space="preserve"> a </w:t>
      </w:r>
      <w:r w:rsidRPr="0058679A">
        <w:rPr>
          <w:b/>
          <w:highlight w:val="yellow"/>
          <w:u w:val="single"/>
        </w:rPr>
        <w:t>catastrophe</w:t>
      </w:r>
      <w:r>
        <w:t xml:space="preserve"> in Southeast Texas, the President said, "We see neighbor helping neighbor, friend helping friend and stranger helping stranger. We are one American family. We hurt together, we struggle together and believe me, we </w:t>
      </w:r>
      <w:r w:rsidRPr="0058679A">
        <w:rPr>
          <w:b/>
          <w:highlight w:val="yellow"/>
        </w:rPr>
        <w:t>endure</w:t>
      </w:r>
      <w:r>
        <w:t xml:space="preserve"> together."  </w:t>
      </w:r>
      <w:r w:rsidRPr="0058679A">
        <w:rPr>
          <w:b/>
          <w:highlight w:val="yellow"/>
        </w:rPr>
        <w:t xml:space="preserve">//[in'djuə] vt. </w:t>
      </w:r>
      <w:r w:rsidRPr="0058679A">
        <w:rPr>
          <w:b/>
          <w:highlight w:val="yellow"/>
        </w:rPr>
        <w:t>忍耐；容</w:t>
      </w:r>
      <w:r w:rsidRPr="0058679A">
        <w:rPr>
          <w:rFonts w:hint="eastAsia"/>
          <w:b/>
          <w:highlight w:val="yellow"/>
        </w:rPr>
        <w:t>忍</w:t>
      </w:r>
      <w:r w:rsidRPr="0058679A">
        <w:rPr>
          <w:rFonts w:hint="eastAsia"/>
          <w:b/>
          <w:highlight w:val="yellow"/>
        </w:rPr>
        <w:t xml:space="preserve"> endura</w:t>
      </w:r>
      <w:r w:rsidRPr="0058679A">
        <w:rPr>
          <w:b/>
          <w:highlight w:val="yellow"/>
        </w:rPr>
        <w:t>n</w:t>
      </w:r>
      <w:r w:rsidRPr="0058679A">
        <w:rPr>
          <w:rFonts w:hint="eastAsia"/>
          <w:b/>
          <w:highlight w:val="yellow"/>
        </w:rPr>
        <w:t xml:space="preserve">ce </w:t>
      </w:r>
      <w:r w:rsidRPr="0058679A">
        <w:rPr>
          <w:b/>
          <w:highlight w:val="yellow"/>
        </w:rPr>
        <w:t> </w:t>
      </w:r>
      <w:r w:rsidRPr="0058679A">
        <w:rPr>
          <w:b/>
          <w:highlight w:val="yellow"/>
        </w:rPr>
        <w:t>忍耐</w:t>
      </w:r>
      <w:r w:rsidRPr="0058679A">
        <w:rPr>
          <w:rFonts w:hint="eastAsia"/>
          <w:b/>
          <w:highlight w:val="yellow"/>
        </w:rPr>
        <w:t>力</w:t>
      </w:r>
    </w:p>
    <w:p w:rsidR="00C2662F" w:rsidRPr="0058679A" w:rsidRDefault="00C2662F" w:rsidP="00C2662F">
      <w:r w:rsidRPr="0058679A">
        <w:t> </w:t>
      </w:r>
    </w:p>
    <w:p w:rsidR="00C2662F" w:rsidRDefault="00242A53" w:rsidP="00C2662F">
      <w:pPr>
        <w:rPr>
          <w:b/>
          <w:u w:val="single"/>
        </w:rPr>
      </w:pPr>
      <w:hyperlink r:id="rId43" w:history="1"/>
      <w:r w:rsidR="00C2662F">
        <w:rPr>
          <w:lang w:val="en"/>
        </w:rPr>
        <w:t xml:space="preserve">After checking the </w:t>
      </w:r>
      <w:r w:rsidR="00C2662F" w:rsidRPr="00E81149">
        <w:rPr>
          <w:b/>
          <w:highlight w:val="yellow"/>
          <w:u w:val="single"/>
        </w:rPr>
        <w:t>rain gauge</w:t>
      </w:r>
      <w:r w:rsidR="00C2662F" w:rsidRPr="00E81149">
        <w:rPr>
          <w:b/>
          <w:highlight w:val="yellow"/>
          <w:u w:val="single"/>
        </w:rPr>
        <w:t>雨量计</w:t>
      </w:r>
      <w:r w:rsidR="00C2662F">
        <w:rPr>
          <w:lang w:val="en"/>
        </w:rPr>
        <w:t xml:space="preserve">, a new daily rainfall record was set </w:t>
      </w:r>
      <w:r w:rsidR="00C2662F" w:rsidRPr="00F355BD">
        <w:rPr>
          <w:b/>
          <w:highlight w:val="yellow"/>
          <w:u w:val="single"/>
        </w:rPr>
        <w:t>unprecedentedly high</w:t>
      </w:r>
      <w:r w:rsidR="00C2662F">
        <w:rPr>
          <w:lang w:val="en"/>
        </w:rPr>
        <w:t xml:space="preserve"> at the NWS Office of 16.08" beating yesterday's record of 14.40</w:t>
      </w:r>
      <w:proofErr w:type="gramStart"/>
      <w:r w:rsidR="00C2662F">
        <w:rPr>
          <w:lang w:val="en"/>
        </w:rPr>
        <w:t>"  /</w:t>
      </w:r>
      <w:proofErr w:type="gramEnd"/>
      <w:r w:rsidR="00C2662F">
        <w:rPr>
          <w:lang w:val="en"/>
        </w:rPr>
        <w:t xml:space="preserve">/ </w:t>
      </w:r>
      <w:r w:rsidR="00C2662F" w:rsidRPr="00E81149">
        <w:rPr>
          <w:b/>
          <w:highlight w:val="yellow"/>
          <w:u w:val="single"/>
        </w:rPr>
        <w:t xml:space="preserve">[ rain gauge ]  N an instrument for measuring rainfall or snowfall, consisting of a cylinder covered by a funnel-like lid </w:t>
      </w:r>
      <w:r w:rsidR="00C2662F" w:rsidRPr="00E81149">
        <w:rPr>
          <w:b/>
          <w:highlight w:val="yellow"/>
          <w:u w:val="single"/>
        </w:rPr>
        <w:t>雨量计</w:t>
      </w:r>
      <w:r w:rsidR="00C2662F" w:rsidRPr="00E81149">
        <w:rPr>
          <w:b/>
          <w:highlight w:val="yellow"/>
          <w:u w:val="single"/>
        </w:rPr>
        <w:t xml:space="preserve"> (Also called pluviometer)</w:t>
      </w:r>
    </w:p>
    <w:tbl>
      <w:tblPr>
        <w:tblW w:w="21716" w:type="dxa"/>
        <w:tblLook w:val="04A0" w:firstRow="1" w:lastRow="0" w:firstColumn="1" w:lastColumn="0" w:noHBand="0" w:noVBand="1"/>
      </w:tblPr>
      <w:tblGrid>
        <w:gridCol w:w="3256"/>
        <w:gridCol w:w="18460"/>
      </w:tblGrid>
      <w:tr w:rsidR="00C2662F" w:rsidRPr="001968EA" w:rsidTr="00F558AD">
        <w:trPr>
          <w:trHeight w:val="420"/>
        </w:trPr>
        <w:tc>
          <w:tcPr>
            <w:tcW w:w="3256" w:type="dxa"/>
            <w:tcBorders>
              <w:top w:val="single" w:sz="4" w:space="0" w:color="auto"/>
              <w:left w:val="single" w:sz="4" w:space="0" w:color="auto"/>
              <w:bottom w:val="single" w:sz="4" w:space="0" w:color="auto"/>
              <w:right w:val="nil"/>
            </w:tcBorders>
            <w:shd w:val="clear" w:color="000000" w:fill="FABF8F"/>
            <w:hideMark/>
          </w:tcPr>
          <w:p w:rsidR="00C2662F" w:rsidRPr="001968EA" w:rsidRDefault="00C2662F" w:rsidP="00F558AD">
            <w:pPr>
              <w:rPr>
                <w:rFonts w:ascii="Calibri" w:eastAsia="Times New Roman" w:hAnsi="Calibri" w:cs="Times New Roman"/>
                <w:sz w:val="16"/>
                <w:szCs w:val="16"/>
              </w:rPr>
            </w:pPr>
            <w:r w:rsidRPr="001968EA">
              <w:rPr>
                <w:rFonts w:ascii="Microsoft YaHei" w:eastAsia="Microsoft YaHei" w:hAnsi="Microsoft YaHei" w:cs="Microsoft YaHei" w:hint="eastAsia"/>
                <w:sz w:val="16"/>
                <w:szCs w:val="16"/>
              </w:rPr>
              <w:t>温度计；体温</w:t>
            </w:r>
            <w:r w:rsidRPr="001968EA">
              <w:rPr>
                <w:rFonts w:ascii="Microsoft YaHei" w:eastAsia="Microsoft YaHei" w:hAnsi="Microsoft YaHei" w:cs="Microsoft YaHei"/>
                <w:sz w:val="16"/>
                <w:szCs w:val="16"/>
              </w:rPr>
              <w:t>计</w:t>
            </w:r>
          </w:p>
        </w:tc>
        <w:tc>
          <w:tcPr>
            <w:tcW w:w="18460" w:type="dxa"/>
            <w:tcBorders>
              <w:top w:val="single" w:sz="4" w:space="0" w:color="auto"/>
              <w:left w:val="single" w:sz="4" w:space="0" w:color="auto"/>
              <w:bottom w:val="single" w:sz="4" w:space="0" w:color="auto"/>
              <w:right w:val="nil"/>
            </w:tcBorders>
            <w:shd w:val="clear" w:color="auto" w:fill="auto"/>
            <w:hideMark/>
          </w:tcPr>
          <w:p w:rsidR="00C2662F" w:rsidRPr="001968EA" w:rsidRDefault="00C2662F" w:rsidP="00F558AD">
            <w:pPr>
              <w:rPr>
                <w:rFonts w:ascii="Calibri" w:eastAsia="Times New Roman" w:hAnsi="Calibri" w:cs="Times New Roman"/>
                <w:color w:val="000000"/>
              </w:rPr>
            </w:pPr>
            <w:r w:rsidRPr="001968EA">
              <w:rPr>
                <w:rFonts w:ascii="Calibri" w:eastAsia="Times New Roman" w:hAnsi="Calibri" w:cs="Times New Roman"/>
                <w:color w:val="000000"/>
              </w:rPr>
              <w:t xml:space="preserve">[θə'mɒmɪtə] thermometer     </w:t>
            </w:r>
          </w:p>
        </w:tc>
      </w:tr>
      <w:tr w:rsidR="00C2662F" w:rsidRPr="001968EA" w:rsidTr="00F558AD">
        <w:trPr>
          <w:trHeight w:val="495"/>
        </w:trPr>
        <w:tc>
          <w:tcPr>
            <w:tcW w:w="3256" w:type="dxa"/>
            <w:tcBorders>
              <w:top w:val="nil"/>
              <w:left w:val="single" w:sz="4" w:space="0" w:color="auto"/>
              <w:bottom w:val="single" w:sz="4" w:space="0" w:color="auto"/>
              <w:right w:val="nil"/>
            </w:tcBorders>
            <w:shd w:val="clear" w:color="000000" w:fill="FABF8F"/>
            <w:hideMark/>
          </w:tcPr>
          <w:p w:rsidR="00C2662F" w:rsidRPr="001968EA" w:rsidRDefault="00C2662F" w:rsidP="00F558AD">
            <w:pPr>
              <w:rPr>
                <w:rFonts w:ascii="Calibri" w:eastAsia="Times New Roman" w:hAnsi="Calibri" w:cs="Times New Roman"/>
                <w:sz w:val="16"/>
                <w:szCs w:val="16"/>
              </w:rPr>
            </w:pPr>
            <w:r w:rsidRPr="001968EA">
              <w:rPr>
                <w:rFonts w:ascii="Microsoft YaHei" w:eastAsia="Microsoft YaHei" w:hAnsi="Microsoft YaHei" w:cs="Microsoft YaHei"/>
                <w:sz w:val="16"/>
                <w:szCs w:val="16"/>
              </w:rPr>
              <w:t>（汽车的）里程表，里程计</w:t>
            </w:r>
          </w:p>
        </w:tc>
        <w:tc>
          <w:tcPr>
            <w:tcW w:w="18460" w:type="dxa"/>
            <w:tcBorders>
              <w:top w:val="nil"/>
              <w:left w:val="single" w:sz="4" w:space="0" w:color="auto"/>
              <w:bottom w:val="single" w:sz="4" w:space="0" w:color="auto"/>
              <w:right w:val="nil"/>
            </w:tcBorders>
            <w:shd w:val="clear" w:color="auto" w:fill="auto"/>
            <w:hideMark/>
          </w:tcPr>
          <w:p w:rsidR="00C2662F" w:rsidRPr="001968EA" w:rsidRDefault="00C2662F" w:rsidP="00F558AD">
            <w:pPr>
              <w:rPr>
                <w:rFonts w:ascii="Calibri" w:eastAsia="Times New Roman" w:hAnsi="Calibri" w:cs="Times New Roman"/>
                <w:color w:val="000000"/>
              </w:rPr>
            </w:pPr>
            <w:r w:rsidRPr="001968EA">
              <w:rPr>
                <w:rFonts w:ascii="Calibri" w:eastAsia="Times New Roman" w:hAnsi="Calibri" w:cs="Times New Roman"/>
                <w:color w:val="0070C0"/>
              </w:rPr>
              <w:t>[</w:t>
            </w:r>
            <w:r w:rsidRPr="001968EA">
              <w:rPr>
                <w:rFonts w:ascii="Calibri" w:eastAsia="Times New Roman" w:hAnsi="Calibri" w:cs="Times New Roman"/>
                <w:b/>
                <w:bCs/>
                <w:color w:val="0070C0"/>
              </w:rPr>
              <w:t>əu'</w:t>
            </w:r>
            <w:r w:rsidRPr="001968EA">
              <w:rPr>
                <w:rFonts w:ascii="Calibri" w:eastAsia="Times New Roman" w:hAnsi="Calibri" w:cs="Times New Roman"/>
                <w:color w:val="000000"/>
              </w:rPr>
              <w:t>dɔmitə] n.   odometer</w:t>
            </w:r>
          </w:p>
        </w:tc>
      </w:tr>
      <w:tr w:rsidR="00C2662F" w:rsidRPr="001968EA" w:rsidTr="00F558AD">
        <w:trPr>
          <w:trHeight w:val="420"/>
        </w:trPr>
        <w:tc>
          <w:tcPr>
            <w:tcW w:w="3256" w:type="dxa"/>
            <w:tcBorders>
              <w:top w:val="nil"/>
              <w:left w:val="single" w:sz="4" w:space="0" w:color="auto"/>
              <w:bottom w:val="single" w:sz="4" w:space="0" w:color="auto"/>
              <w:right w:val="nil"/>
            </w:tcBorders>
            <w:shd w:val="clear" w:color="000000" w:fill="FABF8F"/>
            <w:hideMark/>
          </w:tcPr>
          <w:p w:rsidR="00C2662F" w:rsidRPr="001968EA" w:rsidRDefault="00C2662F" w:rsidP="00F558AD">
            <w:pPr>
              <w:rPr>
                <w:rFonts w:ascii="Calibri" w:eastAsia="Times New Roman" w:hAnsi="Calibri" w:cs="Times New Roman"/>
                <w:sz w:val="16"/>
                <w:szCs w:val="16"/>
              </w:rPr>
            </w:pPr>
            <w:r w:rsidRPr="001968EA">
              <w:rPr>
                <w:rFonts w:ascii="Calibri" w:eastAsia="Times New Roman" w:hAnsi="Calibri" w:cs="Times New Roman"/>
                <w:sz w:val="16"/>
                <w:szCs w:val="16"/>
              </w:rPr>
              <w:t xml:space="preserve">n. </w:t>
            </w:r>
            <w:r w:rsidRPr="001968EA">
              <w:rPr>
                <w:rFonts w:ascii="Microsoft YaHei" w:eastAsia="Microsoft YaHei" w:hAnsi="Microsoft YaHei" w:cs="Microsoft YaHei"/>
                <w:sz w:val="16"/>
                <w:szCs w:val="16"/>
              </w:rPr>
              <w:t>测高仪，高度计</w:t>
            </w:r>
          </w:p>
        </w:tc>
        <w:tc>
          <w:tcPr>
            <w:tcW w:w="18460" w:type="dxa"/>
            <w:tcBorders>
              <w:top w:val="nil"/>
              <w:left w:val="single" w:sz="4" w:space="0" w:color="auto"/>
              <w:bottom w:val="single" w:sz="4" w:space="0" w:color="auto"/>
              <w:right w:val="nil"/>
            </w:tcBorders>
            <w:shd w:val="clear" w:color="auto" w:fill="auto"/>
            <w:hideMark/>
          </w:tcPr>
          <w:p w:rsidR="00C2662F" w:rsidRPr="001968EA" w:rsidRDefault="00C2662F" w:rsidP="00F558AD">
            <w:pPr>
              <w:rPr>
                <w:rFonts w:ascii="Calibri" w:eastAsia="Times New Roman" w:hAnsi="Calibri" w:cs="Times New Roman"/>
                <w:color w:val="000000"/>
              </w:rPr>
            </w:pPr>
            <w:r w:rsidRPr="001968EA">
              <w:rPr>
                <w:rFonts w:ascii="Calibri" w:eastAsia="Times New Roman" w:hAnsi="Calibri" w:cs="Times New Roman"/>
                <w:color w:val="000000"/>
              </w:rPr>
              <w:t>['</w:t>
            </w:r>
            <w:proofErr w:type="gramStart"/>
            <w:r w:rsidRPr="001968EA">
              <w:rPr>
                <w:rFonts w:ascii="Calibri" w:eastAsia="Times New Roman" w:hAnsi="Calibri" w:cs="Times New Roman"/>
                <w:color w:val="000000"/>
              </w:rPr>
              <w:t xml:space="preserve">æltɪmiːtə]   </w:t>
            </w:r>
            <w:proofErr w:type="gramEnd"/>
            <w:r w:rsidRPr="001968EA">
              <w:rPr>
                <w:rFonts w:ascii="Calibri" w:eastAsia="Times New Roman" w:hAnsi="Calibri" w:cs="Times New Roman"/>
                <w:color w:val="000000"/>
              </w:rPr>
              <w:t xml:space="preserve">altimeter    =&gt; altitude </w:t>
            </w:r>
            <w:r w:rsidRPr="001968EA">
              <w:rPr>
                <w:rFonts w:ascii="Microsoft YaHei" w:eastAsia="Microsoft YaHei" w:hAnsi="Microsoft YaHei" w:cs="Microsoft YaHei"/>
                <w:color w:val="000000"/>
              </w:rPr>
              <w:t>高度</w:t>
            </w:r>
          </w:p>
        </w:tc>
      </w:tr>
      <w:tr w:rsidR="00C2662F" w:rsidRPr="001968EA" w:rsidTr="00F558AD">
        <w:trPr>
          <w:trHeight w:val="795"/>
        </w:trPr>
        <w:tc>
          <w:tcPr>
            <w:tcW w:w="3256" w:type="dxa"/>
            <w:tcBorders>
              <w:top w:val="nil"/>
              <w:left w:val="single" w:sz="4" w:space="0" w:color="auto"/>
              <w:bottom w:val="single" w:sz="4" w:space="0" w:color="auto"/>
              <w:right w:val="nil"/>
            </w:tcBorders>
            <w:shd w:val="clear" w:color="000000" w:fill="FABF8F"/>
            <w:hideMark/>
          </w:tcPr>
          <w:p w:rsidR="00C2662F" w:rsidRPr="001968EA" w:rsidRDefault="00C2662F" w:rsidP="00F558AD">
            <w:pPr>
              <w:rPr>
                <w:rFonts w:ascii="Calibri" w:eastAsia="Times New Roman" w:hAnsi="Calibri" w:cs="Times New Roman"/>
                <w:sz w:val="16"/>
                <w:szCs w:val="16"/>
              </w:rPr>
            </w:pPr>
            <w:proofErr w:type="gramStart"/>
            <w:r w:rsidRPr="001968EA">
              <w:rPr>
                <w:rFonts w:ascii="Calibri" w:eastAsia="Times New Roman" w:hAnsi="Calibri" w:cs="Times New Roman"/>
                <w:sz w:val="16"/>
                <w:szCs w:val="16"/>
              </w:rPr>
              <w:t>meterogology  [</w:t>
            </w:r>
            <w:proofErr w:type="gramEnd"/>
            <w:r w:rsidRPr="001968EA">
              <w:rPr>
                <w:rFonts w:ascii="Microsoft YaHei" w:eastAsia="Microsoft YaHei" w:hAnsi="Microsoft YaHei" w:cs="Microsoft YaHei"/>
                <w:sz w:val="16"/>
                <w:szCs w:val="16"/>
              </w:rPr>
              <w:t>气象</w:t>
            </w:r>
            <w:r w:rsidRPr="001968EA">
              <w:rPr>
                <w:rFonts w:ascii="Calibri" w:eastAsia="Times New Roman" w:hAnsi="Calibri" w:cs="Times New Roman"/>
                <w:sz w:val="16"/>
                <w:szCs w:val="16"/>
              </w:rPr>
              <w:t xml:space="preserve">] </w:t>
            </w:r>
            <w:r w:rsidRPr="001968EA">
              <w:rPr>
                <w:rFonts w:ascii="Microsoft YaHei" w:eastAsia="Microsoft YaHei" w:hAnsi="Microsoft YaHei" w:cs="Microsoft YaHei"/>
                <w:sz w:val="16"/>
                <w:szCs w:val="16"/>
              </w:rPr>
              <w:t>气压计；睛雨表；</w:t>
            </w:r>
            <w:r w:rsidRPr="001968EA">
              <w:rPr>
                <w:rFonts w:ascii="Calibri" w:eastAsia="Times New Roman" w:hAnsi="Calibri" w:cs="Times New Roman"/>
                <w:sz w:val="16"/>
                <w:szCs w:val="16"/>
              </w:rPr>
              <w:t xml:space="preserve">  </w:t>
            </w:r>
            <w:r w:rsidRPr="001968EA">
              <w:rPr>
                <w:rFonts w:ascii="Microsoft YaHei" w:eastAsia="Microsoft YaHei" w:hAnsi="Microsoft YaHei" w:cs="Microsoft YaHei"/>
                <w:sz w:val="16"/>
                <w:szCs w:val="16"/>
              </w:rPr>
              <w:t>显示变化的事物</w:t>
            </w:r>
          </w:p>
        </w:tc>
        <w:tc>
          <w:tcPr>
            <w:tcW w:w="18460" w:type="dxa"/>
            <w:tcBorders>
              <w:top w:val="nil"/>
              <w:left w:val="single" w:sz="4" w:space="0" w:color="auto"/>
              <w:bottom w:val="single" w:sz="4" w:space="0" w:color="auto"/>
              <w:right w:val="nil"/>
            </w:tcBorders>
            <w:shd w:val="clear" w:color="auto" w:fill="auto"/>
            <w:hideMark/>
          </w:tcPr>
          <w:p w:rsidR="00C2662F" w:rsidRPr="001968EA" w:rsidRDefault="00C2662F" w:rsidP="00F558AD">
            <w:pPr>
              <w:rPr>
                <w:rFonts w:ascii="Calibri" w:eastAsia="Times New Roman" w:hAnsi="Calibri" w:cs="Times New Roman"/>
                <w:color w:val="000000"/>
              </w:rPr>
            </w:pPr>
            <w:r w:rsidRPr="001968EA">
              <w:rPr>
                <w:rFonts w:ascii="Calibri" w:eastAsia="Times New Roman" w:hAnsi="Calibri" w:cs="Times New Roman"/>
                <w:color w:val="000000"/>
              </w:rPr>
              <w:t>(</w:t>
            </w:r>
            <w:proofErr w:type="gramStart"/>
            <w:r w:rsidRPr="001968EA">
              <w:rPr>
                <w:rFonts w:ascii="Calibri" w:eastAsia="Times New Roman" w:hAnsi="Calibri" w:cs="Times New Roman"/>
                <w:color w:val="000000"/>
              </w:rPr>
              <w:t>meterogology)  [</w:t>
            </w:r>
            <w:proofErr w:type="gramEnd"/>
            <w:r w:rsidRPr="001968EA">
              <w:rPr>
                <w:rFonts w:ascii="Calibri" w:eastAsia="Times New Roman" w:hAnsi="Calibri" w:cs="Times New Roman"/>
                <w:color w:val="000000"/>
              </w:rPr>
              <w:t>bə</w:t>
            </w:r>
            <w:r w:rsidRPr="001968EA">
              <w:rPr>
                <w:rFonts w:ascii="Calibri" w:eastAsia="Times New Roman" w:hAnsi="Calibri" w:cs="Times New Roman"/>
                <w:b/>
                <w:bCs/>
                <w:color w:val="FF0000"/>
              </w:rPr>
              <w:t>'rɒ</w:t>
            </w:r>
            <w:r w:rsidRPr="001968EA">
              <w:rPr>
                <w:rFonts w:ascii="Calibri" w:eastAsia="Times New Roman" w:hAnsi="Calibri" w:cs="Times New Roman"/>
                <w:color w:val="000000"/>
              </w:rPr>
              <w:t>mɪtə]  barometer</w:t>
            </w:r>
          </w:p>
        </w:tc>
      </w:tr>
      <w:tr w:rsidR="00C2662F" w:rsidRPr="001968EA" w:rsidTr="00F558AD">
        <w:trPr>
          <w:trHeight w:val="795"/>
        </w:trPr>
        <w:tc>
          <w:tcPr>
            <w:tcW w:w="3256" w:type="dxa"/>
            <w:tcBorders>
              <w:top w:val="nil"/>
              <w:left w:val="single" w:sz="4" w:space="0" w:color="auto"/>
              <w:bottom w:val="single" w:sz="4" w:space="0" w:color="auto"/>
              <w:right w:val="nil"/>
            </w:tcBorders>
            <w:shd w:val="clear" w:color="000000" w:fill="FABF8F"/>
            <w:hideMark/>
          </w:tcPr>
          <w:p w:rsidR="00C2662F" w:rsidRPr="001968EA" w:rsidRDefault="00C2662F" w:rsidP="00F558AD">
            <w:pPr>
              <w:rPr>
                <w:rFonts w:ascii="Calibri" w:eastAsia="Times New Roman" w:hAnsi="Calibri" w:cs="Times New Roman"/>
                <w:sz w:val="16"/>
                <w:szCs w:val="16"/>
              </w:rPr>
            </w:pPr>
            <w:r w:rsidRPr="001968EA">
              <w:rPr>
                <w:rFonts w:ascii="Microsoft YaHei" w:eastAsia="Microsoft YaHei" w:hAnsi="Microsoft YaHei" w:cs="Microsoft YaHei"/>
                <w:sz w:val="16"/>
                <w:szCs w:val="16"/>
              </w:rPr>
              <w:t>雨量计</w:t>
            </w:r>
          </w:p>
        </w:tc>
        <w:tc>
          <w:tcPr>
            <w:tcW w:w="18460" w:type="dxa"/>
            <w:tcBorders>
              <w:top w:val="nil"/>
              <w:left w:val="single" w:sz="4" w:space="0" w:color="auto"/>
              <w:bottom w:val="single" w:sz="4" w:space="0" w:color="auto"/>
              <w:right w:val="nil"/>
            </w:tcBorders>
            <w:shd w:val="clear" w:color="auto" w:fill="auto"/>
            <w:hideMark/>
          </w:tcPr>
          <w:p w:rsidR="00C2662F" w:rsidRPr="001968EA" w:rsidRDefault="00C2662F" w:rsidP="00F558AD">
            <w:pPr>
              <w:rPr>
                <w:rFonts w:ascii="Calibri" w:eastAsia="Times New Roman" w:hAnsi="Calibri" w:cs="Times New Roman"/>
                <w:color w:val="000000"/>
              </w:rPr>
            </w:pPr>
            <w:r w:rsidRPr="001968EA">
              <w:rPr>
                <w:rFonts w:ascii="Calibri" w:eastAsia="Times New Roman" w:hAnsi="Calibri" w:cs="Times New Roman"/>
                <w:color w:val="000000"/>
              </w:rPr>
              <w:t>[ rain gauge / pluviometer</w:t>
            </w:r>
            <w:proofErr w:type="gramStart"/>
            <w:r w:rsidRPr="001968EA">
              <w:rPr>
                <w:rFonts w:ascii="Calibri" w:eastAsia="Times New Roman" w:hAnsi="Calibri" w:cs="Times New Roman"/>
                <w:color w:val="000000"/>
              </w:rPr>
              <w:t>) ]</w:t>
            </w:r>
            <w:proofErr w:type="gramEnd"/>
            <w:r w:rsidRPr="001968EA">
              <w:rPr>
                <w:rFonts w:ascii="Calibri" w:eastAsia="Times New Roman" w:hAnsi="Calibri" w:cs="Times New Roman"/>
                <w:color w:val="000000"/>
              </w:rPr>
              <w:t xml:space="preserve">  N an instrument for measuring rainfall or snowfall, consisting of a cylinder covered by a funnel-like lid </w:t>
            </w:r>
            <w:r w:rsidRPr="001968EA">
              <w:rPr>
                <w:rFonts w:ascii="Microsoft YaHei" w:eastAsia="Microsoft YaHei" w:hAnsi="Microsoft YaHei" w:cs="Microsoft YaHei"/>
                <w:color w:val="000000"/>
              </w:rPr>
              <w:t>雨量计</w:t>
            </w:r>
            <w:r w:rsidRPr="001968EA">
              <w:rPr>
                <w:rFonts w:ascii="Calibri" w:eastAsia="Times New Roman" w:hAnsi="Calibri" w:cs="Times New Roman"/>
                <w:color w:val="000000"/>
              </w:rPr>
              <w:t xml:space="preserve"> (Also called pluviometer)  e.g. After checking t</w:t>
            </w:r>
            <w:r w:rsidRPr="001968EA">
              <w:rPr>
                <w:rFonts w:ascii="Calibri" w:eastAsia="Times New Roman" w:hAnsi="Calibri" w:cs="Times New Roman"/>
                <w:b/>
                <w:bCs/>
                <w:color w:val="FF0000"/>
                <w:u w:val="single"/>
              </w:rPr>
              <w:t>he rain gauge/pluviometer</w:t>
            </w:r>
            <w:r w:rsidRPr="001968EA">
              <w:rPr>
                <w:rFonts w:ascii="Microsoft YaHei" w:eastAsia="Microsoft YaHei" w:hAnsi="Microsoft YaHei" w:cs="Microsoft YaHei"/>
                <w:b/>
                <w:bCs/>
                <w:color w:val="FF0000"/>
                <w:u w:val="single"/>
              </w:rPr>
              <w:t>雨量计</w:t>
            </w:r>
            <w:r w:rsidRPr="001968EA">
              <w:rPr>
                <w:rFonts w:ascii="Calibri" w:eastAsia="Times New Roman" w:hAnsi="Calibri" w:cs="Times New Roman"/>
                <w:color w:val="000000"/>
              </w:rPr>
              <w:t xml:space="preserve">, a new daily rainfall record was set unprecedentedly high at the NWS Office of 16.08" beating yesterday's record of 14.40" </w:t>
            </w:r>
          </w:p>
        </w:tc>
      </w:tr>
    </w:tbl>
    <w:p w:rsidR="00C2662F" w:rsidRDefault="00C2662F" w:rsidP="00C2662F"/>
    <w:p w:rsidR="00C2662F" w:rsidRDefault="00C2662F" w:rsidP="00C2662F">
      <w:r>
        <w:t>'Landmark event'</w:t>
      </w:r>
    </w:p>
    <w:p w:rsidR="00C2662F" w:rsidRDefault="00C2662F" w:rsidP="00C2662F">
      <w:bookmarkStart w:id="4" w:name="_Hlk491770878"/>
      <w:r>
        <w:t xml:space="preserve">Several locales have received 2 feet or more of rain, and forecasters say a </w:t>
      </w:r>
      <w:r w:rsidRPr="00457627">
        <w:rPr>
          <w:b/>
          <w:highlight w:val="yellow"/>
        </w:rPr>
        <w:t>reprieve</w:t>
      </w:r>
      <w:r>
        <w:rPr>
          <w:b/>
        </w:rPr>
        <w:t>(</w:t>
      </w:r>
      <w:r>
        <w:rPr>
          <w:rFonts w:ascii="Tahoma" w:hAnsi="Tahoma" w:cs="Tahoma"/>
          <w:color w:val="434343"/>
          <w:sz w:val="18"/>
          <w:szCs w:val="18"/>
          <w:shd w:val="clear" w:color="auto" w:fill="F2F2F2"/>
        </w:rPr>
        <w:t>缓期执</w:t>
      </w:r>
      <w:r>
        <w:rPr>
          <w:rFonts w:ascii="Microsoft YaHei UI" w:eastAsia="Microsoft YaHei UI" w:hAnsi="Microsoft YaHei UI" w:cs="Microsoft YaHei UI" w:hint="eastAsia"/>
          <w:color w:val="434343"/>
          <w:sz w:val="18"/>
          <w:szCs w:val="18"/>
          <w:shd w:val="clear" w:color="auto" w:fill="F2F2F2"/>
        </w:rPr>
        <w:t>行</w:t>
      </w:r>
      <w:r>
        <w:rPr>
          <w:b/>
        </w:rPr>
        <w:t>)</w:t>
      </w:r>
      <w:r>
        <w:t xml:space="preserve"> won't arrive until week's end at the earliest. By then, rain totals could reach another 2 feet -- with isolated instances of 40 to 50 more inches -- along the upper Texas coast. "This is </w:t>
      </w:r>
      <w:r w:rsidRPr="00457627">
        <w:rPr>
          <w:b/>
          <w:u w:val="single"/>
        </w:rPr>
        <w:t>a landmark event</w:t>
      </w:r>
      <w:r>
        <w:t xml:space="preserve"> for Texas. Texas has never seen an event like this."</w:t>
      </w:r>
    </w:p>
    <w:bookmarkEnd w:id="4"/>
    <w:p w:rsidR="00C2662F" w:rsidRDefault="00C2662F" w:rsidP="00C2662F">
      <w:r>
        <w:t xml:space="preserve">Harvey will likely surpass 2008's Hurricane Ike and 2001's Tropical Storm Allison, two of the most deadly and destructive storms to hit the Gulf Coast in recent memory, he said. Millions of people from Corpus Christi to New Orleans were under flood watches and warnings Monday as Harvey's storm bands repeatedly </w:t>
      </w:r>
      <w:r w:rsidRPr="00273C21">
        <w:rPr>
          <w:b/>
          <w:highlight w:val="yellow"/>
          <w:u w:val="single"/>
        </w:rPr>
        <w:t>pummeled(</w:t>
      </w:r>
      <w:r w:rsidRPr="00ED7E17">
        <w:rPr>
          <w:rFonts w:hint="eastAsia"/>
        </w:rPr>
        <w:t>用拳头</w:t>
      </w:r>
      <w:r w:rsidRPr="00ED7E17">
        <w:t>)</w:t>
      </w:r>
      <w:r w:rsidRPr="00ED7E17">
        <w:rPr>
          <w:rFonts w:hint="eastAsia"/>
          <w:b/>
          <w:highlight w:val="yellow"/>
        </w:rPr>
        <w:t>连续</w:t>
      </w:r>
      <w:r w:rsidRPr="00ED7E17">
        <w:rPr>
          <w:rFonts w:hint="eastAsia"/>
        </w:rPr>
        <w:t>打</w:t>
      </w:r>
      <w:r>
        <w:t xml:space="preserve"> the same areas. </w:t>
      </w:r>
      <w:hyperlink r:id="rId44" w:history="1">
        <w:r>
          <w:rPr>
            <w:rStyle w:val="Hyperlink"/>
            <w:lang w:val="en"/>
          </w:rPr>
          <w:t>#Harvey</w:t>
        </w:r>
      </w:hyperlink>
      <w:r>
        <w:rPr>
          <w:lang w:val="en"/>
        </w:rPr>
        <w:t xml:space="preserve"> is expected to </w:t>
      </w:r>
      <w:proofErr w:type="gramStart"/>
      <w:r w:rsidRPr="00273C21">
        <w:rPr>
          <w:b/>
          <w:lang w:val="en"/>
        </w:rPr>
        <w:t>retreat</w:t>
      </w:r>
      <w:r>
        <w:rPr>
          <w:lang w:val="en"/>
        </w:rPr>
        <w:t xml:space="preserve"> back</w:t>
      </w:r>
      <w:proofErr w:type="gramEnd"/>
      <w:r>
        <w:rPr>
          <w:lang w:val="en"/>
        </w:rPr>
        <w:t xml:space="preserve"> to the Gulf of Mexico before heading back toward </w:t>
      </w:r>
      <w:hyperlink r:id="rId45" w:history="1">
        <w:r>
          <w:rPr>
            <w:rStyle w:val="Hyperlink"/>
            <w:lang w:val="en"/>
          </w:rPr>
          <w:t>#Houston</w:t>
        </w:r>
      </w:hyperlink>
      <w:r>
        <w:rPr>
          <w:lang w:val="en"/>
        </w:rPr>
        <w:t xml:space="preserve"> Wednesday.</w:t>
      </w:r>
    </w:p>
    <w:p w:rsidR="00C2662F" w:rsidRDefault="00C2662F" w:rsidP="00C2662F"/>
    <w:p w:rsidR="00C2662F" w:rsidRPr="00ED7E17" w:rsidRDefault="00C2662F" w:rsidP="00C2662F">
      <w:r>
        <w:t xml:space="preserve">// </w:t>
      </w:r>
      <w:r w:rsidRPr="00ED7E17">
        <w:t>pummel /ˈpʌməl/ (</w:t>
      </w:r>
      <w:proofErr w:type="gramStart"/>
      <w:r w:rsidRPr="00ED7E17">
        <w:t>pummelling,pummelled</w:t>
      </w:r>
      <w:proofErr w:type="gramEnd"/>
      <w:r w:rsidRPr="00ED7E17">
        <w:t>,pummels)</w:t>
      </w:r>
    </w:p>
    <w:p w:rsidR="00C2662F" w:rsidRPr="00ED7E17" w:rsidRDefault="00C2662F" w:rsidP="00C2662F">
      <w:r w:rsidRPr="00ED7E17">
        <w:t>1.V-T If you </w:t>
      </w:r>
      <w:r w:rsidRPr="00ED7E17">
        <w:rPr>
          <w:b/>
          <w:highlight w:val="yellow"/>
          <w:u w:val="single"/>
        </w:rPr>
        <w:t xml:space="preserve">pummel sb/sth </w:t>
      </w:r>
      <w:r w:rsidRPr="00273C21">
        <w:rPr>
          <w:b/>
          <w:color w:val="FF0000"/>
          <w:highlight w:val="yellow"/>
          <w:u w:val="single"/>
        </w:rPr>
        <w:t>for &lt; a period of time</w:t>
      </w:r>
      <w:proofErr w:type="gramStart"/>
      <w:r w:rsidRPr="00273C21">
        <w:rPr>
          <w:b/>
          <w:color w:val="FF0000"/>
          <w:highlight w:val="yellow"/>
          <w:u w:val="single"/>
        </w:rPr>
        <w:t>&gt;</w:t>
      </w:r>
      <w:r w:rsidRPr="00273C21">
        <w:rPr>
          <w:color w:val="FF0000"/>
        </w:rPr>
        <w:t xml:space="preserve"> </w:t>
      </w:r>
      <w:r w:rsidRPr="00ED7E17">
        <w:t>,</w:t>
      </w:r>
      <w:proofErr w:type="gramEnd"/>
      <w:r w:rsidRPr="00ED7E17">
        <w:t xml:space="preserve"> you hit them </w:t>
      </w:r>
      <w:r w:rsidRPr="00273C21">
        <w:rPr>
          <w:b/>
          <w:color w:val="FF0000"/>
          <w:highlight w:val="yellow"/>
        </w:rPr>
        <w:t>many times</w:t>
      </w:r>
      <w:r w:rsidRPr="00273C21">
        <w:rPr>
          <w:color w:val="FF0000"/>
        </w:rPr>
        <w:t xml:space="preserve"> </w:t>
      </w:r>
      <w:r w:rsidRPr="00ED7E17">
        <w:t>using your fists. (</w:t>
      </w:r>
      <w:r w:rsidRPr="00ED7E17">
        <w:rPr>
          <w:rFonts w:hint="eastAsia"/>
        </w:rPr>
        <w:t>用拳头</w:t>
      </w:r>
      <w:r w:rsidRPr="00ED7E17">
        <w:t>)</w:t>
      </w:r>
      <w:r w:rsidRPr="00ED7E17">
        <w:rPr>
          <w:rFonts w:hint="eastAsia"/>
          <w:b/>
          <w:highlight w:val="yellow"/>
        </w:rPr>
        <w:t>连续</w:t>
      </w:r>
      <w:r w:rsidRPr="00ED7E17">
        <w:rPr>
          <w:rFonts w:hint="eastAsia"/>
        </w:rPr>
        <w:t>打</w:t>
      </w:r>
      <w:r w:rsidRPr="00ED7E17">
        <w:rPr>
          <w:rFonts w:hint="eastAsia"/>
        </w:rPr>
        <w:t xml:space="preserve">  </w:t>
      </w:r>
      <w:r w:rsidRPr="00ED7E17">
        <w:t xml:space="preserve"> E.G He trapped Chuck in a corner and pummelled him ferociously for thirty seconds. </w:t>
      </w:r>
      <w:r w:rsidRPr="00ED7E17">
        <w:rPr>
          <w:rFonts w:hint="eastAsia"/>
        </w:rPr>
        <w:t>用拳残忍地猛击了他三十秒</w:t>
      </w:r>
      <w:r w:rsidRPr="00ED7E17">
        <w:rPr>
          <w:rFonts w:hint="eastAsia"/>
        </w:rPr>
        <w:t xml:space="preserve"> </w:t>
      </w:r>
      <w:r>
        <w:br/>
      </w:r>
      <w:r w:rsidRPr="00ED7E17">
        <w:rPr>
          <w:rFonts w:hint="eastAsia"/>
        </w:rPr>
        <w:t xml:space="preserve">V.S. </w:t>
      </w:r>
    </w:p>
    <w:p w:rsidR="00C2662F" w:rsidRDefault="00C2662F" w:rsidP="00C2662F">
      <w:r w:rsidRPr="00ED7E17">
        <w:t>Punch</w:t>
      </w:r>
      <w:r>
        <w:t xml:space="preserve">: </w:t>
      </w:r>
      <w:r w:rsidRPr="00ED7E17">
        <w:t>If you </w:t>
      </w:r>
      <w:r w:rsidRPr="00DB41CD">
        <w:rPr>
          <w:b/>
          <w:highlight w:val="yellow"/>
          <w:u w:val="single"/>
        </w:rPr>
        <w:t>punch sb/sth,</w:t>
      </w:r>
      <w:r w:rsidRPr="00ED7E17">
        <w:t xml:space="preserve"> you hit them hard with your fist. </w:t>
      </w:r>
      <w:r w:rsidRPr="00ED7E17">
        <w:rPr>
          <w:rFonts w:hint="eastAsia"/>
        </w:rPr>
        <w:t>用拳猛击</w:t>
      </w:r>
      <w:r>
        <w:rPr>
          <w:rFonts w:hint="eastAsia"/>
        </w:rPr>
        <w:t>(</w:t>
      </w:r>
      <w:r>
        <w:rPr>
          <w:rFonts w:hint="eastAsia"/>
        </w:rPr>
        <w:t>一次</w:t>
      </w:r>
      <w:r w:rsidRPr="00ED7E17">
        <w:rPr>
          <w:rFonts w:hint="eastAsia"/>
        </w:rPr>
        <w:t>猛击</w:t>
      </w:r>
      <w:r>
        <w:rPr>
          <w:rFonts w:hint="eastAsia"/>
        </w:rPr>
        <w:t>)</w:t>
      </w:r>
    </w:p>
    <w:p w:rsidR="00C2662F" w:rsidRPr="00ED7E17" w:rsidRDefault="00C2662F" w:rsidP="00C2662F">
      <w:r>
        <w:rPr>
          <w:rFonts w:hint="eastAsia"/>
        </w:rPr>
        <w:t xml:space="preserve">V.S. </w:t>
      </w:r>
      <w:r w:rsidRPr="00667758">
        <w:rPr>
          <w:rFonts w:hint="eastAsia"/>
        </w:rPr>
        <w:t xml:space="preserve">plummet: </w:t>
      </w:r>
      <w:r w:rsidRPr="00667758">
        <w:rPr>
          <w:rFonts w:hint="eastAsia"/>
        </w:rPr>
        <w:t>铅锤，</w:t>
      </w:r>
      <w:r w:rsidRPr="00667758">
        <w:rPr>
          <w:rFonts w:hint="eastAsia"/>
        </w:rPr>
        <w:t xml:space="preserve">vi. </w:t>
      </w:r>
      <w:r w:rsidRPr="00667758">
        <w:rPr>
          <w:rFonts w:hint="eastAsia"/>
        </w:rPr>
        <w:t>垂直落下；（价格、水平</w:t>
      </w:r>
      <w:r w:rsidRPr="00667758">
        <w:rPr>
          <w:rFonts w:hint="eastAsia"/>
        </w:rPr>
        <w:t>, stock</w:t>
      </w:r>
      <w:r w:rsidRPr="00667758">
        <w:rPr>
          <w:rFonts w:hint="eastAsia"/>
        </w:rPr>
        <w:t>等）骤然下跌</w:t>
      </w:r>
      <w:r>
        <w:rPr>
          <w:rFonts w:hint="eastAsia"/>
        </w:rPr>
        <w:t xml:space="preserve"> </w:t>
      </w:r>
      <w:r w:rsidRPr="00667758">
        <w:rPr>
          <w:rFonts w:hint="eastAsia"/>
        </w:rPr>
        <w:t>= plunge</w:t>
      </w:r>
      <w:r>
        <w:rPr>
          <w:rFonts w:hint="eastAsia"/>
        </w:rPr>
        <w:t>，</w:t>
      </w:r>
      <w:r>
        <w:rPr>
          <w:rFonts w:hint="eastAsia"/>
        </w:rPr>
        <w:t>slump, nosedive</w:t>
      </w:r>
    </w:p>
    <w:p w:rsidR="00C2662F" w:rsidRDefault="00C2662F" w:rsidP="00C2662F">
      <w:r w:rsidRPr="00F9065E">
        <w:lastRenderedPageBreak/>
        <w:t xml:space="preserve">//retreat: </w:t>
      </w:r>
      <w:r>
        <w:br/>
        <w:t xml:space="preserve">1) </w:t>
      </w:r>
      <w:r w:rsidRPr="003D2EB2">
        <w:rPr>
          <w:highlight w:val="yellow"/>
        </w:rPr>
        <w:t>recede</w:t>
      </w:r>
      <w:r>
        <w:t>(</w:t>
      </w:r>
      <w:r>
        <w:rPr>
          <w:rFonts w:hint="eastAsia"/>
        </w:rPr>
        <w:t>人群；</w:t>
      </w:r>
      <w:proofErr w:type="gramStart"/>
      <w:r>
        <w:rPr>
          <w:rFonts w:hint="eastAsia"/>
        </w:rPr>
        <w:t>洪水</w:t>
      </w:r>
      <w:r>
        <w:t>)</w:t>
      </w:r>
      <w:r w:rsidRPr="00F9065E">
        <w:rPr>
          <w:rFonts w:hint="eastAsia"/>
        </w:rPr>
        <w:t>后退</w:t>
      </w:r>
      <w:proofErr w:type="gramEnd"/>
      <w:r>
        <w:rPr>
          <w:rFonts w:hint="eastAsia"/>
        </w:rPr>
        <w:t xml:space="preserve"> 2) recede</w:t>
      </w:r>
      <w:r w:rsidRPr="00F9065E">
        <w:rPr>
          <w:rFonts w:hint="eastAsia"/>
        </w:rPr>
        <w:t>（军队）撤退</w:t>
      </w:r>
      <w:r>
        <w:rPr>
          <w:rFonts w:hint="eastAsia"/>
        </w:rPr>
        <w:t>/</w:t>
      </w:r>
      <w:r w:rsidRPr="00926A5F">
        <w:t>撤</w:t>
      </w:r>
      <w:r w:rsidRPr="00926A5F">
        <w:rPr>
          <w:rFonts w:hint="eastAsia"/>
        </w:rPr>
        <w:t>回</w:t>
      </w:r>
      <w:r w:rsidRPr="00F9065E">
        <w:rPr>
          <w:rFonts w:hint="eastAsia"/>
        </w:rPr>
        <w:t>；</w:t>
      </w:r>
    </w:p>
    <w:p w:rsidR="00C2662F" w:rsidRPr="00F9065E" w:rsidRDefault="00C2662F" w:rsidP="00C2662F">
      <w:pPr>
        <w:rPr>
          <w:b/>
          <w:u w:val="single"/>
        </w:rPr>
      </w:pPr>
      <w:r>
        <w:rPr>
          <w:rFonts w:hint="eastAsia"/>
        </w:rPr>
        <w:t xml:space="preserve">3) </w:t>
      </w:r>
      <w:r w:rsidRPr="00F9065E">
        <w:rPr>
          <w:rFonts w:hint="eastAsia"/>
          <w:b/>
          <w:highlight w:val="yellow"/>
          <w:u w:val="single"/>
        </w:rPr>
        <w:t>精心修养的地方</w:t>
      </w:r>
      <w:r w:rsidRPr="00F9065E">
        <w:rPr>
          <w:b/>
          <w:highlight w:val="yellow"/>
          <w:u w:val="single"/>
        </w:rPr>
        <w:t xml:space="preserve"> (go </w:t>
      </w:r>
      <w:proofErr w:type="gramStart"/>
      <w:r w:rsidRPr="00F9065E">
        <w:rPr>
          <w:b/>
          <w:highlight w:val="yellow"/>
          <w:u w:val="single"/>
        </w:rPr>
        <w:t>o[</w:t>
      </w:r>
      <w:proofErr w:type="gramEnd"/>
      <w:r w:rsidRPr="00F9065E">
        <w:rPr>
          <w:b/>
          <w:highlight w:val="yellow"/>
          <w:u w:val="single"/>
        </w:rPr>
        <w:t>n a] retreat)</w:t>
      </w:r>
    </w:p>
    <w:p w:rsidR="00C2662F" w:rsidRDefault="00C2662F" w:rsidP="00C2662F"/>
    <w:p w:rsidR="00C2662F" w:rsidRDefault="00C2662F" w:rsidP="00C2662F">
      <w:r>
        <w:t xml:space="preserve">For state and federal officials working to </w:t>
      </w:r>
      <w:r w:rsidRPr="00204740">
        <w:rPr>
          <w:b/>
          <w:highlight w:val="yellow"/>
          <w:u w:val="single"/>
        </w:rPr>
        <w:t>mitigate</w:t>
      </w:r>
      <w:r>
        <w:rPr>
          <w:b/>
          <w:highlight w:val="yellow"/>
          <w:u w:val="single"/>
        </w:rPr>
        <w:t>/alleviate</w:t>
      </w:r>
      <w:r w:rsidRPr="00204740">
        <w:rPr>
          <w:b/>
          <w:highlight w:val="yellow"/>
          <w:u w:val="single"/>
        </w:rPr>
        <w:t xml:space="preserve"> Harvey's devastation</w:t>
      </w:r>
      <w:r w:rsidRPr="008366A2">
        <w:rPr>
          <w:b/>
          <w:highlight w:val="yellow"/>
          <w:u w:val="single"/>
        </w:rPr>
        <w:t>(</w:t>
      </w:r>
      <w:r w:rsidRPr="008366A2">
        <w:rPr>
          <w:rFonts w:hint="eastAsia"/>
          <w:b/>
          <w:highlight w:val="yellow"/>
          <w:u w:val="single"/>
        </w:rPr>
        <w:t>缓解，减轻这个台风的</w:t>
      </w:r>
      <w:r w:rsidRPr="008366A2">
        <w:rPr>
          <w:b/>
          <w:highlight w:val="yellow"/>
          <w:u w:val="single"/>
        </w:rPr>
        <w:t>毁</w:t>
      </w:r>
      <w:r w:rsidRPr="008366A2">
        <w:rPr>
          <w:rFonts w:hint="eastAsia"/>
          <w:b/>
          <w:highlight w:val="yellow"/>
          <w:u w:val="single"/>
        </w:rPr>
        <w:t>坏</w:t>
      </w:r>
      <w:r w:rsidRPr="008366A2">
        <w:rPr>
          <w:b/>
          <w:highlight w:val="yellow"/>
          <w:u w:val="single"/>
        </w:rPr>
        <w:t>),</w:t>
      </w:r>
      <w:r>
        <w:t xml:space="preserve"> one of the more frustrating aspects of the storm is uncertainty.</w:t>
      </w:r>
      <w:r>
        <w:rPr>
          <w:rFonts w:hint="eastAsia"/>
        </w:rPr>
        <w:t xml:space="preserve"> </w:t>
      </w:r>
      <w:r>
        <w:t xml:space="preserve">"The word </w:t>
      </w:r>
      <w:r w:rsidRPr="008366A2">
        <w:rPr>
          <w:b/>
          <w:highlight w:val="yellow"/>
          <w:u w:val="single"/>
        </w:rPr>
        <w:t>catastrophic</w:t>
      </w:r>
      <w:r>
        <w:t xml:space="preserve"> does not appropriately describe what we're </w:t>
      </w:r>
      <w:proofErr w:type="gramStart"/>
      <w:r>
        <w:t>facing</w:t>
      </w:r>
      <w:r>
        <w:rPr>
          <w:rFonts w:hint="eastAsia"/>
        </w:rPr>
        <w:t>.</w:t>
      </w:r>
      <w:r>
        <w:t>We</w:t>
      </w:r>
      <w:proofErr w:type="gramEnd"/>
      <w:r>
        <w:t xml:space="preserve"> just don't know when it's going to end." Early Monday, Harvey was barely </w:t>
      </w:r>
      <w:r w:rsidRPr="00145E3B">
        <w:rPr>
          <w:b/>
          <w:color w:val="FF0000"/>
          <w:highlight w:val="yellow"/>
          <w:u w:val="single"/>
        </w:rPr>
        <w:t>clinging to</w:t>
      </w:r>
      <w:r w:rsidRPr="00145E3B">
        <w:rPr>
          <w:color w:val="FF0000"/>
        </w:rPr>
        <w:t xml:space="preserve"> </w:t>
      </w:r>
      <w:r>
        <w:t xml:space="preserve">tropical storm status, but the danger is far from over. The storm is forecast to head southeast toward the Gulf of Mexico, where it will pick up additional moisture before sliding back over Houston, cities it has already hammered. </w:t>
      </w:r>
    </w:p>
    <w:p w:rsidR="00C2662F" w:rsidRDefault="00C2662F" w:rsidP="00C2662F"/>
    <w:p w:rsidR="00C2662F" w:rsidRDefault="00C2662F" w:rsidP="00C2662F">
      <w:r>
        <w:t xml:space="preserve">The slow-moving nature of the storm -- it has traveled about 3 mph, human walking speed, since Friday's landfall -- has </w:t>
      </w:r>
      <w:r w:rsidRPr="0042184A">
        <w:rPr>
          <w:b/>
          <w:highlight w:val="yellow"/>
          <w:u w:val="single"/>
        </w:rPr>
        <w:t>fueled</w:t>
      </w:r>
      <w:r>
        <w:t xml:space="preserve"> the rain and flooding </w:t>
      </w:r>
      <w:r w:rsidRPr="0042184A">
        <w:rPr>
          <w:b/>
          <w:highlight w:val="yellow"/>
          <w:u w:val="single"/>
        </w:rPr>
        <w:t>(</w:t>
      </w:r>
      <w:r w:rsidRPr="0042184A">
        <w:rPr>
          <w:rFonts w:hint="eastAsia"/>
          <w:b/>
          <w:highlight w:val="yellow"/>
          <w:u w:val="single"/>
        </w:rPr>
        <w:t>fuel sth</w:t>
      </w:r>
      <w:r w:rsidRPr="0042184A">
        <w:rPr>
          <w:rFonts w:hint="eastAsia"/>
          <w:b/>
          <w:highlight w:val="yellow"/>
          <w:u w:val="single"/>
        </w:rPr>
        <w:t>火上浇油</w:t>
      </w:r>
      <w:r w:rsidRPr="0042184A">
        <w:rPr>
          <w:rFonts w:hint="eastAsia"/>
          <w:b/>
          <w:highlight w:val="yellow"/>
          <w:u w:val="single"/>
        </w:rPr>
        <w:t>)</w:t>
      </w:r>
      <w:r w:rsidRPr="0042184A">
        <w:rPr>
          <w:b/>
          <w:highlight w:val="yellow"/>
          <w:u w:val="single"/>
        </w:rPr>
        <w:t xml:space="preserve">. </w:t>
      </w:r>
      <w:r>
        <w:t xml:space="preserve">Even when the rain is gone, dangers will persist because "the flooding will be very slow to </w:t>
      </w:r>
      <w:r w:rsidRPr="003D2EB2">
        <w:rPr>
          <w:highlight w:val="yellow"/>
        </w:rPr>
        <w:t>recede</w:t>
      </w:r>
      <w:r>
        <w:rPr>
          <w:highlight w:val="yellow"/>
        </w:rPr>
        <w:t xml:space="preserve"> (</w:t>
      </w:r>
      <w:proofErr w:type="gramStart"/>
      <w:r>
        <w:rPr>
          <w:highlight w:val="yellow"/>
        </w:rPr>
        <w:t>1.</w:t>
      </w:r>
      <w:r w:rsidRPr="003D2EB2">
        <w:rPr>
          <w:highlight w:val="yellow"/>
        </w:rPr>
        <w:t>retreat</w:t>
      </w:r>
      <w:proofErr w:type="gramEnd"/>
      <w:r>
        <w:rPr>
          <w:rFonts w:hint="eastAsia"/>
          <w:highlight w:val="yellow"/>
        </w:rPr>
        <w:t xml:space="preserve"> </w:t>
      </w:r>
      <w:r>
        <w:rPr>
          <w:rFonts w:hint="eastAsia"/>
          <w:highlight w:val="yellow"/>
        </w:rPr>
        <w:t>（人群，洪水）后退</w:t>
      </w:r>
      <w:r w:rsidRPr="00891CFB">
        <w:rPr>
          <w:highlight w:val="yellow"/>
        </w:rPr>
        <w:t>; 2 mitigate or alleviate</w:t>
      </w:r>
      <w:r w:rsidRPr="00891CFB">
        <w:rPr>
          <w:highlight w:val="yellow"/>
        </w:rPr>
        <w:t>减</w:t>
      </w:r>
      <w:r w:rsidRPr="00891CFB">
        <w:rPr>
          <w:rFonts w:hint="eastAsia"/>
          <w:highlight w:val="yellow"/>
        </w:rPr>
        <w:t>弱</w:t>
      </w:r>
      <w:r w:rsidRPr="00891CFB">
        <w:rPr>
          <w:rFonts w:hint="eastAsia"/>
          <w:highlight w:val="yellow"/>
        </w:rPr>
        <w:t>)</w:t>
      </w:r>
    </w:p>
    <w:p w:rsidR="00C2662F" w:rsidRDefault="00C2662F" w:rsidP="00C2662F"/>
    <w:p w:rsidR="00C2662F" w:rsidRDefault="00C2662F" w:rsidP="002462ED">
      <w:pPr>
        <w:pStyle w:val="ListParagraph"/>
        <w:widowControl w:val="0"/>
        <w:numPr>
          <w:ilvl w:val="0"/>
          <w:numId w:val="23"/>
        </w:numPr>
        <w:spacing w:after="0" w:line="240" w:lineRule="auto"/>
      </w:pPr>
      <w:r>
        <w:t>recede /rɪˈsiːd</w:t>
      </w:r>
      <w:proofErr w:type="gramStart"/>
      <w:r>
        <w:t>/  CET</w:t>
      </w:r>
      <w:proofErr w:type="gramEnd"/>
      <w:r>
        <w:t>6 TEM4 (receding,receded,recedes)</w:t>
      </w:r>
    </w:p>
    <w:p w:rsidR="00C2662F" w:rsidRDefault="00C2662F" w:rsidP="00C2662F">
      <w:r>
        <w:rPr>
          <w:rFonts w:hint="eastAsia"/>
        </w:rPr>
        <w:t>1. V-I If something recedes from you, it moves away. (</w:t>
      </w:r>
      <w:r>
        <w:rPr>
          <w:rFonts w:hint="eastAsia"/>
        </w:rPr>
        <w:t>后退</w:t>
      </w:r>
      <w:r>
        <w:rPr>
          <w:rFonts w:hint="eastAsia"/>
        </w:rPr>
        <w:t>)</w:t>
      </w:r>
      <w:proofErr w:type="gramStart"/>
      <w:r>
        <w:rPr>
          <w:rFonts w:hint="eastAsia"/>
        </w:rPr>
        <w:t>远离</w:t>
      </w:r>
      <w:r>
        <w:rPr>
          <w:rFonts w:hint="eastAsia"/>
        </w:rPr>
        <w:t xml:space="preserve">  e.g.</w:t>
      </w:r>
      <w:proofErr w:type="gramEnd"/>
      <w:r>
        <w:rPr>
          <w:rFonts w:hint="eastAsia"/>
        </w:rPr>
        <w:t xml:space="preserve"> Luke's footsteps receded into the night. </w:t>
      </w:r>
      <w:r>
        <w:rPr>
          <w:rFonts w:hint="eastAsia"/>
        </w:rPr>
        <w:t>卢克的脚步声渐渐消失在夜色中。</w:t>
      </w:r>
      <w:r>
        <w:rPr>
          <w:rFonts w:hint="eastAsia"/>
        </w:rPr>
        <w:t xml:space="preserve">As she receded, he waved goodbye. </w:t>
      </w:r>
      <w:r>
        <w:rPr>
          <w:rFonts w:hint="eastAsia"/>
        </w:rPr>
        <w:t>当她离去时，他挥手告别。</w:t>
      </w:r>
    </w:p>
    <w:p w:rsidR="00C2662F" w:rsidRDefault="00C2662F" w:rsidP="00C2662F">
      <w:r>
        <w:rPr>
          <w:rFonts w:hint="eastAsia"/>
        </w:rPr>
        <w:t>4. (</w:t>
      </w:r>
      <w:r>
        <w:rPr>
          <w:rFonts w:hint="eastAsia"/>
        </w:rPr>
        <w:t>人群，洪水）</w:t>
      </w:r>
      <w:r>
        <w:rPr>
          <w:rFonts w:hint="eastAsia"/>
        </w:rPr>
        <w:t>(</w:t>
      </w:r>
      <w:r>
        <w:rPr>
          <w:rFonts w:hint="eastAsia"/>
        </w:rPr>
        <w:t>后退</w:t>
      </w:r>
      <w:r>
        <w:rPr>
          <w:rFonts w:hint="eastAsia"/>
        </w:rPr>
        <w:t>)</w:t>
      </w:r>
      <w:r>
        <w:rPr>
          <w:rFonts w:hint="eastAsia"/>
        </w:rPr>
        <w:t>远离</w:t>
      </w:r>
      <w:r>
        <w:rPr>
          <w:rFonts w:hint="eastAsia"/>
        </w:rPr>
        <w:t xml:space="preserve"> recede=retreat    e.g. The slow-moving nature of the storm -- it has traveled about 3 mph, human walking speed, since Friday's landfall -- has fueled the rain and flooding (fuel sth</w:t>
      </w:r>
      <w:r>
        <w:rPr>
          <w:rFonts w:hint="eastAsia"/>
        </w:rPr>
        <w:t>火上浇油</w:t>
      </w:r>
      <w:r>
        <w:rPr>
          <w:rFonts w:hint="eastAsia"/>
        </w:rPr>
        <w:t>). Even when the rain is gone, dangers will persist because "the flooding will be very slow to recede (</w:t>
      </w:r>
      <w:r>
        <w:rPr>
          <w:rFonts w:hint="eastAsia"/>
        </w:rPr>
        <w:t>后退</w:t>
      </w:r>
      <w:r>
        <w:rPr>
          <w:rFonts w:hint="eastAsia"/>
        </w:rPr>
        <w:t>)</w:t>
      </w:r>
      <w:r>
        <w:rPr>
          <w:rFonts w:hint="eastAsia"/>
        </w:rPr>
        <w:t>远离</w:t>
      </w:r>
      <w:r>
        <w:rPr>
          <w:rFonts w:hint="eastAsia"/>
        </w:rPr>
        <w:t>"    e.g. Even the flood has receded (</w:t>
      </w:r>
      <w:r>
        <w:rPr>
          <w:rFonts w:hint="eastAsia"/>
        </w:rPr>
        <w:t>后退</w:t>
      </w:r>
      <w:r>
        <w:rPr>
          <w:rFonts w:hint="eastAsia"/>
        </w:rPr>
        <w:t>)</w:t>
      </w:r>
      <w:r>
        <w:rPr>
          <w:rFonts w:hint="eastAsia"/>
        </w:rPr>
        <w:t>远离</w:t>
      </w:r>
      <w:r>
        <w:rPr>
          <w:rFonts w:hint="eastAsia"/>
        </w:rPr>
        <w:t>, we still need to watch out.                   2.  V-I When something such as a quality, problem, or illness recedes, it becomes weaker, smaller, or less intense. (</w:t>
      </w:r>
      <w:r>
        <w:rPr>
          <w:rFonts w:hint="eastAsia"/>
        </w:rPr>
        <w:t>品质</w:t>
      </w:r>
      <w:r>
        <w:rPr>
          <w:rFonts w:hint="eastAsia"/>
        </w:rPr>
        <w:t xml:space="preserve">) </w:t>
      </w:r>
      <w:r>
        <w:rPr>
          <w:rFonts w:hint="eastAsia"/>
        </w:rPr>
        <w:t>减弱</w:t>
      </w:r>
      <w:r>
        <w:rPr>
          <w:rFonts w:hint="eastAsia"/>
        </w:rPr>
        <w:t>; (</w:t>
      </w:r>
      <w:r>
        <w:rPr>
          <w:rFonts w:hint="eastAsia"/>
        </w:rPr>
        <w:t>问题或疾病等</w:t>
      </w:r>
      <w:r>
        <w:rPr>
          <w:rFonts w:hint="eastAsia"/>
        </w:rPr>
        <w:t xml:space="preserve">) </w:t>
      </w:r>
      <w:r>
        <w:rPr>
          <w:rFonts w:hint="eastAsia"/>
        </w:rPr>
        <w:t>好转</w:t>
      </w:r>
      <w:r>
        <w:rPr>
          <w:rFonts w:hint="eastAsia"/>
        </w:rPr>
        <w:t xml:space="preserve">   e.g.  Just as I started to think that I was never going to get well, the illness began to recede. </w:t>
      </w:r>
      <w:r>
        <w:rPr>
          <w:rFonts w:hint="eastAsia"/>
        </w:rPr>
        <w:t>我的病</w:t>
      </w:r>
      <w:r>
        <w:rPr>
          <w:rFonts w:hint="eastAsia"/>
        </w:rPr>
        <w:t xml:space="preserve"> </w:t>
      </w:r>
      <w:r>
        <w:rPr>
          <w:rFonts w:hint="eastAsia"/>
        </w:rPr>
        <w:t>开始好转。</w:t>
      </w:r>
    </w:p>
    <w:p w:rsidR="00C2662F" w:rsidRDefault="00C2662F" w:rsidP="00C2662F">
      <w:r>
        <w:rPr>
          <w:rFonts w:hint="eastAsia"/>
        </w:rPr>
        <w:t xml:space="preserve">3. V-I If a man's hair starts to recede, it no longer grows on the front of his head. </w:t>
      </w:r>
      <w:r>
        <w:rPr>
          <w:rFonts w:hint="eastAsia"/>
        </w:rPr>
        <w:t>头发谢顶</w:t>
      </w:r>
      <w:r>
        <w:rPr>
          <w:rFonts w:hint="eastAsia"/>
        </w:rPr>
        <w:t xml:space="preserve">  e.g. ...a youngish man with dark hair just beginning to recede. </w:t>
      </w:r>
      <w:r>
        <w:rPr>
          <w:rFonts w:hint="eastAsia"/>
        </w:rPr>
        <w:t>…一个前额黑发刚开始脱落</w:t>
      </w:r>
      <w:r>
        <w:rPr>
          <w:rFonts w:hint="eastAsia"/>
        </w:rPr>
        <w:t xml:space="preserve">/ </w:t>
      </w:r>
      <w:r>
        <w:rPr>
          <w:rFonts w:hint="eastAsia"/>
        </w:rPr>
        <w:t>谢顶</w:t>
      </w:r>
    </w:p>
    <w:p w:rsidR="00C2662F" w:rsidRDefault="00C2662F" w:rsidP="00C2662F"/>
    <w:p w:rsidR="00C2662F" w:rsidRDefault="00C2662F" w:rsidP="00C2662F">
      <w:r>
        <w:t xml:space="preserve">"Donate your money. Figure out how you can get involved as we help Texas find a new normal." said Long, who was scheduled to arrive Monday in Corpus Christi. One citizen answering the call is Jim McIngvale, who owns furniture stores in Houston and Richmond. He opened his doors to evacuees on Sunday and provided 600 people a </w:t>
      </w:r>
      <w:r w:rsidRPr="00681CF3">
        <w:rPr>
          <w:b/>
          <w:u w:val="single"/>
        </w:rPr>
        <w:t>makeshift</w:t>
      </w:r>
      <w:r w:rsidRPr="00681CF3">
        <w:rPr>
          <w:rFonts w:hint="eastAsia"/>
          <w:b/>
          <w:u w:val="single"/>
        </w:rPr>
        <w:t xml:space="preserve"> </w:t>
      </w:r>
      <w:r w:rsidRPr="00681CF3">
        <w:rPr>
          <w:b/>
          <w:u w:val="single"/>
        </w:rPr>
        <w:t>shelter</w:t>
      </w:r>
      <w:r>
        <w:t xml:space="preserve"> to sleep.</w:t>
      </w:r>
    </w:p>
    <w:p w:rsidR="00C2662F" w:rsidRDefault="00C2662F" w:rsidP="00C2662F">
      <w:bookmarkStart w:id="5" w:name="_Hlk491770916"/>
      <w:r>
        <w:t xml:space="preserve">"We have tons of </w:t>
      </w:r>
      <w:r w:rsidRPr="0072146D">
        <w:rPr>
          <w:b/>
          <w:highlight w:val="yellow"/>
        </w:rPr>
        <w:t>mattresses</w:t>
      </w:r>
      <w:r>
        <w:t xml:space="preserve"> in our </w:t>
      </w:r>
      <w:r w:rsidRPr="0072146D">
        <w:rPr>
          <w:b/>
          <w:highlight w:val="yellow"/>
        </w:rPr>
        <w:t>warehouse</w:t>
      </w:r>
      <w:r>
        <w:t xml:space="preserve"> and we can provide them with a blanket," he told CNN. "We have a restaurant inside the stores, and we </w:t>
      </w:r>
      <w:proofErr w:type="gramStart"/>
      <w:r>
        <w:t>are</w:t>
      </w:r>
      <w:proofErr w:type="gramEnd"/>
      <w:r>
        <w:t xml:space="preserve"> and we are </w:t>
      </w:r>
      <w:r w:rsidRPr="0072146D">
        <w:rPr>
          <w:b/>
          <w:u w:val="single"/>
        </w:rPr>
        <w:t>feeding them</w:t>
      </w:r>
      <w:r>
        <w:t xml:space="preserve"> for free." State, local and military rescue units have </w:t>
      </w:r>
      <w:r w:rsidRPr="005F7AD5">
        <w:rPr>
          <w:b/>
          <w:color w:val="FF0000"/>
          <w:highlight w:val="yellow"/>
        </w:rPr>
        <w:t>plucked</w:t>
      </w:r>
      <w:r w:rsidRPr="005F7AD5">
        <w:rPr>
          <w:color w:val="FF0000"/>
        </w:rPr>
        <w:t xml:space="preserve"> </w:t>
      </w:r>
      <w:r w:rsidRPr="005F7AD5">
        <w:rPr>
          <w:rFonts w:hint="eastAsia"/>
          <w:color w:val="FF0000"/>
        </w:rPr>
        <w:t xml:space="preserve">(pull sharply </w:t>
      </w:r>
      <w:r w:rsidRPr="005F7AD5">
        <w:rPr>
          <w:rFonts w:hint="eastAsia"/>
          <w:color w:val="FF0000"/>
        </w:rPr>
        <w:t>摘；拔</w:t>
      </w:r>
      <w:r w:rsidRPr="005F7AD5">
        <w:rPr>
          <w:rFonts w:hint="eastAsia"/>
          <w:color w:val="FF0000"/>
        </w:rPr>
        <w:t xml:space="preserve">) </w:t>
      </w:r>
      <w:r>
        <w:t xml:space="preserve">thousands of stranded residents from the water and </w:t>
      </w:r>
      <w:r w:rsidRPr="000D1C3E">
        <w:rPr>
          <w:b/>
          <w:color w:val="FF0000"/>
          <w:highlight w:val="yellow"/>
          <w:u w:val="single"/>
        </w:rPr>
        <w:t>deluged/flooded</w:t>
      </w:r>
      <w:r w:rsidRPr="000D1C3E">
        <w:rPr>
          <w:b/>
          <w:color w:val="FF0000"/>
          <w:u w:val="single"/>
        </w:rPr>
        <w:t xml:space="preserve"> homes</w:t>
      </w:r>
      <w:r>
        <w:t xml:space="preserve">. </w:t>
      </w:r>
    </w:p>
    <w:p w:rsidR="00C2662F" w:rsidRDefault="00C2662F" w:rsidP="00C2662F">
      <w:r>
        <w:lastRenderedPageBreak/>
        <w:t xml:space="preserve">In Harris County, authorities asked </w:t>
      </w:r>
      <w:r w:rsidRPr="00531D3F">
        <w:rPr>
          <w:b/>
          <w:highlight w:val="yellow"/>
        </w:rPr>
        <w:t>stranded</w:t>
      </w:r>
      <w:r>
        <w:t xml:space="preserve"> people to hang sheets or towels from their residences, so rescuers could spot them more easily.</w:t>
      </w:r>
    </w:p>
    <w:p w:rsidR="00C2662F" w:rsidRDefault="00C2662F" w:rsidP="00C2662F"/>
    <w:p w:rsidR="00C2662F" w:rsidRDefault="00C2662F" w:rsidP="002462ED">
      <w:pPr>
        <w:pStyle w:val="ListParagraph"/>
        <w:widowControl w:val="0"/>
        <w:numPr>
          <w:ilvl w:val="0"/>
          <w:numId w:val="23"/>
        </w:numPr>
        <w:spacing w:after="0" w:line="240" w:lineRule="auto"/>
      </w:pPr>
      <w:r>
        <w:rPr>
          <w:rFonts w:hint="eastAsia"/>
        </w:rPr>
        <w:t xml:space="preserve">V) deluge sth = flood sth, </w:t>
      </w:r>
      <w:r w:rsidRPr="00AA0859">
        <w:rPr>
          <w:rFonts w:hint="eastAsia"/>
        </w:rPr>
        <w:t xml:space="preserve">to overrun sth with water; inundate or </w:t>
      </w:r>
      <w:proofErr w:type="gramStart"/>
      <w:r w:rsidRPr="00AA0859">
        <w:rPr>
          <w:rFonts w:hint="eastAsia"/>
        </w:rPr>
        <w:t xml:space="preserve">submerge  </w:t>
      </w:r>
      <w:r w:rsidRPr="00AA0859">
        <w:rPr>
          <w:rFonts w:hint="eastAsia"/>
        </w:rPr>
        <w:t>被</w:t>
      </w:r>
      <w:proofErr w:type="gramEnd"/>
      <w:r w:rsidRPr="00AA0859">
        <w:rPr>
          <w:rFonts w:hint="eastAsia"/>
        </w:rPr>
        <w:t>(flood)</w:t>
      </w:r>
      <w:r w:rsidRPr="00AA0859">
        <w:rPr>
          <w:rFonts w:hint="eastAsia"/>
        </w:rPr>
        <w:t>淹没；使泛滥</w:t>
      </w:r>
      <w:r w:rsidRPr="00AA0859">
        <w:rPr>
          <w:rFonts w:hint="eastAsia"/>
        </w:rPr>
        <w:t xml:space="preserve">  eg The capital of Indian was also </w:t>
      </w:r>
      <w:r w:rsidRPr="00257A84">
        <w:rPr>
          <w:rFonts w:hint="eastAsia"/>
          <w:b/>
          <w:color w:val="FF0000"/>
        </w:rPr>
        <w:t>deluged/submerged/inundated/flooded</w:t>
      </w:r>
      <w:r w:rsidRPr="00257A84">
        <w:rPr>
          <w:rFonts w:hint="eastAsia"/>
          <w:color w:val="FF0000"/>
        </w:rPr>
        <w:t xml:space="preserve"> </w:t>
      </w:r>
      <w:r w:rsidRPr="00AA0859">
        <w:rPr>
          <w:rFonts w:hint="eastAsia"/>
        </w:rPr>
        <w:t xml:space="preserve">by the monsoon flood, with residents evacuating on rooftops and other high ground awaiting </w:t>
      </w:r>
      <w:r w:rsidRPr="00AA0859">
        <w:t xml:space="preserve">rescue.     </w:t>
      </w:r>
      <w:r>
        <w:br/>
      </w:r>
      <w:r w:rsidRPr="00AA0859">
        <w:t xml:space="preserve">e.g The Australian's comments sparked national fury/outrage in China after an emotional Sun bursted into tears in the post-race press conference, indicting Horton for deliberately trying to psych him out. Horton's Facebook, Twitter and Instagram posts </w:t>
      </w:r>
      <w:r w:rsidRPr="00257A84">
        <w:rPr>
          <w:b/>
          <w:color w:val="FF0000"/>
        </w:rPr>
        <w:t>were flooded/deluged with</w:t>
      </w:r>
      <w:r w:rsidRPr="00257A84">
        <w:rPr>
          <w:color w:val="FF0000"/>
        </w:rPr>
        <w:t xml:space="preserve"> </w:t>
      </w:r>
      <w:r w:rsidRPr="00AA0859">
        <w:t xml:space="preserve">comments attacking him and demanding he apologize to Sun. "You are too complacent/big-headed” read a comment on one of Horton's Instagram posts.     </w:t>
      </w:r>
      <w:r>
        <w:br/>
      </w:r>
      <w:r w:rsidRPr="00AA0859">
        <w:t>e.g.  Houston police had rescued 1,000 people since Monday morning, bring</w:t>
      </w:r>
      <w:r w:rsidRPr="00AA0859">
        <w:rPr>
          <w:rFonts w:hint="eastAsia"/>
        </w:rPr>
        <w:t xml:space="preserve">ing the total number rescued to more than 3,000 since the </w:t>
      </w:r>
      <w:r w:rsidRPr="00257A84">
        <w:rPr>
          <w:rFonts w:hint="eastAsia"/>
          <w:b/>
        </w:rPr>
        <w:t xml:space="preserve">storm flooded/deluged/submerged/inundated/ the city.  </w:t>
      </w:r>
      <w:r w:rsidRPr="00AA0859">
        <w:rPr>
          <w:rFonts w:hint="eastAsia"/>
        </w:rPr>
        <w:t xml:space="preserve">...  State, local and military rescue units have </w:t>
      </w:r>
      <w:proofErr w:type="gramStart"/>
      <w:r w:rsidRPr="00AA0859">
        <w:rPr>
          <w:rFonts w:hint="eastAsia"/>
        </w:rPr>
        <w:t>plucked(</w:t>
      </w:r>
      <w:proofErr w:type="gramEnd"/>
      <w:r w:rsidRPr="00AA0859">
        <w:rPr>
          <w:rFonts w:hint="eastAsia"/>
        </w:rPr>
        <w:t xml:space="preserve">pull sharply </w:t>
      </w:r>
      <w:r w:rsidRPr="00AA0859">
        <w:rPr>
          <w:rFonts w:hint="eastAsia"/>
        </w:rPr>
        <w:t>摘；拔</w:t>
      </w:r>
      <w:r w:rsidRPr="00AA0859">
        <w:rPr>
          <w:rFonts w:hint="eastAsia"/>
        </w:rPr>
        <w:t xml:space="preserve">) thousands of stranded residents from the water and </w:t>
      </w:r>
      <w:r w:rsidRPr="00257A84">
        <w:rPr>
          <w:rFonts w:hint="eastAsia"/>
          <w:b/>
          <w:color w:val="FF0000"/>
        </w:rPr>
        <w:t>deluged/flooded homes (</w:t>
      </w:r>
      <w:r w:rsidRPr="00257A84">
        <w:rPr>
          <w:rFonts w:hint="eastAsia"/>
          <w:b/>
          <w:color w:val="FF0000"/>
        </w:rPr>
        <w:t>被</w:t>
      </w:r>
      <w:r w:rsidRPr="00257A84">
        <w:rPr>
          <w:rFonts w:hint="eastAsia"/>
          <w:b/>
          <w:color w:val="FF0000"/>
        </w:rPr>
        <w:t>(flood)</w:t>
      </w:r>
      <w:r w:rsidRPr="00257A84">
        <w:rPr>
          <w:rFonts w:hint="eastAsia"/>
          <w:b/>
          <w:color w:val="FF0000"/>
        </w:rPr>
        <w:t>淹没</w:t>
      </w:r>
      <w:r w:rsidRPr="00257A84">
        <w:rPr>
          <w:rFonts w:hint="eastAsia"/>
          <w:b/>
          <w:color w:val="FF0000"/>
        </w:rPr>
        <w:t>).</w:t>
      </w:r>
    </w:p>
    <w:p w:rsidR="00C2662F" w:rsidRDefault="00C2662F" w:rsidP="002462ED">
      <w:pPr>
        <w:pStyle w:val="ListParagraph"/>
        <w:widowControl w:val="0"/>
        <w:numPr>
          <w:ilvl w:val="0"/>
          <w:numId w:val="23"/>
        </w:numPr>
        <w:spacing w:after="0" w:line="240" w:lineRule="auto"/>
      </w:pPr>
      <w:r>
        <w:t xml:space="preserve">pluck /plʌk/  </w:t>
      </w:r>
    </w:p>
    <w:p w:rsidR="00C2662F" w:rsidRDefault="00C2662F" w:rsidP="00C2662F">
      <w:r>
        <w:rPr>
          <w:rFonts w:hint="eastAsia"/>
        </w:rPr>
        <w:t xml:space="preserve">1. V-T If you pluck a fruit, flower, or leaf, you take it between your fingers and pull it </w:t>
      </w:r>
      <w:proofErr w:type="gramStart"/>
      <w:r>
        <w:rPr>
          <w:rFonts w:hint="eastAsia"/>
        </w:rPr>
        <w:t>in order to</w:t>
      </w:r>
      <w:proofErr w:type="gramEnd"/>
      <w:r>
        <w:rPr>
          <w:rFonts w:hint="eastAsia"/>
        </w:rPr>
        <w:t xml:space="preserve"> remove it from its stalk where it is growing. </w:t>
      </w:r>
      <w:r>
        <w:rPr>
          <w:rFonts w:hint="eastAsia"/>
        </w:rPr>
        <w:t>采摘</w:t>
      </w:r>
      <w:r>
        <w:rPr>
          <w:rFonts w:hint="eastAsia"/>
        </w:rPr>
        <w:t xml:space="preserve">(fruit)   e.g. I plucked a lemon from the tree.  </w:t>
      </w:r>
      <w:r>
        <w:rPr>
          <w:rFonts w:hint="eastAsia"/>
        </w:rPr>
        <w:t>我从树上摘下一枚柠檬。</w:t>
      </w:r>
    </w:p>
    <w:p w:rsidR="00C2662F" w:rsidRDefault="00C2662F" w:rsidP="00C2662F">
      <w:r>
        <w:rPr>
          <w:rFonts w:hint="eastAsia"/>
        </w:rPr>
        <w:t xml:space="preserve">2. V-T If you pluck something from somewhere, you take it between your fingers and pull it sharply from where it is. </w:t>
      </w:r>
      <w:r>
        <w:rPr>
          <w:rFonts w:hint="eastAsia"/>
        </w:rPr>
        <w:t>拔</w:t>
      </w:r>
      <w:r>
        <w:rPr>
          <w:rFonts w:hint="eastAsia"/>
        </w:rPr>
        <w:t xml:space="preserve">; </w:t>
      </w:r>
      <w:r>
        <w:rPr>
          <w:rFonts w:hint="eastAsia"/>
        </w:rPr>
        <w:t>扯</w:t>
      </w:r>
      <w:r>
        <w:rPr>
          <w:rFonts w:hint="eastAsia"/>
        </w:rPr>
        <w:t xml:space="preserve">   e.g. He plucked the baby out of my arms.  </w:t>
      </w:r>
      <w:r>
        <w:rPr>
          <w:rFonts w:hint="eastAsia"/>
        </w:rPr>
        <w:t>他从我的怀中夺走了孩子。</w:t>
      </w:r>
      <w:r>
        <w:rPr>
          <w:rFonts w:hint="eastAsia"/>
        </w:rPr>
        <w:t xml:space="preserve">   e.g.  Houston police had rescued 1,000 people since Monday morning, bringing the total number rescued to more than 3,000 since the storm flooded/deluged/submerged/inundated/ the city.  ...  State, local and military rescue units have plucked (pull sharply </w:t>
      </w:r>
      <w:r>
        <w:rPr>
          <w:rFonts w:hint="eastAsia"/>
        </w:rPr>
        <w:t>摘；拔</w:t>
      </w:r>
      <w:r>
        <w:rPr>
          <w:rFonts w:hint="eastAsia"/>
        </w:rPr>
        <w:t>) thousands of stranded residents from the water and deluged/flooded homes (</w:t>
      </w:r>
      <w:r>
        <w:rPr>
          <w:rFonts w:hint="eastAsia"/>
        </w:rPr>
        <w:t>被</w:t>
      </w:r>
      <w:r>
        <w:rPr>
          <w:rFonts w:hint="eastAsia"/>
        </w:rPr>
        <w:t>(flood)</w:t>
      </w:r>
      <w:r>
        <w:rPr>
          <w:rFonts w:hint="eastAsia"/>
        </w:rPr>
        <w:t>淹没</w:t>
      </w:r>
      <w:r>
        <w:rPr>
          <w:rFonts w:hint="eastAsia"/>
        </w:rPr>
        <w:t xml:space="preserve">). </w:t>
      </w:r>
    </w:p>
    <w:p w:rsidR="00C2662F" w:rsidRDefault="00C2662F" w:rsidP="00C2662F">
      <w:r>
        <w:rPr>
          <w:rFonts w:hint="eastAsia"/>
        </w:rPr>
        <w:t xml:space="preserve">3. V-T If you pluck a guitar or other musical instrument, you pull the strings with your fingers and let them go, so that they make a sound. </w:t>
      </w:r>
      <w:r>
        <w:rPr>
          <w:rFonts w:hint="eastAsia"/>
        </w:rPr>
        <w:t>弹</w:t>
      </w:r>
      <w:r>
        <w:rPr>
          <w:rFonts w:hint="eastAsia"/>
        </w:rPr>
        <w:t xml:space="preserve">; </w:t>
      </w:r>
      <w:r>
        <w:rPr>
          <w:rFonts w:hint="eastAsia"/>
        </w:rPr>
        <w:t>拨</w:t>
      </w:r>
      <w:r>
        <w:rPr>
          <w:rFonts w:hint="eastAsia"/>
        </w:rPr>
        <w:t xml:space="preserve"> (</w:t>
      </w:r>
      <w:r>
        <w:rPr>
          <w:rFonts w:hint="eastAsia"/>
        </w:rPr>
        <w:t>乐器</w:t>
      </w:r>
      <w:r>
        <w:rPr>
          <w:rFonts w:hint="eastAsia"/>
        </w:rPr>
        <w:t xml:space="preserve">)  e.g. Nell was plucking a harp. </w:t>
      </w:r>
      <w:r>
        <w:rPr>
          <w:rFonts w:hint="eastAsia"/>
        </w:rPr>
        <w:t>内尔那时在弹竖琴。</w:t>
      </w:r>
    </w:p>
    <w:p w:rsidR="00C2662F" w:rsidRDefault="00C2662F" w:rsidP="00C2662F">
      <w:r>
        <w:rPr>
          <w:rFonts w:hint="eastAsia"/>
        </w:rPr>
        <w:t xml:space="preserve">4. V-T If you pluck a chicken. duck, or other dead bird, you pull its feathers out to prepare it for cooking. </w:t>
      </w:r>
      <w:r>
        <w:rPr>
          <w:rFonts w:hint="eastAsia"/>
        </w:rPr>
        <w:t>拔除</w:t>
      </w:r>
      <w:r>
        <w:rPr>
          <w:rFonts w:hint="eastAsia"/>
        </w:rPr>
        <w:t xml:space="preserve"> (</w:t>
      </w:r>
      <w:r>
        <w:rPr>
          <w:rFonts w:hint="eastAsia"/>
        </w:rPr>
        <w:t>禽类的羽毛</w:t>
      </w:r>
      <w:r>
        <w:rPr>
          <w:rFonts w:hint="eastAsia"/>
        </w:rPr>
        <w:t xml:space="preserve">; </w:t>
      </w:r>
      <w:r>
        <w:rPr>
          <w:rFonts w:hint="eastAsia"/>
        </w:rPr>
        <w:t>鸡毛</w:t>
      </w:r>
      <w:r>
        <w:rPr>
          <w:rFonts w:hint="eastAsia"/>
        </w:rPr>
        <w:t xml:space="preserve">) e.g. She looked relaxed as she plucked a chicken. </w:t>
      </w:r>
      <w:r>
        <w:rPr>
          <w:rFonts w:hint="eastAsia"/>
        </w:rPr>
        <w:t>她</w:t>
      </w:r>
      <w:r>
        <w:rPr>
          <w:rFonts w:hint="eastAsia"/>
        </w:rPr>
        <w:t xml:space="preserve"> </w:t>
      </w:r>
      <w:r>
        <w:rPr>
          <w:rFonts w:hint="eastAsia"/>
        </w:rPr>
        <w:t>拔鸡毛</w:t>
      </w:r>
      <w:r>
        <w:rPr>
          <w:rFonts w:hint="eastAsia"/>
        </w:rPr>
        <w:t xml:space="preserve"> </w:t>
      </w:r>
      <w:r>
        <w:rPr>
          <w:rFonts w:hint="eastAsia"/>
        </w:rPr>
        <w:t>的时候看上去很轻松。</w:t>
      </w:r>
    </w:p>
    <w:p w:rsidR="00C2662F" w:rsidRDefault="00C2662F" w:rsidP="00C2662F">
      <w:r>
        <w:rPr>
          <w:rFonts w:hint="eastAsia"/>
        </w:rPr>
        <w:t xml:space="preserve">5. V-T If a woman [ plucks her </w:t>
      </w:r>
      <w:proofErr w:type="gramStart"/>
      <w:r>
        <w:rPr>
          <w:rFonts w:hint="eastAsia"/>
        </w:rPr>
        <w:t>eyebrows ]</w:t>
      </w:r>
      <w:proofErr w:type="gramEnd"/>
      <w:r>
        <w:rPr>
          <w:rFonts w:hint="eastAsia"/>
        </w:rPr>
        <w:t>, she pulls out some of the hairs using tweezers. (</w:t>
      </w:r>
      <w:r>
        <w:rPr>
          <w:rFonts w:hint="eastAsia"/>
        </w:rPr>
        <w:t>用镊子</w:t>
      </w:r>
      <w:r>
        <w:rPr>
          <w:rFonts w:hint="eastAsia"/>
        </w:rPr>
        <w:t xml:space="preserve">) </w:t>
      </w:r>
      <w:r>
        <w:rPr>
          <w:rFonts w:hint="eastAsia"/>
        </w:rPr>
        <w:t>拔</w:t>
      </w:r>
      <w:r>
        <w:rPr>
          <w:rFonts w:hint="eastAsia"/>
        </w:rPr>
        <w:t xml:space="preserve"> (</w:t>
      </w:r>
      <w:r>
        <w:rPr>
          <w:rFonts w:hint="eastAsia"/>
        </w:rPr>
        <w:t>眉毛</w:t>
      </w:r>
      <w:proofErr w:type="gramStart"/>
      <w:r>
        <w:rPr>
          <w:rFonts w:hint="eastAsia"/>
        </w:rPr>
        <w:t>) ;</w:t>
      </w:r>
      <w:proofErr w:type="gramEnd"/>
      <w:r>
        <w:rPr>
          <w:rFonts w:hint="eastAsia"/>
        </w:rPr>
        <w:t xml:space="preserve"> </w:t>
      </w:r>
      <w:r>
        <w:rPr>
          <w:rFonts w:hint="eastAsia"/>
        </w:rPr>
        <w:t>修眉</w:t>
      </w:r>
      <w:r>
        <w:rPr>
          <w:rFonts w:hint="eastAsia"/>
        </w:rPr>
        <w:t xml:space="preserve">e.g. You've plucked your eyebrows at last! </w:t>
      </w:r>
      <w:r>
        <w:rPr>
          <w:rFonts w:hint="eastAsia"/>
        </w:rPr>
        <w:t>你终于</w:t>
      </w:r>
      <w:r>
        <w:rPr>
          <w:rFonts w:hint="eastAsia"/>
        </w:rPr>
        <w:t xml:space="preserve"> </w:t>
      </w:r>
      <w:r>
        <w:rPr>
          <w:rFonts w:hint="eastAsia"/>
        </w:rPr>
        <w:t>修了眉！</w:t>
      </w:r>
    </w:p>
    <w:p w:rsidR="00C2662F" w:rsidRDefault="00C2662F" w:rsidP="00C2662F">
      <w:r>
        <w:rPr>
          <w:rFonts w:hint="eastAsia"/>
        </w:rPr>
        <w:t xml:space="preserve">6. If you pluck up the courage to do something that you feel nervous about, you </w:t>
      </w:r>
      <w:proofErr w:type="gramStart"/>
      <w:r>
        <w:rPr>
          <w:rFonts w:hint="eastAsia"/>
        </w:rPr>
        <w:t>make an effort</w:t>
      </w:r>
      <w:proofErr w:type="gramEnd"/>
      <w:r>
        <w:rPr>
          <w:rFonts w:hint="eastAsia"/>
        </w:rPr>
        <w:t xml:space="preserve"> to be brave</w:t>
      </w:r>
      <w:r w:rsidR="001271D3">
        <w:t xml:space="preserve"> (with </w:t>
      </w:r>
      <w:r w:rsidR="001271D3" w:rsidRPr="001271D3">
        <w:rPr>
          <w:b/>
        </w:rPr>
        <w:t>guts</w:t>
      </w:r>
      <w:r w:rsidR="001271D3">
        <w:t>)</w:t>
      </w:r>
      <w:r>
        <w:rPr>
          <w:rFonts w:hint="eastAsia"/>
        </w:rPr>
        <w:t xml:space="preserve"> enough to do it. </w:t>
      </w:r>
      <w:r>
        <w:rPr>
          <w:rFonts w:hint="eastAsia"/>
        </w:rPr>
        <w:t>鼓起勇气</w:t>
      </w:r>
      <w:r>
        <w:rPr>
          <w:rFonts w:hint="eastAsia"/>
        </w:rPr>
        <w:t xml:space="preserve">  e.g. It took me about two hours to pluck up the courage to call.</w:t>
      </w:r>
    </w:p>
    <w:bookmarkEnd w:id="5"/>
    <w:p w:rsidR="00C2662F" w:rsidRDefault="00C2662F" w:rsidP="00C2662F">
      <w:r>
        <w:t xml:space="preserve">The Pentagon is also identifying resources, including trucks, aircraft and troops, that can be </w:t>
      </w:r>
      <w:r w:rsidRPr="00DC0FCE">
        <w:rPr>
          <w:b/>
          <w:highlight w:val="yellow"/>
        </w:rPr>
        <w:t>dispatched</w:t>
      </w:r>
      <w:r>
        <w:t xml:space="preserve"> for hurricane relief if the request comes, defense officials said, and Gov. Abbott has activated the entire Texas National Guard, roughly 12,000 Guardsmen, he said Monday. </w:t>
      </w:r>
    </w:p>
    <w:p w:rsidR="00C2662F" w:rsidRDefault="00C2662F" w:rsidP="00C2662F">
      <w:r>
        <w:t>Dam releases</w:t>
      </w:r>
    </w:p>
    <w:p w:rsidR="00C2662F" w:rsidRDefault="00C2662F" w:rsidP="00C2662F">
      <w:bookmarkStart w:id="6" w:name="_Hlk491771140"/>
      <w:r>
        <w:rPr>
          <w:rStyle w:val="elstoryelementheader"/>
        </w:rPr>
        <w:t xml:space="preserve">Harvey brings </w:t>
      </w:r>
      <w:r w:rsidRPr="00A67BB9">
        <w:rPr>
          <w:b/>
          <w:highlight w:val="yellow"/>
        </w:rPr>
        <w:t>'life-threatening'</w:t>
      </w:r>
      <w:r>
        <w:rPr>
          <w:rStyle w:val="elstoryelementheader"/>
        </w:rPr>
        <w:t xml:space="preserve"> flooding</w:t>
      </w:r>
      <w:r>
        <w:t xml:space="preserve">. The US Army Corps of Engineers began releasing water west Houston early Monday, said Jeff Linder, Harris County flood control district </w:t>
      </w:r>
      <w:r w:rsidRPr="00A67BB9">
        <w:rPr>
          <w:b/>
          <w:highlight w:val="yellow"/>
        </w:rPr>
        <w:t>meteorologist</w:t>
      </w:r>
      <w:r>
        <w:t xml:space="preserve">. "The </w:t>
      </w:r>
      <w:proofErr w:type="gramStart"/>
      <w:r w:rsidRPr="00312B82">
        <w:rPr>
          <w:color w:val="FF0000"/>
          <w:highlight w:val="yellow"/>
        </w:rPr>
        <w:lastRenderedPageBreak/>
        <w:t>rationale(</w:t>
      </w:r>
      <w:proofErr w:type="gramEnd"/>
      <w:r w:rsidRPr="00312B82">
        <w:rPr>
          <w:color w:val="FF0000"/>
          <w:highlight w:val="yellow"/>
        </w:rPr>
        <w:t>(</w:t>
      </w:r>
      <w:r w:rsidRPr="00E817FB">
        <w:rPr>
          <w:color w:val="FF0000"/>
          <w:highlight w:val="yellow"/>
        </w:rPr>
        <w:t>an explanation of the fundamental reasons</w:t>
      </w:r>
      <w:r w:rsidRPr="00312B82">
        <w:rPr>
          <w:color w:val="FF0000"/>
          <w:highlight w:val="yellow"/>
        </w:rPr>
        <w:t>)</w:t>
      </w:r>
      <w:r w:rsidRPr="00312B82">
        <w:rPr>
          <w:color w:val="FF0000"/>
        </w:rPr>
        <w:t xml:space="preserve"> </w:t>
      </w:r>
      <w:r>
        <w:t xml:space="preserve">is it is better to start with controlled releases using the outlet structures than to allow uncontrolled release to go over the edge of the dam. </w:t>
      </w:r>
      <w:proofErr w:type="gramStart"/>
      <w:r>
        <w:t>So</w:t>
      </w:r>
      <w:proofErr w:type="gramEnd"/>
      <w:r>
        <w:t xml:space="preserve"> we have more capability to control the downstream effects,"</w:t>
      </w:r>
      <w:bookmarkEnd w:id="6"/>
      <w:r>
        <w:t xml:space="preserve"> said the US Army Corps of Engineers. </w:t>
      </w:r>
    </w:p>
    <w:p w:rsidR="00C2662F" w:rsidRDefault="00C2662F" w:rsidP="00C2662F">
      <w:pPr>
        <w:rPr>
          <w:lang w:val="en"/>
        </w:rPr>
      </w:pPr>
      <w:r>
        <w:rPr>
          <w:lang w:val="en"/>
        </w:rPr>
        <w:t xml:space="preserve">A mandatory evacuation has been ordered for people in low lying flood prone areas of Tyler County. </w:t>
      </w:r>
    </w:p>
    <w:p w:rsidR="00C2662F" w:rsidRPr="00312B82" w:rsidRDefault="00C2662F" w:rsidP="00C2662F">
      <w:r w:rsidRPr="00312B82">
        <w:t xml:space="preserve"> </w:t>
      </w:r>
    </w:p>
    <w:p w:rsidR="00C2662F" w:rsidRPr="00C2662F" w:rsidRDefault="00C2662F" w:rsidP="00C2662F"/>
    <w:p w:rsidR="00E32AD1" w:rsidRPr="00116A0E" w:rsidRDefault="00E32AD1" w:rsidP="00E32AD1">
      <w:pPr>
        <w:pStyle w:val="Heading1"/>
      </w:pPr>
      <w:r w:rsidRPr="00116A0E">
        <w:t xml:space="preserve">Part 1) </w:t>
      </w:r>
    </w:p>
    <w:p w:rsidR="00E32AD1" w:rsidRPr="00116A0E" w:rsidRDefault="00E32AD1" w:rsidP="00E32AD1">
      <w:pPr>
        <w:pStyle w:val="Heading2"/>
        <w:rPr>
          <w:lang w:val="en-US"/>
        </w:rPr>
      </w:pPr>
      <w:r w:rsidRPr="00116A0E">
        <w:rPr>
          <w:lang w:val="en-US"/>
        </w:rPr>
        <w:t>1</w:t>
      </w:r>
      <w:r w:rsidRPr="00116A0E">
        <w:rPr>
          <w:vertAlign w:val="superscript"/>
          <w:lang w:val="en-US"/>
        </w:rPr>
        <w:t>st</w:t>
      </w:r>
      <w:r w:rsidRPr="00116A0E">
        <w:rPr>
          <w:lang w:val="en-US"/>
        </w:rPr>
        <w:t>) row</w:t>
      </w:r>
    </w:p>
    <w:p w:rsidR="00AD33F1" w:rsidRDefault="00AD33F1" w:rsidP="00AD33F1">
      <w:pPr>
        <w:pStyle w:val="Heading2"/>
        <w:rPr>
          <w:lang w:val="en-US"/>
        </w:rPr>
      </w:pPr>
      <w:r w:rsidRPr="00116A0E">
        <w:rPr>
          <w:lang w:val="en-US"/>
        </w:rPr>
        <w:t>Lexical resource</w:t>
      </w:r>
    </w:p>
    <w:p w:rsidR="00205076" w:rsidRPr="00205076" w:rsidRDefault="00205076" w:rsidP="00205076">
      <w:pPr>
        <w:rPr>
          <w:lang w:val="en-US"/>
        </w:rPr>
      </w:pPr>
    </w:p>
    <w:p w:rsidR="00254D1D" w:rsidRPr="005C3D1E" w:rsidRDefault="00254D1D" w:rsidP="00DE179D">
      <w:pPr>
        <w:pStyle w:val="ListParagraph"/>
        <w:numPr>
          <w:ilvl w:val="0"/>
          <w:numId w:val="2"/>
        </w:numPr>
        <w:ind w:left="0"/>
        <w:rPr>
          <w:b/>
          <w:highlight w:val="yellow"/>
        </w:rPr>
      </w:pPr>
      <w:r w:rsidRPr="00DE179D">
        <w:rPr>
          <w:rFonts w:hint="eastAsia"/>
        </w:rPr>
        <w:t>屈服</w:t>
      </w:r>
      <w:r w:rsidRPr="00DE179D">
        <w:rPr>
          <w:rFonts w:hint="eastAsia"/>
        </w:rPr>
        <w:t>;</w:t>
      </w:r>
      <w:r w:rsidRPr="00DE179D">
        <w:rPr>
          <w:rFonts w:hint="eastAsia"/>
        </w:rPr>
        <w:t>让步</w:t>
      </w:r>
      <w:r w:rsidR="00DE179D" w:rsidRPr="00DE179D">
        <w:rPr>
          <w:rFonts w:hint="eastAsia"/>
        </w:rPr>
        <w:t>;</w:t>
      </w:r>
      <w:r w:rsidR="00DE179D" w:rsidRPr="00DE179D">
        <w:t xml:space="preserve"> </w:t>
      </w:r>
      <w:r w:rsidR="00DE179D" w:rsidRPr="00DE179D">
        <w:rPr>
          <w:rFonts w:hint="eastAsia"/>
        </w:rPr>
        <w:t>妥协</w:t>
      </w:r>
      <w:r w:rsidR="00350E7A">
        <w:rPr>
          <w:rFonts w:hint="eastAsia"/>
        </w:rPr>
        <w:t xml:space="preserve"> give in; submit to sb</w:t>
      </w:r>
      <w:r w:rsidR="00350E7A">
        <w:t>;</w:t>
      </w:r>
      <w:r w:rsidR="00205076">
        <w:rPr>
          <w:rFonts w:hint="eastAsia"/>
        </w:rPr>
        <w:t xml:space="preserve"> </w:t>
      </w:r>
      <w:r w:rsidR="00205076">
        <w:t>yield</w:t>
      </w:r>
      <w:r w:rsidR="00205076">
        <w:rPr>
          <w:rFonts w:hint="eastAsia"/>
        </w:rPr>
        <w:t xml:space="preserve"> </w:t>
      </w:r>
      <w:r w:rsidR="00205076">
        <w:t>to</w:t>
      </w:r>
      <w:r w:rsidR="00350E7A">
        <w:t xml:space="preserve"> sb.</w:t>
      </w:r>
      <w:r w:rsidR="00205076">
        <w:t xml:space="preserve">; compromise; </w:t>
      </w:r>
      <w:r w:rsidR="00E94714">
        <w:rPr>
          <w:b/>
          <w:color w:val="FF0000"/>
          <w:highlight w:val="yellow"/>
        </w:rPr>
        <w:t xml:space="preserve">back down; </w:t>
      </w:r>
      <w:proofErr w:type="gramStart"/>
      <w:r w:rsidR="00E94714">
        <w:rPr>
          <w:b/>
          <w:color w:val="FF0000"/>
          <w:highlight w:val="yellow"/>
        </w:rPr>
        <w:t>budge  on</w:t>
      </w:r>
      <w:proofErr w:type="gramEnd"/>
      <w:r w:rsidR="00E94714">
        <w:rPr>
          <w:b/>
          <w:color w:val="FF0000"/>
          <w:highlight w:val="yellow"/>
        </w:rPr>
        <w:t xml:space="preserve"> sth</w:t>
      </w:r>
    </w:p>
    <w:p w:rsidR="005C3D1E" w:rsidRPr="00456456" w:rsidRDefault="005C3D1E" w:rsidP="005C3D1E">
      <w:pPr>
        <w:pStyle w:val="ListParagraph"/>
        <w:ind w:left="0"/>
        <w:rPr>
          <w:b/>
          <w:highlight w:val="yellow"/>
        </w:rPr>
      </w:pPr>
    </w:p>
    <w:p w:rsidR="00DE179D" w:rsidRPr="002105C3" w:rsidRDefault="00DE179D" w:rsidP="00456456">
      <w:pPr>
        <w:pStyle w:val="ListParagraph"/>
        <w:numPr>
          <w:ilvl w:val="0"/>
          <w:numId w:val="2"/>
        </w:numPr>
        <w:ind w:left="0"/>
      </w:pPr>
      <w:r w:rsidRPr="009E35A5">
        <w:rPr>
          <w:b/>
          <w:u w:val="single"/>
        </w:rPr>
        <w:t>budge /bʌdʒ/</w:t>
      </w:r>
      <w:r w:rsidR="00456456" w:rsidRPr="009E35A5">
        <w:rPr>
          <w:b/>
          <w:u w:val="single"/>
        </w:rPr>
        <w:t xml:space="preserve"> on</w:t>
      </w:r>
      <w:r w:rsidR="00456456">
        <w:t xml:space="preserve"> a matter = back down</w:t>
      </w:r>
    </w:p>
    <w:p w:rsidR="00DE179D" w:rsidRPr="002105C3" w:rsidRDefault="00DE179D" w:rsidP="00DE179D">
      <w:r w:rsidRPr="002105C3">
        <w:t xml:space="preserve">1.V-T/V-I If </w:t>
      </w:r>
      <w:r w:rsidRPr="00456456">
        <w:rPr>
          <w:b/>
          <w:highlight w:val="yellow"/>
          <w:u w:val="single"/>
        </w:rPr>
        <w:t xml:space="preserve">someone </w:t>
      </w:r>
      <w:r w:rsidR="00456456">
        <w:rPr>
          <w:b/>
          <w:highlight w:val="yellow"/>
          <w:u w:val="single"/>
        </w:rPr>
        <w:t>does</w:t>
      </w:r>
      <w:r w:rsidRPr="00456456">
        <w:rPr>
          <w:b/>
          <w:highlight w:val="yellow"/>
          <w:u w:val="single"/>
        </w:rPr>
        <w:t xml:space="preserve"> not budge on a matter</w:t>
      </w:r>
      <w:r w:rsidRPr="002105C3">
        <w:t>, or if nothing bud</w:t>
      </w:r>
      <w:r w:rsidR="00456456">
        <w:t xml:space="preserve">ges them, they refuse to change </w:t>
      </w:r>
      <w:r w:rsidRPr="002105C3">
        <w:t xml:space="preserve">their </w:t>
      </w:r>
      <w:r w:rsidR="00456456">
        <w:t>mind, relent their attitude</w:t>
      </w:r>
      <w:r w:rsidR="00456456" w:rsidRPr="00456456">
        <w:rPr>
          <w:rFonts w:hint="eastAsia"/>
          <w:sz w:val="18"/>
          <w:szCs w:val="18"/>
        </w:rPr>
        <w:t>（缓和态度）</w:t>
      </w:r>
      <w:r w:rsidR="00456456">
        <w:t xml:space="preserve"> or to come to an agreement, which means</w:t>
      </w:r>
      <w:r w:rsidRPr="002105C3">
        <w:t xml:space="preserve"> </w:t>
      </w:r>
      <w:r w:rsidR="00456456">
        <w:t xml:space="preserve">they </w:t>
      </w:r>
      <w:r w:rsidR="00456456" w:rsidRPr="00FE2471">
        <w:rPr>
          <w:b/>
          <w:u w:val="single"/>
        </w:rPr>
        <w:t>don’t give in/submit/yield/</w:t>
      </w:r>
      <w:r w:rsidR="00745B9F" w:rsidRPr="00FE2471">
        <w:rPr>
          <w:b/>
          <w:u w:val="single"/>
        </w:rPr>
        <w:t>back down</w:t>
      </w:r>
      <w:r w:rsidR="00745B9F">
        <w:t xml:space="preserve"> a little bit.</w:t>
      </w:r>
      <w:r w:rsidR="00456456">
        <w:t xml:space="preserve"> </w:t>
      </w:r>
      <w:r w:rsidRPr="002105C3">
        <w:rPr>
          <w:rFonts w:hint="eastAsia"/>
        </w:rPr>
        <w:t>使让步</w:t>
      </w:r>
      <w:r w:rsidRPr="002105C3">
        <w:t xml:space="preserve">; </w:t>
      </w:r>
      <w:r w:rsidRPr="002105C3">
        <w:rPr>
          <w:rFonts w:hint="eastAsia"/>
        </w:rPr>
        <w:t>做让</w:t>
      </w:r>
      <w:r w:rsidRPr="002105C3">
        <w:t>步</w:t>
      </w:r>
    </w:p>
    <w:p w:rsidR="00DE179D" w:rsidRPr="002105C3" w:rsidRDefault="00456456" w:rsidP="00DE179D">
      <w:r>
        <w:rPr>
          <w:rFonts w:hint="eastAsia"/>
        </w:rPr>
        <w:t xml:space="preserve">e.g. </w:t>
      </w:r>
      <w:r w:rsidR="00DE179D" w:rsidRPr="002105C3">
        <w:t xml:space="preserve">The Americans will not </w:t>
      </w:r>
      <w:r w:rsidR="00DE179D" w:rsidRPr="00456456">
        <w:rPr>
          <w:b/>
          <w:u w:val="single"/>
        </w:rPr>
        <w:t>budge on</w:t>
      </w:r>
      <w:r w:rsidR="00DE179D" w:rsidRPr="002105C3">
        <w:t xml:space="preserve"> this point.</w:t>
      </w:r>
      <w:r>
        <w:t xml:space="preserve"> </w:t>
      </w:r>
      <w:r w:rsidR="00DE179D" w:rsidRPr="002105C3">
        <w:rPr>
          <w:rFonts w:hint="eastAsia"/>
        </w:rPr>
        <w:t>这些美国人在这一点上不会</w:t>
      </w:r>
      <w:r>
        <w:rPr>
          <w:rFonts w:hint="eastAsia"/>
        </w:rPr>
        <w:t xml:space="preserve"> </w:t>
      </w:r>
      <w:r w:rsidR="00DE179D" w:rsidRPr="002105C3">
        <w:rPr>
          <w:rFonts w:hint="eastAsia"/>
        </w:rPr>
        <w:t>让步的</w:t>
      </w:r>
      <w:r w:rsidR="00DE179D" w:rsidRPr="002105C3">
        <w:t>。</w:t>
      </w:r>
    </w:p>
    <w:p w:rsidR="00DE179D" w:rsidRPr="002105C3" w:rsidRDefault="00DE179D" w:rsidP="00DE179D">
      <w:r w:rsidRPr="002105C3">
        <w:t>2.V-T/V-I If someo</w:t>
      </w:r>
      <w:r w:rsidR="00C227F1">
        <w:t xml:space="preserve">ne or something will not budge or budge from somewhere, </w:t>
      </w:r>
      <w:r w:rsidRPr="002105C3">
        <w:t xml:space="preserve">they will not move. If you cannot budge them, you cannot make them move. </w:t>
      </w:r>
      <w:r w:rsidRPr="002105C3">
        <w:rPr>
          <w:rFonts w:hint="eastAsia"/>
        </w:rPr>
        <w:t>使移动</w:t>
      </w:r>
      <w:r w:rsidRPr="002105C3">
        <w:t xml:space="preserve">; </w:t>
      </w:r>
      <w:r w:rsidRPr="002105C3">
        <w:rPr>
          <w:rFonts w:hint="eastAsia"/>
        </w:rPr>
        <w:t>移</w:t>
      </w:r>
      <w:r w:rsidRPr="002105C3">
        <w:t>动</w:t>
      </w:r>
      <w:r w:rsidR="00C227F1">
        <w:rPr>
          <w:rFonts w:hint="eastAsia"/>
        </w:rPr>
        <w:t xml:space="preserve"> e.g. </w:t>
      </w:r>
      <w:r w:rsidRPr="002105C3">
        <w:t>Her mot</w:t>
      </w:r>
      <w:r w:rsidR="00C227F1">
        <w:t xml:space="preserve">her refused to </w:t>
      </w:r>
      <w:r w:rsidR="00C227F1" w:rsidRPr="00032A47">
        <w:rPr>
          <w:b/>
          <w:u w:val="single"/>
        </w:rPr>
        <w:t xml:space="preserve">budge from </w:t>
      </w:r>
      <w:r w:rsidR="00032A47">
        <w:rPr>
          <w:b/>
          <w:u w:val="single"/>
          <w:lang w:val="en-US"/>
        </w:rPr>
        <w:t>her so</w:t>
      </w:r>
      <w:r w:rsidR="00C227F1" w:rsidRPr="00032A47">
        <w:rPr>
          <w:b/>
          <w:u w:val="single"/>
          <w:lang w:val="en-US"/>
        </w:rPr>
        <w:t xml:space="preserve">n. </w:t>
      </w:r>
      <w:r w:rsidRPr="002105C3">
        <w:rPr>
          <w:rFonts w:hint="eastAsia"/>
        </w:rPr>
        <w:t>拒绝离开奥马哈</w:t>
      </w:r>
      <w:r w:rsidRPr="002105C3">
        <w:t>。</w:t>
      </w:r>
      <w:r w:rsidR="00C227F1">
        <w:rPr>
          <w:rFonts w:hint="eastAsia"/>
        </w:rPr>
        <w:t xml:space="preserve"> </w:t>
      </w:r>
      <w:r w:rsidR="00C227F1">
        <w:t xml:space="preserve">E.g. </w:t>
      </w:r>
      <w:r w:rsidRPr="002105C3">
        <w:t xml:space="preserve">The window refused to </w:t>
      </w:r>
      <w:r w:rsidRPr="00032A47">
        <w:rPr>
          <w:b/>
        </w:rPr>
        <w:t>budge</w:t>
      </w:r>
      <w:r w:rsidRPr="002105C3">
        <w:t>.</w:t>
      </w:r>
      <w:r w:rsidR="00C227F1">
        <w:t xml:space="preserve"> </w:t>
      </w:r>
      <w:r w:rsidRPr="002105C3">
        <w:rPr>
          <w:rFonts w:hint="eastAsia"/>
        </w:rPr>
        <w:t>窗子怎么也</w:t>
      </w:r>
      <w:r w:rsidR="00C227F1" w:rsidRPr="002105C3">
        <w:rPr>
          <w:rFonts w:hint="eastAsia"/>
        </w:rPr>
        <w:t>移</w:t>
      </w:r>
      <w:r w:rsidR="00C227F1" w:rsidRPr="002105C3">
        <w:t>动</w:t>
      </w:r>
      <w:r w:rsidRPr="002105C3">
        <w:rPr>
          <w:rFonts w:hint="eastAsia"/>
        </w:rPr>
        <w:t>不了</w:t>
      </w:r>
      <w:r w:rsidRPr="002105C3">
        <w:t>。</w:t>
      </w:r>
    </w:p>
    <w:p w:rsidR="00DE179D" w:rsidRPr="00116A0E" w:rsidRDefault="00DE179D" w:rsidP="00DE179D">
      <w:pPr>
        <w:pStyle w:val="cnnstorypgraphtxt"/>
      </w:pPr>
      <w:r w:rsidRPr="002105C3">
        <w:br/>
      </w:r>
      <w:r>
        <w:t xml:space="preserve">e.g. One HK </w:t>
      </w:r>
      <w:r w:rsidRPr="002105C3">
        <w:rPr>
          <w:b/>
          <w:highlight w:val="yellow"/>
          <w:u w:val="single"/>
        </w:rPr>
        <w:t>sit-in</w:t>
      </w:r>
      <w:r>
        <w:t xml:space="preserve"> demonstrator explained to CNN </w:t>
      </w:r>
      <w:r w:rsidRPr="00116A0E">
        <w:t xml:space="preserve">"(We want the </w:t>
      </w:r>
      <w:r>
        <w:t xml:space="preserve">BJ </w:t>
      </w:r>
      <w:r w:rsidRPr="00116A0E">
        <w:t xml:space="preserve">government) just to respect the democracy that Hong Kong deserves and really </w:t>
      </w:r>
      <w:r w:rsidRPr="00F05132">
        <w:rPr>
          <w:b/>
        </w:rPr>
        <w:t>uphold</w:t>
      </w:r>
      <w:r w:rsidRPr="00116A0E">
        <w:t xml:space="preserve"> the principle of one country, two systems."</w:t>
      </w:r>
      <w:r>
        <w:t xml:space="preserve"> </w:t>
      </w:r>
      <w:r w:rsidRPr="00116A0E">
        <w:t xml:space="preserve">The powers-that-be don't appear to be in much of a talking mood. They have refused to </w:t>
      </w:r>
      <w:r w:rsidRPr="00BF4F35">
        <w:rPr>
          <w:b/>
          <w:highlight w:val="yellow"/>
          <w:u w:val="single"/>
        </w:rPr>
        <w:t xml:space="preserve">budge or back </w:t>
      </w:r>
      <w:r w:rsidR="00DA574F" w:rsidRPr="00BF4F35">
        <w:rPr>
          <w:b/>
          <w:highlight w:val="yellow"/>
          <w:u w:val="single"/>
        </w:rPr>
        <w:t>down on</w:t>
      </w:r>
      <w:r w:rsidR="00DA574F">
        <w:rPr>
          <w:b/>
          <w:u w:val="single"/>
        </w:rPr>
        <w:t xml:space="preserve"> this point </w:t>
      </w:r>
      <w:r w:rsidRPr="00116A0E">
        <w:t xml:space="preserve">while </w:t>
      </w:r>
      <w:r>
        <w:t xml:space="preserve">just </w:t>
      </w:r>
      <w:r w:rsidRPr="00116A0E">
        <w:t xml:space="preserve">condemning the protests, which they say are against the </w:t>
      </w:r>
      <w:r>
        <w:t xml:space="preserve">CHINA </w:t>
      </w:r>
      <w:r w:rsidRPr="00116A0E">
        <w:t xml:space="preserve">law and are </w:t>
      </w:r>
      <w:r w:rsidRPr="00BF4F35">
        <w:rPr>
          <w:b/>
        </w:rPr>
        <w:t>undermining</w:t>
      </w:r>
      <w:r>
        <w:t>/destroying</w:t>
      </w:r>
      <w:r w:rsidRPr="00116A0E">
        <w:t xml:space="preserve"> Hong Kong's economic and security.</w:t>
      </w:r>
      <w:r>
        <w:rPr>
          <w:rFonts w:asciiTheme="minorEastAsia" w:eastAsiaTheme="minorEastAsia" w:hAnsiTheme="minorEastAsia" w:hint="eastAsia"/>
        </w:rPr>
        <w:t xml:space="preserve"> </w:t>
      </w:r>
      <w:r w:rsidRPr="008F0396">
        <w:rPr>
          <w:color w:val="FF0000"/>
        </w:rPr>
        <w:t xml:space="preserve">Leung said that China will not </w:t>
      </w:r>
      <w:r w:rsidRPr="00BF4F35">
        <w:rPr>
          <w:b/>
          <w:color w:val="FF0000"/>
        </w:rPr>
        <w:t>back down</w:t>
      </w:r>
      <w:r w:rsidR="00BF4F35" w:rsidRPr="00BF4F35">
        <w:rPr>
          <w:b/>
          <w:color w:val="FF0000"/>
        </w:rPr>
        <w:t>/budge</w:t>
      </w:r>
      <w:r w:rsidRPr="008F0396">
        <w:rPr>
          <w:color w:val="FF0000"/>
        </w:rPr>
        <w:t xml:space="preserve"> from its position on Hong Kong. "China will not </w:t>
      </w:r>
      <w:r w:rsidRPr="00BF4F35">
        <w:rPr>
          <w:b/>
          <w:color w:val="FF0000"/>
          <w:u w:val="single"/>
        </w:rPr>
        <w:t xml:space="preserve">budge or back down </w:t>
      </w:r>
      <w:r w:rsidR="00BF4F35" w:rsidRPr="00BF4F35">
        <w:rPr>
          <w:b/>
          <w:color w:val="FF0000"/>
          <w:u w:val="single"/>
        </w:rPr>
        <w:t>on</w:t>
      </w:r>
      <w:r w:rsidRPr="008F0396">
        <w:rPr>
          <w:color w:val="FF0000"/>
        </w:rPr>
        <w:t xml:space="preserve"> this point, which means China will not </w:t>
      </w:r>
      <w:r w:rsidRPr="00997E4F">
        <w:rPr>
          <w:b/>
          <w:color w:val="FF0000"/>
          <w:u w:val="single"/>
        </w:rPr>
        <w:t>compromise/submit/yield to</w:t>
      </w:r>
      <w:r w:rsidRPr="008F0396">
        <w:rPr>
          <w:color w:val="FF0000"/>
        </w:rPr>
        <w:t xml:space="preserve"> the illegal threats of some people,"</w:t>
      </w:r>
      <w:r w:rsidRPr="00116A0E">
        <w:t xml:space="preserve"> he said. "Based on the basic law, we will be able to have one person, one vote </w:t>
      </w:r>
      <w:r w:rsidRPr="00FE6E92">
        <w:rPr>
          <w:b/>
          <w:highlight w:val="yellow"/>
          <w:u w:val="single"/>
        </w:rPr>
        <w:t>universal suffrage</w:t>
      </w:r>
      <w:r w:rsidRPr="00116A0E">
        <w:t>. China's decision is based on and using what the basic law allows them to do."</w:t>
      </w:r>
    </w:p>
    <w:p w:rsidR="00DE179D" w:rsidRPr="00116A0E" w:rsidRDefault="00DE179D" w:rsidP="00DE179D">
      <w:pPr>
        <w:pStyle w:val="cnnstorypgraphtxt"/>
      </w:pPr>
      <w:r>
        <w:br/>
      </w:r>
      <w:r>
        <w:rPr>
          <w:lang w:val="en-US"/>
        </w:rPr>
        <w:t xml:space="preserve">e.g. </w:t>
      </w:r>
      <w:r w:rsidRPr="00116A0E">
        <w:t xml:space="preserve">In the build-up to the flag-raising, a statement from Wong's group calling for calm and restraint during the ceremony was widely </w:t>
      </w:r>
      <w:r w:rsidRPr="00BB430E">
        <w:rPr>
          <w:b/>
          <w:highlight w:val="yellow"/>
          <w:u w:val="single"/>
        </w:rPr>
        <w:t>circulated</w:t>
      </w:r>
      <w:r w:rsidRPr="00116A0E">
        <w:t xml:space="preserve"> among protesters on social media networks.</w:t>
      </w:r>
      <w:r>
        <w:t xml:space="preserve"> </w:t>
      </w:r>
      <w:r w:rsidRPr="00116A0E">
        <w:t xml:space="preserve">"No matter how much you dislike a country, disturbing its </w:t>
      </w:r>
      <w:r w:rsidRPr="006B0EDC">
        <w:rPr>
          <w:b/>
          <w:highlight w:val="yellow"/>
          <w:u w:val="single"/>
        </w:rPr>
        <w:t>flag-raising ceremony</w:t>
      </w:r>
      <w:r w:rsidRPr="00116A0E">
        <w:t xml:space="preserve"> will only be </w:t>
      </w:r>
      <w:r w:rsidRPr="00B831BA">
        <w:rPr>
          <w:b/>
        </w:rPr>
        <w:t>unethical</w:t>
      </w:r>
      <w:r w:rsidR="00B831BA">
        <w:rPr>
          <w:rFonts w:eastAsiaTheme="minorEastAsia" w:hint="eastAsia"/>
        </w:rPr>
        <w:t>不道德的</w:t>
      </w:r>
      <w:r>
        <w:t xml:space="preserve">, unacceptable and </w:t>
      </w:r>
      <w:r w:rsidRPr="00116A0E">
        <w:t>disrespectful."</w:t>
      </w:r>
      <w:r>
        <w:t xml:space="preserve">  </w:t>
      </w:r>
      <w:r w:rsidRPr="00116A0E">
        <w:t xml:space="preserve">Then again, there was also no sign that </w:t>
      </w:r>
      <w:r>
        <w:t xml:space="preserve">BJ </w:t>
      </w:r>
      <w:r w:rsidRPr="00116A0E">
        <w:t>authorities are ready to</w:t>
      </w:r>
      <w:r>
        <w:t xml:space="preserve"> </w:t>
      </w:r>
      <w:r w:rsidR="004F24E4">
        <w:rPr>
          <w:b/>
          <w:highlight w:val="yellow"/>
          <w:u w:val="single"/>
        </w:rPr>
        <w:t>budge on this issue/back down</w:t>
      </w:r>
      <w:r w:rsidRPr="00116A0E">
        <w:t xml:space="preserve">"Both sides appear to be </w:t>
      </w:r>
      <w:r w:rsidRPr="006760AC">
        <w:rPr>
          <w:b/>
          <w:color w:val="FF0000"/>
          <w:highlight w:val="yellow"/>
          <w:u w:val="single"/>
        </w:rPr>
        <w:t xml:space="preserve">digging in their heels </w:t>
      </w:r>
      <w:r w:rsidRPr="006760AC">
        <w:rPr>
          <w:rFonts w:ascii="SimSun" w:eastAsia="SimSun" w:hAnsi="SimSun" w:cs="SimSun" w:hint="eastAsia"/>
          <w:b/>
          <w:color w:val="FF0000"/>
          <w:highlight w:val="yellow"/>
          <w:u w:val="single"/>
        </w:rPr>
        <w:t>固执己见</w:t>
      </w:r>
      <w:r w:rsidRPr="006760AC">
        <w:rPr>
          <w:rFonts w:hint="eastAsia"/>
          <w:b/>
          <w:color w:val="FF0000"/>
          <w:highlight w:val="yellow"/>
          <w:u w:val="single"/>
        </w:rPr>
        <w:t>(</w:t>
      </w:r>
      <w:r w:rsidRPr="006760AC">
        <w:rPr>
          <w:rFonts w:ascii="SimSun" w:eastAsia="SimSun" w:hAnsi="SimSun" w:cs="SimSun" w:hint="eastAsia"/>
          <w:b/>
          <w:color w:val="FF0000"/>
          <w:highlight w:val="yellow"/>
          <w:u w:val="single"/>
        </w:rPr>
        <w:t>不理会其他人的意见</w:t>
      </w:r>
      <w:r w:rsidRPr="006760AC">
        <w:rPr>
          <w:rFonts w:hint="eastAsia"/>
          <w:b/>
          <w:color w:val="FF0000"/>
          <w:highlight w:val="yellow"/>
          <w:u w:val="single"/>
        </w:rPr>
        <w:t>)</w:t>
      </w:r>
      <w:r w:rsidRPr="00116A0E">
        <w:t xml:space="preserve">" When it was transferred from British to Chinese control in 1997, Hong Kong </w:t>
      </w:r>
      <w:r w:rsidRPr="00C01C76">
        <w:rPr>
          <w:b/>
          <w:u w:val="single"/>
        </w:rPr>
        <w:t>was supposed to be</w:t>
      </w:r>
      <w:r w:rsidRPr="00116A0E">
        <w:t xml:space="preserve"> the centerpiece of Beijing's one nation, two systems </w:t>
      </w:r>
      <w:proofErr w:type="gramStart"/>
      <w:r w:rsidRPr="00116A0E">
        <w:t>approach</w:t>
      </w:r>
      <w:proofErr w:type="gramEnd"/>
      <w:r w:rsidRPr="00116A0E">
        <w:t>.</w:t>
      </w:r>
      <w:r>
        <w:rPr>
          <w:rFonts w:asciiTheme="minorEastAsia" w:eastAsiaTheme="minorEastAsia" w:hAnsiTheme="minorEastAsia" w:hint="eastAsia"/>
        </w:rPr>
        <w:t xml:space="preserve">  </w:t>
      </w:r>
    </w:p>
    <w:p w:rsidR="00DE179D" w:rsidRPr="004F24E4" w:rsidRDefault="00DE179D" w:rsidP="002462ED">
      <w:pPr>
        <w:pStyle w:val="cnnstorypgraphtxt"/>
        <w:numPr>
          <w:ilvl w:val="0"/>
          <w:numId w:val="29"/>
        </w:numPr>
        <w:ind w:left="0"/>
        <w:rPr>
          <w:b/>
          <w:u w:val="single"/>
        </w:rPr>
      </w:pPr>
      <w:r w:rsidRPr="004F24E4">
        <w:rPr>
          <w:b/>
          <w:u w:val="single"/>
        </w:rPr>
        <w:lastRenderedPageBreak/>
        <w:t>dig in sb’ heels</w:t>
      </w:r>
      <w:r w:rsidR="00FC3F56">
        <w:rPr>
          <w:b/>
          <w:u w:val="single"/>
        </w:rPr>
        <w:t xml:space="preserve"> </w:t>
      </w:r>
      <w:r w:rsidR="00FC3F56" w:rsidRPr="006760AC">
        <w:rPr>
          <w:rFonts w:ascii="SimSun" w:eastAsia="SimSun" w:hAnsi="SimSun" w:cs="SimSun" w:hint="eastAsia"/>
          <w:b/>
          <w:color w:val="FF0000"/>
          <w:highlight w:val="yellow"/>
          <w:u w:val="single"/>
        </w:rPr>
        <w:t>固执己见</w:t>
      </w:r>
      <w:r w:rsidR="00FC3F56" w:rsidRPr="006760AC">
        <w:rPr>
          <w:rFonts w:hint="eastAsia"/>
          <w:b/>
          <w:color w:val="FF0000"/>
          <w:highlight w:val="yellow"/>
          <w:u w:val="single"/>
        </w:rPr>
        <w:t>(</w:t>
      </w:r>
      <w:r w:rsidR="00FC3F56" w:rsidRPr="006760AC">
        <w:rPr>
          <w:rFonts w:ascii="SimSun" w:eastAsia="SimSun" w:hAnsi="SimSun" w:cs="SimSun" w:hint="eastAsia"/>
          <w:b/>
          <w:color w:val="FF0000"/>
          <w:highlight w:val="yellow"/>
          <w:u w:val="single"/>
        </w:rPr>
        <w:t>不理会其他人的意见</w:t>
      </w:r>
      <w:r w:rsidR="00FC3F56" w:rsidRPr="006760AC">
        <w:rPr>
          <w:rFonts w:hint="eastAsia"/>
          <w:b/>
          <w:color w:val="FF0000"/>
          <w:highlight w:val="yellow"/>
          <w:u w:val="single"/>
        </w:rPr>
        <w:t>)</w:t>
      </w:r>
    </w:p>
    <w:p w:rsidR="004F24E4" w:rsidRPr="00116A0E" w:rsidRDefault="004F24E4" w:rsidP="004F24E4">
      <w:r>
        <w:rPr>
          <w:lang w:val="en-US"/>
        </w:rPr>
        <w:t xml:space="preserve">e.g. </w:t>
      </w:r>
      <w:r w:rsidRPr="00116A0E">
        <w:t xml:space="preserve">In the build-up to the flag-raising, a statement from Wong's group calling for calm and restraint during the ceremony was widely </w:t>
      </w:r>
      <w:r w:rsidRPr="00BB430E">
        <w:rPr>
          <w:b/>
          <w:highlight w:val="yellow"/>
          <w:u w:val="single"/>
        </w:rPr>
        <w:t>circulated</w:t>
      </w:r>
      <w:r w:rsidRPr="00116A0E">
        <w:t xml:space="preserve"> among protesters on social media networks.</w:t>
      </w:r>
      <w:r>
        <w:t xml:space="preserve"> </w:t>
      </w:r>
      <w:r w:rsidRPr="00116A0E">
        <w:t xml:space="preserve">"No matter how much you dislike a country, disturbing its </w:t>
      </w:r>
      <w:r w:rsidRPr="006B0EDC">
        <w:rPr>
          <w:b/>
          <w:highlight w:val="yellow"/>
          <w:u w:val="single"/>
        </w:rPr>
        <w:t>flag-raising ceremony</w:t>
      </w:r>
      <w:r w:rsidRPr="00116A0E">
        <w:t xml:space="preserve"> will only be </w:t>
      </w:r>
      <w:r w:rsidRPr="00B831BA">
        <w:rPr>
          <w:b/>
        </w:rPr>
        <w:t>unethical</w:t>
      </w:r>
      <w:r>
        <w:rPr>
          <w:rFonts w:hint="eastAsia"/>
        </w:rPr>
        <w:t>不道德的</w:t>
      </w:r>
      <w:r>
        <w:t xml:space="preserve">, unacceptable and </w:t>
      </w:r>
      <w:r w:rsidRPr="00116A0E">
        <w:t>disrespectful."</w:t>
      </w:r>
      <w:r>
        <w:t xml:space="preserve">  </w:t>
      </w:r>
      <w:r w:rsidRPr="00116A0E">
        <w:t xml:space="preserve">Then again, there was also no sign that </w:t>
      </w:r>
      <w:r>
        <w:t xml:space="preserve">BJ </w:t>
      </w:r>
      <w:r w:rsidRPr="00116A0E">
        <w:t>authorities are ready to</w:t>
      </w:r>
      <w:r>
        <w:t xml:space="preserve"> </w:t>
      </w:r>
      <w:r>
        <w:rPr>
          <w:b/>
          <w:highlight w:val="yellow"/>
          <w:u w:val="single"/>
        </w:rPr>
        <w:t>budge on this issue/back down</w:t>
      </w:r>
      <w:r w:rsidRPr="00116A0E">
        <w:t xml:space="preserve">"Both sides appear to be </w:t>
      </w:r>
      <w:r w:rsidRPr="006760AC">
        <w:rPr>
          <w:b/>
          <w:color w:val="FF0000"/>
          <w:highlight w:val="yellow"/>
          <w:u w:val="single"/>
        </w:rPr>
        <w:t xml:space="preserve">digging in their heels </w:t>
      </w:r>
      <w:r w:rsidRPr="006760AC">
        <w:rPr>
          <w:rFonts w:ascii="SimSun" w:eastAsia="SimSun" w:hAnsi="SimSun" w:cs="SimSun" w:hint="eastAsia"/>
          <w:b/>
          <w:color w:val="FF0000"/>
          <w:highlight w:val="yellow"/>
          <w:u w:val="single"/>
        </w:rPr>
        <w:t>固执己见</w:t>
      </w:r>
      <w:r w:rsidRPr="006760AC">
        <w:rPr>
          <w:rFonts w:hint="eastAsia"/>
          <w:b/>
          <w:color w:val="FF0000"/>
          <w:highlight w:val="yellow"/>
          <w:u w:val="single"/>
        </w:rPr>
        <w:t>(</w:t>
      </w:r>
      <w:r w:rsidRPr="006760AC">
        <w:rPr>
          <w:rFonts w:ascii="SimSun" w:eastAsia="SimSun" w:hAnsi="SimSun" w:cs="SimSun" w:hint="eastAsia"/>
          <w:b/>
          <w:color w:val="FF0000"/>
          <w:highlight w:val="yellow"/>
          <w:u w:val="single"/>
        </w:rPr>
        <w:t>不理会其他人的意见</w:t>
      </w:r>
      <w:r w:rsidRPr="006760AC">
        <w:rPr>
          <w:rFonts w:hint="eastAsia"/>
          <w:b/>
          <w:color w:val="FF0000"/>
          <w:highlight w:val="yellow"/>
          <w:u w:val="single"/>
        </w:rPr>
        <w:t>)</w:t>
      </w:r>
      <w:r w:rsidRPr="00116A0E">
        <w:t xml:space="preserve">," When it was transferred from British to Chinese control in 1997, Hong Kong </w:t>
      </w:r>
      <w:r w:rsidRPr="00C01C76">
        <w:rPr>
          <w:b/>
          <w:u w:val="single"/>
        </w:rPr>
        <w:t>was supposed to be</w:t>
      </w:r>
      <w:r w:rsidRPr="00116A0E">
        <w:t xml:space="preserve"> the centerpiece of Beijing's one nation, two systems </w:t>
      </w:r>
      <w:proofErr w:type="gramStart"/>
      <w:r w:rsidRPr="00116A0E">
        <w:t>approach</w:t>
      </w:r>
      <w:proofErr w:type="gramEnd"/>
      <w:r w:rsidRPr="00116A0E">
        <w:t>.</w:t>
      </w:r>
      <w:r>
        <w:rPr>
          <w:rFonts w:asciiTheme="minorEastAsia" w:hAnsiTheme="minorEastAsia" w:hint="eastAsia"/>
        </w:rPr>
        <w:t xml:space="preserve">  </w:t>
      </w:r>
    </w:p>
    <w:p w:rsidR="00DE179D" w:rsidRPr="002105C3" w:rsidRDefault="00DE179D" w:rsidP="00DE179D"/>
    <w:p w:rsidR="00DE179D" w:rsidRPr="002105C3" w:rsidRDefault="00106B9A" w:rsidP="002462ED">
      <w:pPr>
        <w:pStyle w:val="ListParagraph"/>
        <w:numPr>
          <w:ilvl w:val="0"/>
          <w:numId w:val="28"/>
        </w:numPr>
        <w:ind w:left="0"/>
      </w:pPr>
      <w:r>
        <w:t>m</w:t>
      </w:r>
      <w:r w:rsidR="00DE179D">
        <w:t>oot</w:t>
      </w:r>
      <w:r w:rsidR="00DE179D" w:rsidRPr="002105C3">
        <w:t> /muːt/  </w:t>
      </w:r>
    </w:p>
    <w:p w:rsidR="00DE179D" w:rsidRPr="002105C3" w:rsidRDefault="00EC3CAB" w:rsidP="00DE179D">
      <w:r>
        <w:t>1.V</w:t>
      </w:r>
      <w:proofErr w:type="gramStart"/>
      <w:r>
        <w:t xml:space="preserve">) </w:t>
      </w:r>
      <w:r w:rsidR="00DE179D" w:rsidRPr="002105C3">
        <w:t> If</w:t>
      </w:r>
      <w:proofErr w:type="gramEnd"/>
      <w:r w:rsidR="00DE179D" w:rsidRPr="002105C3">
        <w:t xml:space="preserve"> </w:t>
      </w:r>
      <w:r w:rsidR="00DE179D" w:rsidRPr="00310FB6">
        <w:rPr>
          <w:rFonts w:ascii="Times New Roman" w:eastAsia="Times New Roman" w:hAnsi="Times New Roman" w:cs="Times New Roman"/>
          <w:b/>
          <w:sz w:val="24"/>
          <w:szCs w:val="24"/>
          <w:highlight w:val="yellow"/>
          <w:u w:val="single"/>
        </w:rPr>
        <w:t>[a plan/idea/</w:t>
      </w:r>
      <w:r w:rsidR="00DE179D">
        <w:rPr>
          <w:rFonts w:ascii="Times New Roman" w:eastAsia="Times New Roman" w:hAnsi="Times New Roman" w:cs="Times New Roman"/>
          <w:b/>
          <w:sz w:val="24"/>
          <w:szCs w:val="24"/>
          <w:highlight w:val="yellow"/>
          <w:u w:val="single"/>
        </w:rPr>
        <w:t>patent pain/</w:t>
      </w:r>
      <w:r w:rsidR="00DE179D" w:rsidRPr="00310FB6">
        <w:rPr>
          <w:rFonts w:ascii="Times New Roman" w:eastAsia="Times New Roman" w:hAnsi="Times New Roman" w:cs="Times New Roman"/>
          <w:b/>
          <w:sz w:val="24"/>
          <w:szCs w:val="24"/>
          <w:highlight w:val="yellow"/>
          <w:u w:val="single"/>
        </w:rPr>
        <w:t>subject is mooted],</w:t>
      </w:r>
      <w:r w:rsidR="00DE179D" w:rsidRPr="002105C3">
        <w:t xml:space="preserve"> it is suggested or introduced for discussion. </w:t>
      </w:r>
      <w:r w:rsidR="00975939" w:rsidRPr="002105C3">
        <w:t xml:space="preserve"> </w:t>
      </w:r>
      <w:r w:rsidR="00DE179D" w:rsidRPr="002105C3">
        <w:t>(</w:t>
      </w:r>
      <w:r w:rsidR="00DE179D" w:rsidRPr="002105C3">
        <w:rPr>
          <w:rFonts w:hint="eastAsia"/>
        </w:rPr>
        <w:t>计划、想法</w:t>
      </w:r>
      <w:r w:rsidR="00DE179D">
        <w:rPr>
          <w:rFonts w:hint="eastAsia"/>
        </w:rPr>
        <w:t>, patent</w:t>
      </w:r>
      <w:r w:rsidR="00DE179D">
        <w:rPr>
          <w:rFonts w:hint="eastAsia"/>
        </w:rPr>
        <w:t>痛点</w:t>
      </w:r>
      <w:r w:rsidR="00DE179D">
        <w:rPr>
          <w:lang w:val="en-US"/>
        </w:rPr>
        <w:t xml:space="preserve">, </w:t>
      </w:r>
      <w:proofErr w:type="gramStart"/>
      <w:r w:rsidR="00DE179D" w:rsidRPr="002105C3">
        <w:rPr>
          <w:rFonts w:hint="eastAsia"/>
        </w:rPr>
        <w:t>或主题</w:t>
      </w:r>
      <w:r w:rsidR="00DE179D" w:rsidRPr="002105C3">
        <w:t>)</w:t>
      </w:r>
      <w:r w:rsidR="00DE179D" w:rsidRPr="002105C3">
        <w:rPr>
          <w:rFonts w:hint="eastAsia"/>
        </w:rPr>
        <w:t>被提出</w:t>
      </w:r>
      <w:r w:rsidR="00DE179D">
        <w:rPr>
          <w:rFonts w:hint="eastAsia"/>
        </w:rPr>
        <w:t>来</w:t>
      </w:r>
      <w:proofErr w:type="gramEnd"/>
      <w:r w:rsidR="00DE179D">
        <w:rPr>
          <w:lang w:val="en-US"/>
        </w:rPr>
        <w:t>,</w:t>
      </w:r>
      <w:r w:rsidR="00DE179D" w:rsidRPr="002105C3">
        <w:rPr>
          <w:rFonts w:hint="eastAsia"/>
        </w:rPr>
        <w:t>供讨论</w:t>
      </w:r>
      <w:r w:rsidR="00975939">
        <w:br/>
      </w:r>
      <w:r w:rsidR="00DE179D">
        <w:rPr>
          <w:rFonts w:hint="eastAsia"/>
        </w:rPr>
        <w:t xml:space="preserve">e.g. </w:t>
      </w:r>
      <w:r w:rsidR="00DE179D">
        <w:t xml:space="preserve"> </w:t>
      </w:r>
      <w:r w:rsidR="00DE179D" w:rsidRPr="00975939">
        <w:rPr>
          <w:b/>
          <w:u w:val="single"/>
        </w:rPr>
        <w:t>Plans have been mooted</w:t>
      </w:r>
      <w:r w:rsidR="00DE179D" w:rsidRPr="002105C3">
        <w:t xml:space="preserve"> for </w:t>
      </w:r>
      <w:r w:rsidR="00975939">
        <w:t>the government plans to curtail 4500 army</w:t>
      </w:r>
      <w:r w:rsidR="00DE179D">
        <w:rPr>
          <w:rFonts w:hint="eastAsia"/>
        </w:rPr>
        <w:t xml:space="preserve"> </w:t>
      </w:r>
      <w:r w:rsidR="00975939">
        <w:br/>
      </w:r>
      <w:r w:rsidR="00DE179D">
        <w:t>E</w:t>
      </w:r>
      <w:r w:rsidR="00DE179D">
        <w:rPr>
          <w:rFonts w:hint="eastAsia"/>
        </w:rPr>
        <w:t xml:space="preserve">.g. Here comes some of my </w:t>
      </w:r>
      <w:r w:rsidR="00DE179D" w:rsidRPr="00975939">
        <w:rPr>
          <w:rFonts w:hint="eastAsia"/>
          <w:u w:val="single"/>
        </w:rPr>
        <w:t>pain point</w:t>
      </w:r>
      <w:r w:rsidR="00DE179D" w:rsidRPr="00975939">
        <w:rPr>
          <w:u w:val="single"/>
        </w:rPr>
        <w:t>s</w:t>
      </w:r>
      <w:r w:rsidR="00DE179D" w:rsidRPr="00975939">
        <w:rPr>
          <w:rFonts w:hint="eastAsia"/>
          <w:u w:val="single"/>
        </w:rPr>
        <w:t xml:space="preserve"> </w:t>
      </w:r>
      <w:r w:rsidR="00DE179D" w:rsidRPr="00975939">
        <w:rPr>
          <w:rFonts w:hint="eastAsia"/>
          <w:b/>
          <w:u w:val="single"/>
        </w:rPr>
        <w:t>being mooted</w:t>
      </w:r>
      <w:r w:rsidR="00DE179D">
        <w:rPr>
          <w:rFonts w:hint="eastAsia"/>
        </w:rPr>
        <w:t xml:space="preserve"> for our discussion in next patent meeting</w:t>
      </w:r>
    </w:p>
    <w:p w:rsidR="00DE179D" w:rsidRPr="002105C3" w:rsidRDefault="00DE179D" w:rsidP="00DE179D">
      <w:proofErr w:type="gramStart"/>
      <w:r w:rsidRPr="002105C3">
        <w:t>2.ADJ</w:t>
      </w:r>
      <w:r w:rsidR="00EC3CAB">
        <w:t xml:space="preserve">) </w:t>
      </w:r>
      <w:r w:rsidRPr="002105C3">
        <w:t> </w:t>
      </w:r>
      <w:r w:rsidR="002408C1" w:rsidRPr="002105C3">
        <w:rPr>
          <w:rFonts w:hint="eastAsia"/>
        </w:rPr>
        <w:t>一个有争议的</w:t>
      </w:r>
      <w:proofErr w:type="gramEnd"/>
      <w:r w:rsidR="002408C1" w:rsidRPr="002105C3">
        <w:t xml:space="preserve">; </w:t>
      </w:r>
      <w:r w:rsidR="002408C1" w:rsidRPr="002105C3">
        <w:rPr>
          <w:rFonts w:hint="eastAsia"/>
        </w:rPr>
        <w:t>悬而未决</w:t>
      </w:r>
      <w:r w:rsidR="002408C1" w:rsidRPr="002105C3">
        <w:t>的</w:t>
      </w:r>
      <w:r w:rsidR="002408C1">
        <w:rPr>
          <w:rFonts w:hint="eastAsia"/>
        </w:rPr>
        <w:t>(</w:t>
      </w:r>
      <w:r w:rsidR="002408C1">
        <w:rPr>
          <w:rFonts w:hint="eastAsia"/>
        </w:rPr>
        <w:t>问题，观点</w:t>
      </w:r>
      <w:r w:rsidR="002408C1">
        <w:rPr>
          <w:lang w:val="en-US"/>
        </w:rPr>
        <w:t>)</w:t>
      </w:r>
      <w:r w:rsidR="002408C1">
        <w:rPr>
          <w:rFonts w:hint="eastAsia"/>
        </w:rPr>
        <w:t xml:space="preserve"> </w:t>
      </w:r>
      <w:r w:rsidR="002408C1">
        <w:t xml:space="preserve">; </w:t>
      </w:r>
      <w:r w:rsidR="002408C1" w:rsidRPr="00C10737">
        <w:rPr>
          <w:rFonts w:hint="eastAsia"/>
          <w:b/>
          <w:highlight w:val="yellow"/>
          <w:u w:val="single"/>
        </w:rPr>
        <w:t>一个未知数</w:t>
      </w:r>
      <w:r w:rsidR="002408C1">
        <w:rPr>
          <w:rFonts w:hint="eastAsia"/>
          <w:b/>
          <w:u w:val="single"/>
        </w:rPr>
        <w:t xml:space="preserve"> </w:t>
      </w:r>
      <w:r w:rsidRPr="002105C3">
        <w:t xml:space="preserve">If </w:t>
      </w:r>
      <w:r w:rsidR="00EC3CAB">
        <w:rPr>
          <w:b/>
          <w:u w:val="single"/>
        </w:rPr>
        <w:t xml:space="preserve">sth </w:t>
      </w:r>
      <w:r w:rsidR="002408C1">
        <w:rPr>
          <w:b/>
          <w:u w:val="single"/>
        </w:rPr>
        <w:t>is a moot point/</w:t>
      </w:r>
      <w:r w:rsidRPr="00C10737">
        <w:rPr>
          <w:b/>
          <w:u w:val="single"/>
        </w:rPr>
        <w:t>question</w:t>
      </w:r>
      <w:r>
        <w:t>,</w:t>
      </w:r>
      <w:r w:rsidR="002408C1">
        <w:t xml:space="preserve"> people cannot agree about it, and that point is just </w:t>
      </w:r>
      <w:r w:rsidRPr="002408C1">
        <w:rPr>
          <w:rFonts w:ascii="Times New Roman" w:eastAsia="Times New Roman" w:hAnsi="Times New Roman" w:cs="Times New Roman"/>
          <w:b/>
          <w:sz w:val="24"/>
          <w:szCs w:val="24"/>
          <w:highlight w:val="yellow"/>
          <w:u w:val="single"/>
        </w:rPr>
        <w:t>in the air</w:t>
      </w:r>
      <w:r w:rsidR="002408C1" w:rsidRPr="002408C1">
        <w:rPr>
          <w:rFonts w:ascii="Times New Roman" w:eastAsia="Times New Roman" w:hAnsi="Times New Roman" w:cs="Times New Roman"/>
          <w:b/>
          <w:sz w:val="24"/>
          <w:szCs w:val="24"/>
          <w:highlight w:val="yellow"/>
          <w:u w:val="single"/>
        </w:rPr>
        <w:t>.</w:t>
      </w:r>
      <w:r w:rsidR="002408C1">
        <w:t xml:space="preserve"> </w:t>
      </w:r>
      <w:r>
        <w:t xml:space="preserve"> </w:t>
      </w:r>
      <w:r w:rsidR="00C10737">
        <w:br/>
      </w:r>
      <w:r>
        <w:rPr>
          <w:rFonts w:hint="eastAsia"/>
        </w:rPr>
        <w:t xml:space="preserve">e.g. </w:t>
      </w:r>
      <w:r w:rsidRPr="002105C3">
        <w:t xml:space="preserve">How long he'll be able to do so is </w:t>
      </w:r>
      <w:r w:rsidRPr="00C10737">
        <w:rPr>
          <w:b/>
          <w:u w:val="single"/>
        </w:rPr>
        <w:t>a moot point.</w:t>
      </w:r>
      <w:r>
        <w:t xml:space="preserve">  </w:t>
      </w:r>
      <w:r w:rsidRPr="002105C3">
        <w:rPr>
          <w:rFonts w:hint="eastAsia"/>
        </w:rPr>
        <w:t>他还能这样做多久是</w:t>
      </w:r>
      <w:r w:rsidR="00C10737">
        <w:rPr>
          <w:rFonts w:hint="eastAsia"/>
        </w:rPr>
        <w:t xml:space="preserve"> </w:t>
      </w:r>
      <w:r w:rsidRPr="00C10737">
        <w:rPr>
          <w:rFonts w:hint="eastAsia"/>
          <w:b/>
          <w:highlight w:val="yellow"/>
          <w:u w:val="single"/>
        </w:rPr>
        <w:t>一个未知数</w:t>
      </w:r>
      <w:r w:rsidRPr="002105C3">
        <w:t>。</w:t>
      </w:r>
    </w:p>
    <w:p w:rsidR="00DE179D" w:rsidRPr="002105C3" w:rsidRDefault="00DE179D" w:rsidP="00DE179D">
      <w:proofErr w:type="gramStart"/>
      <w:r w:rsidRPr="002105C3">
        <w:t>3.ADJ</w:t>
      </w:r>
      <w:r w:rsidR="00680F29">
        <w:t xml:space="preserve">) </w:t>
      </w:r>
      <w:r w:rsidRPr="002105C3">
        <w:t> If</w:t>
      </w:r>
      <w:proofErr w:type="gramEnd"/>
      <w:r w:rsidRPr="002105C3">
        <w:t xml:space="preserve"> a subject or question is moot, </w:t>
      </w:r>
      <w:r>
        <w:t xml:space="preserve">it has </w:t>
      </w:r>
      <w:r w:rsidRPr="00680F29">
        <w:rPr>
          <w:b/>
        </w:rPr>
        <w:t>no practical importance</w:t>
      </w:r>
      <w:r w:rsidR="00680F29">
        <w:t>, moot</w:t>
      </w:r>
      <w:r>
        <w:t>=</w:t>
      </w:r>
      <w:r w:rsidR="00680F29" w:rsidRPr="00680F29">
        <w:rPr>
          <w:b/>
          <w:highlight w:val="yellow"/>
          <w:u w:val="single"/>
        </w:rPr>
        <w:t>practically</w:t>
      </w:r>
      <w:r w:rsidRPr="00680F29">
        <w:rPr>
          <w:b/>
          <w:highlight w:val="yellow"/>
          <w:u w:val="single"/>
        </w:rPr>
        <w:t xml:space="preserve"> meaningless</w:t>
      </w:r>
      <w:r w:rsidRPr="00680F29">
        <w:rPr>
          <w:rFonts w:hint="eastAsia"/>
          <w:b/>
          <w:highlight w:val="yellow"/>
          <w:u w:val="single"/>
        </w:rPr>
        <w:t>无实际意义</w:t>
      </w:r>
      <w:r w:rsidRPr="00680F29">
        <w:rPr>
          <w:b/>
          <w:highlight w:val="yellow"/>
          <w:u w:val="single"/>
        </w:rPr>
        <w:t>的</w:t>
      </w:r>
      <w:r>
        <w:rPr>
          <w:rFonts w:hint="eastAsia"/>
        </w:rPr>
        <w:t xml:space="preserve"> </w:t>
      </w:r>
      <w:r w:rsidR="00680F29">
        <w:br/>
      </w:r>
      <w:r>
        <w:rPr>
          <w:rFonts w:hint="eastAsia"/>
        </w:rPr>
        <w:t xml:space="preserve">e.g. </w:t>
      </w:r>
      <w:r w:rsidRPr="002105C3">
        <w:t xml:space="preserve">For </w:t>
      </w:r>
      <w:r w:rsidR="00680F29">
        <w:t>the NY mayor</w:t>
      </w:r>
      <w:r w:rsidRPr="002105C3">
        <w:t xml:space="preserve">, the question was </w:t>
      </w:r>
      <w:r w:rsidRPr="00680F29">
        <w:rPr>
          <w:b/>
        </w:rPr>
        <w:t>moot</w:t>
      </w:r>
      <w:r w:rsidRPr="002105C3">
        <w:t xml:space="preserve"> </w:t>
      </w:r>
      <w:r w:rsidR="00DE7715">
        <w:t xml:space="preserve">(practically meaningless) </w:t>
      </w:r>
      <w:r w:rsidR="00DE7715" w:rsidRPr="00DE7715">
        <w:rPr>
          <w:b/>
          <w:highlight w:val="yellow"/>
          <w:u w:val="single"/>
        </w:rPr>
        <w:t>for</w:t>
      </w:r>
      <w:r w:rsidRPr="00DE7715">
        <w:rPr>
          <w:b/>
          <w:highlight w:val="yellow"/>
          <w:u w:val="single"/>
        </w:rPr>
        <w:t xml:space="preserve"> now.</w:t>
      </w:r>
      <w:r>
        <w:t xml:space="preserve"> </w:t>
      </w:r>
      <w:r w:rsidRPr="002105C3">
        <w:rPr>
          <w:rFonts w:hint="eastAsia"/>
        </w:rPr>
        <w:t>这个问题</w:t>
      </w:r>
      <w:r w:rsidR="00DE7715">
        <w:rPr>
          <w:rFonts w:hint="eastAsia"/>
        </w:rPr>
        <w:t xml:space="preserve"> </w:t>
      </w:r>
      <w:r w:rsidRPr="00DE7715">
        <w:rPr>
          <w:rFonts w:hint="eastAsia"/>
          <w:b/>
          <w:u w:val="single"/>
        </w:rPr>
        <w:t>目前</w:t>
      </w:r>
      <w:r w:rsidR="00DE7715">
        <w:rPr>
          <w:rFonts w:hint="eastAsia"/>
        </w:rPr>
        <w:t xml:space="preserve"> </w:t>
      </w:r>
      <w:r w:rsidRPr="002105C3">
        <w:rPr>
          <w:rFonts w:hint="eastAsia"/>
        </w:rPr>
        <w:t>是没有实际意义的</w:t>
      </w:r>
      <w:r w:rsidRPr="002105C3">
        <w:t>。</w:t>
      </w:r>
    </w:p>
    <w:p w:rsidR="00DE179D" w:rsidRDefault="00DE179D" w:rsidP="00DE179D">
      <w:r>
        <w:t>e.g. In HK, c</w:t>
      </w:r>
      <w:r w:rsidRPr="00116A0E">
        <w:t>hanging that policy is demand No. 1 for the protesters, who sa</w:t>
      </w:r>
      <w:r>
        <w:t xml:space="preserve">y that having every citizen </w:t>
      </w:r>
      <w:r w:rsidRPr="00271D9C">
        <w:rPr>
          <w:b/>
          <w:highlight w:val="yellow"/>
          <w:u w:val="single"/>
        </w:rPr>
        <w:t>cast a vote/ballo</w:t>
      </w:r>
      <w:r>
        <w:t>t</w:t>
      </w:r>
      <w:r w:rsidRPr="00116A0E">
        <w:t xml:space="preserve"> in an election</w:t>
      </w:r>
      <w:r>
        <w:t xml:space="preserve"> </w:t>
      </w:r>
      <w:r w:rsidRPr="00BB430E">
        <w:rPr>
          <w:b/>
          <w:highlight w:val="yellow"/>
          <w:u w:val="single"/>
        </w:rPr>
        <w:t>(universal suffrage)</w:t>
      </w:r>
      <w:r w:rsidRPr="00116A0E">
        <w:t xml:space="preserve"> is </w:t>
      </w:r>
      <w:r w:rsidRPr="00BB430E">
        <w:rPr>
          <w:b/>
          <w:color w:val="FF0000"/>
          <w:highlight w:val="yellow"/>
          <w:u w:val="single"/>
        </w:rPr>
        <w:t xml:space="preserve">moot (practically </w:t>
      </w:r>
      <w:proofErr w:type="gramStart"/>
      <w:r w:rsidRPr="00BB430E">
        <w:rPr>
          <w:b/>
          <w:color w:val="FF0000"/>
          <w:highlight w:val="yellow"/>
          <w:u w:val="single"/>
        </w:rPr>
        <w:t>meaningless</w:t>
      </w:r>
      <w:r w:rsidRPr="00BB430E">
        <w:rPr>
          <w:rFonts w:ascii="Times New Roman" w:eastAsia="Times New Roman" w:hAnsi="Times New Roman" w:cs="Times New Roman" w:hint="eastAsia"/>
          <w:b/>
          <w:color w:val="FF0000"/>
          <w:sz w:val="24"/>
          <w:szCs w:val="24"/>
          <w:highlight w:val="yellow"/>
          <w:u w:val="single"/>
        </w:rPr>
        <w:t>)</w:t>
      </w:r>
      <w:r w:rsidRPr="00BB430E">
        <w:rPr>
          <w:rFonts w:ascii="Microsoft YaHei UI" w:eastAsia="Microsoft YaHei UI" w:hAnsi="Microsoft YaHei UI" w:cs="Microsoft YaHei UI" w:hint="eastAsia"/>
          <w:b/>
          <w:color w:val="FF0000"/>
          <w:sz w:val="18"/>
          <w:szCs w:val="18"/>
          <w:shd w:val="clear" w:color="auto" w:fill="F2F2F2"/>
        </w:rPr>
        <w:t xml:space="preserve"> </w:t>
      </w:r>
      <w:r w:rsidRPr="00BB430E">
        <w:rPr>
          <w:color w:val="FF0000"/>
        </w:rPr>
        <w:t xml:space="preserve"> </w:t>
      </w:r>
      <w:r w:rsidRPr="00116A0E">
        <w:t>if</w:t>
      </w:r>
      <w:proofErr w:type="gramEnd"/>
      <w:r w:rsidRPr="00116A0E">
        <w:t xml:space="preserve"> the options are decided in Beijing. A </w:t>
      </w:r>
      <w:r>
        <w:t xml:space="preserve">growing number have also </w:t>
      </w:r>
      <w:r w:rsidRPr="007F4ED7">
        <w:rPr>
          <w:b/>
        </w:rPr>
        <w:t>denounced</w:t>
      </w:r>
      <w:r w:rsidRPr="00116A0E">
        <w:t xml:space="preserve"> Hong Kong's current leader for putting the central government ahead of his own citizens and demanded he step down</w:t>
      </w:r>
      <w:r>
        <w:t>.</w:t>
      </w:r>
    </w:p>
    <w:p w:rsidR="00DE179D" w:rsidRDefault="00DE179D" w:rsidP="00DE179D"/>
    <w:p w:rsidR="00DE179D" w:rsidRDefault="00DE179D" w:rsidP="002462ED">
      <w:pPr>
        <w:pStyle w:val="ListParagraph"/>
        <w:numPr>
          <w:ilvl w:val="0"/>
          <w:numId w:val="27"/>
        </w:numPr>
        <w:ind w:left="0"/>
      </w:pPr>
      <w:r>
        <w:t>p</w:t>
      </w:r>
      <w:r>
        <w:rPr>
          <w:rFonts w:hint="eastAsia"/>
        </w:rPr>
        <w:t>reach</w:t>
      </w:r>
      <w:r>
        <w:t xml:space="preserve"> some information </w:t>
      </w:r>
    </w:p>
    <w:p w:rsidR="00DE179D" w:rsidRPr="002105C3" w:rsidRDefault="00DE179D" w:rsidP="00DE179D">
      <w:r w:rsidRPr="002105C3">
        <w:t xml:space="preserve">1.V-T/V-I When a member of the clergy preaches a sermon, he or she gives a talk on a religious or moral subject during a religious service. </w:t>
      </w:r>
      <w:r w:rsidRPr="002105C3">
        <w:rPr>
          <w:rFonts w:hint="eastAsia"/>
        </w:rPr>
        <w:t>布</w:t>
      </w:r>
      <w:r w:rsidRPr="002105C3">
        <w:t xml:space="preserve"> (</w:t>
      </w:r>
      <w:r w:rsidRPr="002105C3">
        <w:rPr>
          <w:rFonts w:hint="eastAsia"/>
        </w:rPr>
        <w:t>道</w:t>
      </w:r>
      <w:r w:rsidRPr="002105C3">
        <w:t xml:space="preserve">); </w:t>
      </w:r>
      <w:r w:rsidRPr="002105C3">
        <w:rPr>
          <w:rFonts w:hint="eastAsia"/>
        </w:rPr>
        <w:t>布</w:t>
      </w:r>
      <w:r w:rsidRPr="002105C3">
        <w:t>道</w:t>
      </w:r>
      <w:r w:rsidR="00230667">
        <w:rPr>
          <w:rFonts w:hint="eastAsia"/>
        </w:rPr>
        <w:t xml:space="preserve"> </w:t>
      </w:r>
      <w:r w:rsidR="00B30AA0">
        <w:rPr>
          <w:rFonts w:hint="eastAsia"/>
          <w:b/>
          <w:highlight w:val="yellow"/>
          <w:u w:val="single"/>
        </w:rPr>
        <w:t>[ preach some infor</w:t>
      </w:r>
      <w:r w:rsidR="00230667" w:rsidRPr="00B30AA0">
        <w:rPr>
          <w:rFonts w:hint="eastAsia"/>
          <w:b/>
          <w:highlight w:val="yellow"/>
          <w:u w:val="single"/>
        </w:rPr>
        <w:t>;  preach to sb ]</w:t>
      </w:r>
      <w:r w:rsidR="00230667">
        <w:rPr>
          <w:rFonts w:hint="eastAsia"/>
        </w:rPr>
        <w:t xml:space="preserve"> </w:t>
      </w:r>
      <w:r w:rsidR="00230667">
        <w:t xml:space="preserve"> e.g. </w:t>
      </w:r>
      <w:r w:rsidRPr="002105C3">
        <w:t xml:space="preserve">At High Mass the priest </w:t>
      </w:r>
      <w:r w:rsidRPr="00B15306">
        <w:rPr>
          <w:b/>
          <w:highlight w:val="yellow"/>
          <w:u w:val="single"/>
        </w:rPr>
        <w:t xml:space="preserve">preached </w:t>
      </w:r>
      <w:r w:rsidRPr="002105C3">
        <w:t>a sermon on the devil.</w:t>
      </w:r>
      <w:r w:rsidR="00230667">
        <w:t xml:space="preserve">  </w:t>
      </w:r>
      <w:r w:rsidRPr="002105C3">
        <w:rPr>
          <w:rFonts w:hint="eastAsia"/>
        </w:rPr>
        <w:t>牧师</w:t>
      </w:r>
      <w:r w:rsidR="00230667">
        <w:rPr>
          <w:rFonts w:hint="eastAsia"/>
        </w:rPr>
        <w:t xml:space="preserve"> </w:t>
      </w:r>
      <w:r w:rsidR="00230667" w:rsidRPr="00230667">
        <w:rPr>
          <w:rFonts w:hint="eastAsia"/>
          <w:b/>
          <w:u w:val="single"/>
        </w:rPr>
        <w:t>布</w:t>
      </w:r>
      <w:r w:rsidR="00230667" w:rsidRPr="00230667">
        <w:rPr>
          <w:b/>
          <w:u w:val="single"/>
        </w:rPr>
        <w:t xml:space="preserve"> (</w:t>
      </w:r>
      <w:r w:rsidR="00230667" w:rsidRPr="00230667">
        <w:rPr>
          <w:rFonts w:hint="eastAsia"/>
          <w:b/>
          <w:u w:val="single"/>
        </w:rPr>
        <w:t>道</w:t>
      </w:r>
      <w:r w:rsidR="00230667" w:rsidRPr="00230667">
        <w:rPr>
          <w:b/>
          <w:u w:val="single"/>
        </w:rPr>
        <w:t>)</w:t>
      </w:r>
      <w:r w:rsidR="00230667">
        <w:t xml:space="preserve"> </w:t>
      </w:r>
      <w:r w:rsidRPr="002105C3">
        <w:rPr>
          <w:rFonts w:hint="eastAsia"/>
        </w:rPr>
        <w:t>了一次有关魔鬼的道</w:t>
      </w:r>
      <w:r w:rsidRPr="002105C3">
        <w:t>。</w:t>
      </w:r>
      <w:r w:rsidR="00230667">
        <w:rPr>
          <w:rFonts w:hint="eastAsia"/>
        </w:rPr>
        <w:t xml:space="preserve"> </w:t>
      </w:r>
      <w:r w:rsidR="00230667">
        <w:t xml:space="preserve">  E.g. T</w:t>
      </w:r>
      <w:r w:rsidRPr="002105C3">
        <w:t xml:space="preserve">he bishop </w:t>
      </w:r>
      <w:r w:rsidRPr="00B15306">
        <w:rPr>
          <w:b/>
          <w:highlight w:val="yellow"/>
          <w:u w:val="single"/>
        </w:rPr>
        <w:t>preached to</w:t>
      </w:r>
      <w:r w:rsidR="00922C5D">
        <w:t xml:space="preserve"> a crowd of several hundreds of </w:t>
      </w:r>
      <w:r w:rsidRPr="002105C3">
        <w:t>local people.</w:t>
      </w:r>
      <w:r w:rsidR="00230667">
        <w:t xml:space="preserve"> </w:t>
      </w:r>
      <w:r w:rsidRPr="002105C3">
        <w:rPr>
          <w:rFonts w:hint="eastAsia"/>
        </w:rPr>
        <w:t>主教</w:t>
      </w:r>
      <w:r w:rsidR="00230667">
        <w:rPr>
          <w:rFonts w:hint="eastAsia"/>
        </w:rPr>
        <w:t xml:space="preserve"> </w:t>
      </w:r>
      <w:r w:rsidRPr="00230667">
        <w:rPr>
          <w:rFonts w:hint="eastAsia"/>
          <w:b/>
          <w:u w:val="single"/>
        </w:rPr>
        <w:t>向</w:t>
      </w:r>
      <w:r w:rsidR="00230667" w:rsidRPr="00230667">
        <w:rPr>
          <w:rFonts w:hint="eastAsia"/>
          <w:b/>
          <w:u w:val="single"/>
        </w:rPr>
        <w:t>&lt;</w:t>
      </w:r>
      <w:r w:rsidRPr="00230667">
        <w:rPr>
          <w:rFonts w:hint="eastAsia"/>
          <w:b/>
          <w:u w:val="single"/>
        </w:rPr>
        <w:t>一群几百名当地人</w:t>
      </w:r>
      <w:r w:rsidR="00230667" w:rsidRPr="00230667">
        <w:rPr>
          <w:rFonts w:hint="eastAsia"/>
          <w:b/>
          <w:u w:val="single"/>
        </w:rPr>
        <w:t xml:space="preserve">&gt; </w:t>
      </w:r>
      <w:r w:rsidRPr="00230667">
        <w:rPr>
          <w:rFonts w:hint="eastAsia"/>
          <w:b/>
          <w:u w:val="single"/>
        </w:rPr>
        <w:t>布道</w:t>
      </w:r>
      <w:r w:rsidRPr="002105C3">
        <w:t>。</w:t>
      </w:r>
    </w:p>
    <w:p w:rsidR="00DE179D" w:rsidRPr="002105C3" w:rsidRDefault="00DE179D" w:rsidP="00DE179D">
      <w:r w:rsidRPr="002105C3">
        <w:t>2.V-T/V-I When people </w:t>
      </w:r>
      <w:r w:rsidRPr="00922C5D">
        <w:rPr>
          <w:b/>
          <w:highlight w:val="yellow"/>
          <w:u w:val="single"/>
        </w:rPr>
        <w:t>preach a belief or a course of action</w:t>
      </w:r>
      <w:r w:rsidRPr="002105C3">
        <w:t xml:space="preserve">, they try to persuade other people to accept the belief or to take the course of action. </w:t>
      </w:r>
      <w:r w:rsidRPr="002105C3">
        <w:rPr>
          <w:rFonts w:hint="eastAsia"/>
        </w:rPr>
        <w:t>宣</w:t>
      </w:r>
      <w:r w:rsidRPr="002105C3">
        <w:t>扬</w:t>
      </w:r>
      <w:r w:rsidR="00F72083">
        <w:rPr>
          <w:rFonts w:hint="eastAsia"/>
        </w:rPr>
        <w:t>(</w:t>
      </w:r>
      <w:r w:rsidR="00F72083">
        <w:rPr>
          <w:rFonts w:hint="eastAsia"/>
        </w:rPr>
        <w:t>信仰</w:t>
      </w:r>
      <w:r w:rsidR="00F72083">
        <w:rPr>
          <w:lang w:val="en-US"/>
        </w:rPr>
        <w:t xml:space="preserve">) e.g.  </w:t>
      </w:r>
      <w:r w:rsidRPr="002105C3">
        <w:t xml:space="preserve">He said he was trying to </w:t>
      </w:r>
      <w:r w:rsidRPr="00F72083">
        <w:rPr>
          <w:b/>
          <w:highlight w:val="yellow"/>
          <w:u w:val="single"/>
        </w:rPr>
        <w:t>preach peace and tolerance to his people</w:t>
      </w:r>
      <w:r w:rsidRPr="002105C3">
        <w:t>.</w:t>
      </w:r>
      <w:r w:rsidR="00F72083">
        <w:t xml:space="preserve">  </w:t>
      </w:r>
      <w:r w:rsidRPr="002105C3">
        <w:rPr>
          <w:rFonts w:hint="eastAsia"/>
        </w:rPr>
        <w:t>向他的人民</w:t>
      </w:r>
      <w:r w:rsidR="00F72083">
        <w:rPr>
          <w:rFonts w:hint="eastAsia"/>
        </w:rPr>
        <w:t xml:space="preserve"> </w:t>
      </w:r>
      <w:r w:rsidRPr="00F72083">
        <w:rPr>
          <w:rFonts w:hint="eastAsia"/>
          <w:b/>
        </w:rPr>
        <w:t>宣扬</w:t>
      </w:r>
      <w:r w:rsidR="00F72083">
        <w:rPr>
          <w:rFonts w:hint="eastAsia"/>
        </w:rPr>
        <w:t xml:space="preserve"> </w:t>
      </w:r>
      <w:r w:rsidRPr="002105C3">
        <w:rPr>
          <w:rFonts w:hint="eastAsia"/>
        </w:rPr>
        <w:t>和平与宽容</w:t>
      </w:r>
      <w:r w:rsidRPr="002105C3">
        <w:t>。</w:t>
      </w:r>
      <w:r w:rsidR="00F72083">
        <w:t xml:space="preserve">E.g. </w:t>
      </w:r>
      <w:r w:rsidRPr="002105C3">
        <w:t xml:space="preserve">Health experts are now </w:t>
      </w:r>
      <w:r w:rsidRPr="00F72083">
        <w:rPr>
          <w:b/>
        </w:rPr>
        <w:t>preaching</w:t>
      </w:r>
      <w:r w:rsidRPr="002105C3">
        <w:t xml:space="preserve"> that even a little exercise </w:t>
      </w:r>
      <w:r w:rsidR="00F72083">
        <w:t xml:space="preserve">is far better than </w:t>
      </w:r>
      <w:proofErr w:type="gramStart"/>
      <w:r w:rsidR="00F72083">
        <w:t>none at all</w:t>
      </w:r>
      <w:proofErr w:type="gramEnd"/>
      <w:r w:rsidR="00F72083">
        <w:t xml:space="preserve">. </w:t>
      </w:r>
      <w:r w:rsidRPr="002105C3">
        <w:rPr>
          <w:rFonts w:hint="eastAsia"/>
        </w:rPr>
        <w:t>健康专家</w:t>
      </w:r>
      <w:r w:rsidRPr="00F72083">
        <w:rPr>
          <w:rFonts w:hint="eastAsia"/>
          <w:b/>
          <w:u w:val="single"/>
        </w:rPr>
        <w:t>宣扬</w:t>
      </w:r>
      <w:r w:rsidRPr="002105C3">
        <w:rPr>
          <w:rFonts w:hint="eastAsia"/>
        </w:rPr>
        <w:t>说，即使少量的运动也比一点不运动要好得多</w:t>
      </w:r>
      <w:r w:rsidRPr="002105C3">
        <w:t>。</w:t>
      </w:r>
    </w:p>
    <w:p w:rsidR="00DE179D" w:rsidRPr="00FE5D7E" w:rsidRDefault="00DE179D" w:rsidP="00DE179D">
      <w:pPr>
        <w:rPr>
          <w:lang w:val="en-US"/>
        </w:rPr>
      </w:pPr>
      <w:r w:rsidRPr="002105C3">
        <w:t xml:space="preserve">3.V-I If someone gives you advice in a very serious, boring way, you can say that they are </w:t>
      </w:r>
      <w:r w:rsidRPr="00F72083">
        <w:rPr>
          <w:b/>
          <w:highlight w:val="yellow"/>
          <w:u w:val="single"/>
        </w:rPr>
        <w:t>preaching at you.</w:t>
      </w:r>
      <w:r w:rsidRPr="002105C3">
        <w:t xml:space="preserve"> </w:t>
      </w:r>
      <w:r w:rsidRPr="002105C3">
        <w:rPr>
          <w:rFonts w:hint="eastAsia"/>
        </w:rPr>
        <w:t>说教</w:t>
      </w:r>
      <w:r w:rsidR="00F72083">
        <w:rPr>
          <w:rFonts w:hint="eastAsia"/>
        </w:rPr>
        <w:t>(</w:t>
      </w:r>
      <w:r w:rsidRPr="002105C3">
        <w:rPr>
          <w:rFonts w:hint="eastAsia"/>
        </w:rPr>
        <w:t>表不</w:t>
      </w:r>
      <w:r w:rsidRPr="002105C3">
        <w:t>满</w:t>
      </w:r>
      <w:r w:rsidR="00F72083">
        <w:rPr>
          <w:rFonts w:hint="eastAsia"/>
        </w:rPr>
        <w:t xml:space="preserve">)  </w:t>
      </w:r>
      <w:r w:rsidR="001A6565">
        <w:br/>
      </w:r>
      <w:r w:rsidR="00F72083">
        <w:rPr>
          <w:rFonts w:hint="eastAsia"/>
        </w:rPr>
        <w:lastRenderedPageBreak/>
        <w:t xml:space="preserve">e.g. </w:t>
      </w:r>
      <w:r w:rsidRPr="002105C3">
        <w:t xml:space="preserve">"Don't </w:t>
      </w:r>
      <w:r w:rsidRPr="00F72083">
        <w:rPr>
          <w:b/>
          <w:highlight w:val="yellow"/>
          <w:u w:val="single"/>
        </w:rPr>
        <w:t>preach at</w:t>
      </w:r>
      <w:r w:rsidRPr="002105C3">
        <w:t xml:space="preserve"> me," he shouted.</w:t>
      </w:r>
      <w:r w:rsidR="00F72083">
        <w:t xml:space="preserve"> </w:t>
      </w:r>
      <w:r w:rsidRPr="002105C3">
        <w:t>“</w:t>
      </w:r>
      <w:r w:rsidRPr="002105C3">
        <w:rPr>
          <w:rFonts w:hint="eastAsia"/>
        </w:rPr>
        <w:t>不要</w:t>
      </w:r>
      <w:r w:rsidR="00FE5D7E" w:rsidRPr="001A6565">
        <w:rPr>
          <w:rFonts w:hint="eastAsia"/>
          <w:b/>
          <w:u w:val="single"/>
        </w:rPr>
        <w:t>对</w:t>
      </w:r>
      <w:r w:rsidR="00FE5D7E">
        <w:rPr>
          <w:rFonts w:hint="eastAsia"/>
          <w:b/>
          <w:u w:val="single"/>
        </w:rPr>
        <w:t>&lt;</w:t>
      </w:r>
      <w:r w:rsidR="00FE5D7E" w:rsidRPr="001A6565">
        <w:rPr>
          <w:rFonts w:hint="eastAsia"/>
          <w:b/>
          <w:u w:val="single"/>
        </w:rPr>
        <w:t>我</w:t>
      </w:r>
      <w:r w:rsidR="00FE5D7E">
        <w:rPr>
          <w:rFonts w:hint="eastAsia"/>
          <w:b/>
          <w:u w:val="single"/>
        </w:rPr>
        <w:t>&gt;</w:t>
      </w:r>
      <w:r w:rsidR="00FE5D7E" w:rsidRPr="001A6565">
        <w:rPr>
          <w:rFonts w:hint="eastAsia"/>
          <w:b/>
          <w:u w:val="single"/>
        </w:rPr>
        <w:t>说教</w:t>
      </w:r>
      <w:proofErr w:type="gramStart"/>
      <w:r w:rsidRPr="002105C3">
        <w:rPr>
          <w:rFonts w:hint="eastAsia"/>
        </w:rPr>
        <w:t>，</w:t>
      </w:r>
      <w:r w:rsidRPr="002105C3">
        <w:t>”</w:t>
      </w:r>
      <w:r w:rsidRPr="002105C3">
        <w:rPr>
          <w:rFonts w:hint="eastAsia"/>
        </w:rPr>
        <w:t>他喊</w:t>
      </w:r>
      <w:r w:rsidRPr="002105C3">
        <w:t>道</w:t>
      </w:r>
      <w:proofErr w:type="gramEnd"/>
      <w:r w:rsidR="001A6565">
        <w:br/>
      </w:r>
      <w:r w:rsidR="001A6565">
        <w:rPr>
          <w:rFonts w:hint="eastAsia"/>
        </w:rPr>
        <w:t>e.g. See, sh</w:t>
      </w:r>
      <w:r w:rsidR="001A6565">
        <w:t xml:space="preserve">e’s </w:t>
      </w:r>
      <w:r w:rsidR="00FE5D7E">
        <w:t xml:space="preserve">again </w:t>
      </w:r>
      <w:r w:rsidR="001A6565">
        <w:t xml:space="preserve">starting to </w:t>
      </w:r>
      <w:r w:rsidR="001A6565" w:rsidRPr="00FE5D7E">
        <w:rPr>
          <w:b/>
          <w:highlight w:val="yellow"/>
          <w:u w:val="single"/>
        </w:rPr>
        <w:t>preach at me</w:t>
      </w:r>
      <w:r w:rsidR="001A6565">
        <w:t xml:space="preserve"> </w:t>
      </w:r>
      <w:r w:rsidR="001A6565" w:rsidRPr="001A6565">
        <w:rPr>
          <w:color w:val="FF0000"/>
          <w:highlight w:val="yellow"/>
        </w:rPr>
        <w:t>perpetually</w:t>
      </w:r>
      <w:r w:rsidR="001A6565" w:rsidRPr="001A6565">
        <w:rPr>
          <w:rFonts w:hint="eastAsia"/>
          <w:color w:val="FF0000"/>
        </w:rPr>
        <w:t xml:space="preserve"> </w:t>
      </w:r>
      <w:r w:rsidR="001A6565">
        <w:rPr>
          <w:rFonts w:hint="eastAsia"/>
        </w:rPr>
        <w:t>看，她又开始</w:t>
      </w:r>
      <w:r w:rsidR="001A6565">
        <w:rPr>
          <w:rFonts w:hint="eastAsia"/>
        </w:rPr>
        <w:t xml:space="preserve"> </w:t>
      </w:r>
      <w:r w:rsidR="001A6565" w:rsidRPr="001A6565">
        <w:rPr>
          <w:rFonts w:hint="eastAsia"/>
          <w:highlight w:val="yellow"/>
        </w:rPr>
        <w:t>不停的</w:t>
      </w:r>
      <w:r w:rsidR="001A6565" w:rsidRPr="001A6565">
        <w:rPr>
          <w:rFonts w:hint="eastAsia"/>
          <w:highlight w:val="yellow"/>
        </w:rPr>
        <w:t>/</w:t>
      </w:r>
      <w:r w:rsidR="001A6565" w:rsidRPr="001A6565">
        <w:rPr>
          <w:rFonts w:hint="eastAsia"/>
          <w:highlight w:val="yellow"/>
        </w:rPr>
        <w:t>反复的</w:t>
      </w:r>
      <w:r w:rsidR="001A6565">
        <w:rPr>
          <w:rFonts w:hint="eastAsia"/>
        </w:rPr>
        <w:t xml:space="preserve"> </w:t>
      </w:r>
      <w:r w:rsidR="001A6565" w:rsidRPr="001A6565">
        <w:rPr>
          <w:rFonts w:hint="eastAsia"/>
          <w:b/>
          <w:u w:val="single"/>
        </w:rPr>
        <w:t>对</w:t>
      </w:r>
      <w:r w:rsidR="00FE5D7E">
        <w:rPr>
          <w:rFonts w:hint="eastAsia"/>
          <w:b/>
          <w:u w:val="single"/>
        </w:rPr>
        <w:t>&lt;</w:t>
      </w:r>
      <w:r w:rsidR="001A6565" w:rsidRPr="001A6565">
        <w:rPr>
          <w:rFonts w:hint="eastAsia"/>
          <w:b/>
          <w:u w:val="single"/>
        </w:rPr>
        <w:t>我</w:t>
      </w:r>
      <w:r w:rsidR="00FE5D7E">
        <w:rPr>
          <w:rFonts w:hint="eastAsia"/>
          <w:b/>
          <w:u w:val="single"/>
        </w:rPr>
        <w:t>&gt;</w:t>
      </w:r>
      <w:r w:rsidR="001A6565" w:rsidRPr="001A6565">
        <w:rPr>
          <w:rFonts w:hint="eastAsia"/>
          <w:b/>
          <w:u w:val="single"/>
        </w:rPr>
        <w:t>说教</w:t>
      </w:r>
      <w:r w:rsidR="001A6565">
        <w:rPr>
          <w:rFonts w:hint="eastAsia"/>
          <w:b/>
          <w:u w:val="single"/>
        </w:rPr>
        <w:t>了</w:t>
      </w:r>
      <w:r w:rsidR="00FE5D7E">
        <w:rPr>
          <w:rFonts w:hint="eastAsia"/>
          <w:b/>
          <w:u w:val="single"/>
        </w:rPr>
        <w:t xml:space="preserve">   </w:t>
      </w:r>
      <w:r w:rsidR="00FE5D7E" w:rsidRPr="00FE5D7E">
        <w:rPr>
          <w:rFonts w:ascii="Tahoma" w:hAnsi="Tahoma" w:cs="Tahoma" w:hint="eastAsia"/>
          <w:color w:val="434343"/>
          <w:sz w:val="18"/>
          <w:szCs w:val="18"/>
          <w:shd w:val="clear" w:color="auto" w:fill="F2F2F2"/>
        </w:rPr>
        <w:t xml:space="preserve">//perpetual resources </w:t>
      </w:r>
      <w:r w:rsidR="00FE5D7E">
        <w:rPr>
          <w:rFonts w:ascii="Tahoma" w:hAnsi="Tahoma" w:cs="Tahoma"/>
          <w:color w:val="434343"/>
          <w:sz w:val="18"/>
          <w:szCs w:val="18"/>
          <w:shd w:val="clear" w:color="auto" w:fill="F2F2F2"/>
        </w:rPr>
        <w:t>永恒的资</w:t>
      </w:r>
      <w:r w:rsidR="00FE5D7E" w:rsidRPr="00FE5D7E">
        <w:rPr>
          <w:rFonts w:ascii="Tahoma" w:hAnsi="Tahoma" w:cs="Tahoma" w:hint="eastAsia"/>
          <w:color w:val="434343"/>
          <w:sz w:val="18"/>
          <w:szCs w:val="18"/>
          <w:shd w:val="clear" w:color="auto" w:fill="F2F2F2"/>
        </w:rPr>
        <w:t>源</w:t>
      </w:r>
      <w:r w:rsidR="00FE5D7E">
        <w:rPr>
          <w:rFonts w:ascii="Tahoma" w:hAnsi="Tahoma" w:cs="Tahoma" w:hint="eastAsia"/>
          <w:color w:val="434343"/>
          <w:sz w:val="18"/>
          <w:szCs w:val="18"/>
          <w:shd w:val="clear" w:color="auto" w:fill="F2F2F2"/>
        </w:rPr>
        <w:t xml:space="preserve">; complain sth perpetually </w:t>
      </w:r>
    </w:p>
    <w:p w:rsidR="00DE179D" w:rsidRPr="002105C3" w:rsidRDefault="00DE179D" w:rsidP="00DE179D"/>
    <w:p w:rsidR="00DE179D" w:rsidRPr="00116A0E" w:rsidRDefault="00DE179D" w:rsidP="00DE179D">
      <w:pPr>
        <w:pStyle w:val="cnnstorypgraphtxt"/>
      </w:pPr>
      <w:r>
        <w:t xml:space="preserve">e.g. </w:t>
      </w:r>
      <w:r w:rsidRPr="00116A0E">
        <w:t xml:space="preserve">Leung has backing from </w:t>
      </w:r>
      <w:r w:rsidRPr="00261C39">
        <w:rPr>
          <w:b/>
          <w:highlight w:val="yellow"/>
          <w:u w:val="single"/>
        </w:rPr>
        <w:t>pro</w:t>
      </w:r>
      <w:r w:rsidRPr="004C6870">
        <w:rPr>
          <w:b/>
        </w:rPr>
        <w:t>-Beijing</w:t>
      </w:r>
      <w:r>
        <w:t xml:space="preserve"> (</w:t>
      </w:r>
      <w:r>
        <w:rPr>
          <w:rFonts w:eastAsiaTheme="minorEastAsia" w:hint="eastAsia"/>
        </w:rPr>
        <w:t>支持</w:t>
      </w:r>
      <w:r>
        <w:rPr>
          <w:rFonts w:eastAsiaTheme="minorEastAsia"/>
          <w:lang w:val="en-US"/>
        </w:rPr>
        <w:t>BJ)</w:t>
      </w:r>
      <w:r w:rsidRPr="00116A0E">
        <w:t xml:space="preserve"> groups like </w:t>
      </w:r>
      <w:hyperlink r:id="rId46" w:tgtFrame="_blank" w:history="1">
        <w:r w:rsidRPr="00116A0E">
          <w:rPr>
            <w:rStyle w:val="Hyperlink"/>
            <w:rFonts w:eastAsiaTheme="majorEastAsia"/>
          </w:rPr>
          <w:t>The Silent Majority for Hong Kong</w:t>
        </w:r>
      </w:hyperlink>
      <w:r w:rsidRPr="00116A0E">
        <w:t xml:space="preserve">, who have had their own rallies and run </w:t>
      </w:r>
      <w:r w:rsidRPr="00261C39">
        <w:rPr>
          <w:b/>
          <w:highlight w:val="yellow"/>
          <w:u w:val="single"/>
        </w:rPr>
        <w:t>advertising campaigns (</w:t>
      </w:r>
      <w:r w:rsidRPr="00261C39">
        <w:rPr>
          <w:rFonts w:ascii="SimSun" w:eastAsia="SimSun" w:hAnsi="SimSun" w:cs="SimSun" w:hint="eastAsia"/>
          <w:b/>
          <w:highlight w:val="yellow"/>
          <w:u w:val="single"/>
        </w:rPr>
        <w:t>一系列广告</w:t>
      </w:r>
      <w:r w:rsidRPr="00261C39">
        <w:rPr>
          <w:b/>
          <w:highlight w:val="yellow"/>
          <w:u w:val="single"/>
        </w:rPr>
        <w:t>)</w:t>
      </w:r>
      <w:r>
        <w:rPr>
          <w:lang w:val="en-US"/>
        </w:rPr>
        <w:t xml:space="preserve"> </w:t>
      </w:r>
      <w:r w:rsidRPr="00116A0E">
        <w:t xml:space="preserve">to </w:t>
      </w:r>
      <w:r w:rsidRPr="00261C39">
        <w:rPr>
          <w:b/>
          <w:highlight w:val="yellow"/>
          <w:u w:val="single"/>
        </w:rPr>
        <w:t>preach</w:t>
      </w:r>
      <w:r w:rsidRPr="00310FB6">
        <w:rPr>
          <w:b/>
          <w:highlight w:val="yellow"/>
          <w:u w:val="single"/>
        </w:rPr>
        <w:t>(</w:t>
      </w:r>
      <w:r w:rsidRPr="00310FB6">
        <w:rPr>
          <w:rFonts w:ascii="SimSun" w:eastAsia="SimSun" w:hAnsi="SimSun" w:cs="SimSun" w:hint="eastAsia"/>
          <w:b/>
          <w:highlight w:val="yellow"/>
          <w:u w:val="single"/>
        </w:rPr>
        <w:t>散布宣扬</w:t>
      </w:r>
      <w:r w:rsidRPr="00310FB6">
        <w:rPr>
          <w:b/>
          <w:highlight w:val="yellow"/>
          <w:u w:val="single"/>
        </w:rPr>
        <w:t>)</w:t>
      </w:r>
      <w:r w:rsidRPr="00116A0E">
        <w:t xml:space="preserve"> their message that </w:t>
      </w:r>
      <w:r w:rsidRPr="0092236B">
        <w:rPr>
          <w:highlight w:val="yellow"/>
        </w:rPr>
        <w:t>pro-</w:t>
      </w:r>
      <w:r w:rsidRPr="00116A0E">
        <w:t>democracy</w:t>
      </w:r>
      <w:r w:rsidRPr="007C7339">
        <w:rPr>
          <w:b/>
          <w:color w:val="FF0000"/>
          <w:sz w:val="16"/>
          <w:szCs w:val="16"/>
          <w:highlight w:val="yellow"/>
        </w:rPr>
        <w:t>(</w:t>
      </w:r>
      <w:r w:rsidRPr="007C7339">
        <w:rPr>
          <w:rFonts w:eastAsia="Microsoft YaHei UI" w:hint="eastAsia"/>
          <w:b/>
          <w:color w:val="FF0000"/>
          <w:sz w:val="16"/>
          <w:szCs w:val="16"/>
          <w:highlight w:val="yellow"/>
        </w:rPr>
        <w:t>支持民</w:t>
      </w:r>
      <w:r w:rsidRPr="007C7339">
        <w:rPr>
          <w:rFonts w:eastAsia="Microsoft YaHei UI"/>
          <w:b/>
          <w:color w:val="FF0000"/>
          <w:sz w:val="16"/>
          <w:szCs w:val="16"/>
          <w:highlight w:val="yellow"/>
        </w:rPr>
        <w:t>主</w:t>
      </w:r>
      <w:r w:rsidRPr="007C7339">
        <w:rPr>
          <w:b/>
          <w:color w:val="FF0000"/>
          <w:sz w:val="16"/>
          <w:szCs w:val="16"/>
          <w:highlight w:val="yellow"/>
        </w:rPr>
        <w:t xml:space="preserve">) </w:t>
      </w:r>
      <w:r w:rsidRPr="00116A0E">
        <w:t xml:space="preserve"> acti</w:t>
      </w:r>
      <w:r>
        <w:t xml:space="preserve">vists will "endanger Hong Kong", </w:t>
      </w:r>
      <w:r w:rsidRPr="00116A0E">
        <w:t xml:space="preserve">create </w:t>
      </w:r>
      <w:r w:rsidRPr="004D0C00">
        <w:rPr>
          <w:b/>
        </w:rPr>
        <w:t>chaos</w:t>
      </w:r>
      <w:r>
        <w:t>/</w:t>
      </w:r>
      <w:r w:rsidRPr="004D0C00">
        <w:rPr>
          <w:b/>
        </w:rPr>
        <w:t>unrest</w:t>
      </w:r>
      <w:r>
        <w:t xml:space="preserve">, and </w:t>
      </w:r>
      <w:r w:rsidRPr="00C73972">
        <w:rPr>
          <w:b/>
        </w:rPr>
        <w:t>ferment</w:t>
      </w:r>
      <w:r>
        <w:rPr>
          <w:b/>
        </w:rPr>
        <w:t>/brew</w:t>
      </w:r>
      <w:r>
        <w:t xml:space="preserve"> a “coup plot” to </w:t>
      </w:r>
      <w:r w:rsidRPr="00223A8D">
        <w:rPr>
          <w:b/>
          <w:u w:val="single"/>
        </w:rPr>
        <w:t>overthrow/topple down</w:t>
      </w:r>
      <w:r>
        <w:t xml:space="preserve"> Chinese regime (</w:t>
      </w:r>
      <w:r>
        <w:rPr>
          <w:rFonts w:eastAsiaTheme="minorEastAsia" w:hint="eastAsia"/>
        </w:rPr>
        <w:t>推翻政权</w:t>
      </w:r>
      <w:r>
        <w:rPr>
          <w:rFonts w:eastAsiaTheme="minorEastAsia"/>
          <w:lang w:val="en-US"/>
        </w:rPr>
        <w:t>)</w:t>
      </w:r>
      <w:r>
        <w:t>.</w:t>
      </w:r>
    </w:p>
    <w:p w:rsidR="00DE179D" w:rsidRPr="002105C3" w:rsidRDefault="00DE179D" w:rsidP="002462ED">
      <w:pPr>
        <w:pStyle w:val="cnnstorypgraphtxt"/>
        <w:numPr>
          <w:ilvl w:val="0"/>
          <w:numId w:val="27"/>
        </w:numPr>
        <w:ind w:left="0"/>
      </w:pPr>
      <w:r>
        <w:t>hurl sth</w:t>
      </w:r>
      <w:r w:rsidR="003C6896">
        <w:t xml:space="preserve">; </w:t>
      </w:r>
      <w:r w:rsidR="003C6896" w:rsidRPr="00531FF3">
        <w:rPr>
          <w:b/>
          <w:highlight w:val="yellow"/>
          <w:u w:val="single"/>
        </w:rPr>
        <w:t>hurl abuse at sb/hurl insults at sb.</w:t>
      </w:r>
      <w:r w:rsidR="003C6896" w:rsidRPr="00531FF3">
        <w:rPr>
          <w:rFonts w:hint="eastAsia"/>
          <w:b/>
          <w:highlight w:val="yellow"/>
          <w:u w:val="single"/>
        </w:rPr>
        <w:t xml:space="preserve"> </w:t>
      </w:r>
      <w:r w:rsidR="003C6896" w:rsidRPr="00531FF3">
        <w:rPr>
          <w:rFonts w:ascii="SimSun" w:eastAsia="SimSun" w:hAnsi="SimSun" w:cs="SimSun" w:hint="eastAsia"/>
          <w:b/>
          <w:highlight w:val="yellow"/>
          <w:u w:val="single"/>
        </w:rPr>
        <w:t>对</w:t>
      </w:r>
      <w:r w:rsidR="003C6896" w:rsidRPr="00531FF3">
        <w:rPr>
          <w:b/>
          <w:highlight w:val="yellow"/>
          <w:u w:val="single"/>
          <w:lang w:val="en-US"/>
        </w:rPr>
        <w:t>sb.</w:t>
      </w:r>
      <w:r w:rsidR="003C6896" w:rsidRPr="00531FF3">
        <w:rPr>
          <w:rFonts w:ascii="SimSun" w:eastAsia="SimSun" w:hAnsi="SimSun" w:cs="SimSun" w:hint="eastAsia"/>
          <w:b/>
          <w:highlight w:val="yellow"/>
          <w:u w:val="single"/>
        </w:rPr>
        <w:t>大声叫骂</w:t>
      </w:r>
      <w:r w:rsidR="003C6896" w:rsidRPr="00531FF3">
        <w:rPr>
          <w:rFonts w:hint="eastAsia"/>
          <w:b/>
          <w:highlight w:val="yellow"/>
          <w:u w:val="single"/>
        </w:rPr>
        <w:t>/</w:t>
      </w:r>
      <w:r w:rsidR="003C6896" w:rsidRPr="00531FF3">
        <w:rPr>
          <w:rFonts w:ascii="SimSun" w:eastAsia="SimSun" w:hAnsi="SimSun" w:cs="SimSun" w:hint="eastAsia"/>
          <w:b/>
          <w:highlight w:val="yellow"/>
          <w:u w:val="single"/>
        </w:rPr>
        <w:t>谩骂</w:t>
      </w:r>
      <w:r w:rsidR="003C6896">
        <w:rPr>
          <w:rFonts w:hint="eastAsia"/>
        </w:rPr>
        <w:t xml:space="preserve">   </w:t>
      </w:r>
      <w:r w:rsidR="003C6896">
        <w:br/>
      </w:r>
      <w:proofErr w:type="gramStart"/>
      <w:r w:rsidRPr="002105C3">
        <w:t>1.V</w:t>
      </w:r>
      <w:proofErr w:type="gramEnd"/>
      <w:r w:rsidRPr="002105C3">
        <w:t xml:space="preserve">-T If you hurl something, you throw it violently and with a lot of force. </w:t>
      </w:r>
      <w:r w:rsidRPr="002105C3">
        <w:rPr>
          <w:rFonts w:ascii="SimSun" w:eastAsia="SimSun" w:hAnsi="SimSun" w:cs="SimSun" w:hint="eastAsia"/>
        </w:rPr>
        <w:t>用力掷</w:t>
      </w:r>
    </w:p>
    <w:p w:rsidR="00A42BD9" w:rsidRDefault="00165A9C" w:rsidP="00DE179D">
      <w:r>
        <w:rPr>
          <w:rFonts w:hint="eastAsia"/>
        </w:rPr>
        <w:t>e.</w:t>
      </w:r>
      <w:r>
        <w:t xml:space="preserve">g. </w:t>
      </w:r>
      <w:r w:rsidR="00DE179D" w:rsidRPr="002105C3">
        <w:t xml:space="preserve">Groups of angry youths </w:t>
      </w:r>
      <w:r w:rsidR="00DE179D" w:rsidRPr="00165A9C">
        <w:rPr>
          <w:b/>
          <w:u w:val="single"/>
        </w:rPr>
        <w:t>hurled stones at</w:t>
      </w:r>
      <w:r w:rsidR="00DE179D" w:rsidRPr="002105C3">
        <w:t xml:space="preserve"> police.</w:t>
      </w:r>
      <w:r>
        <w:t xml:space="preserve"> </w:t>
      </w:r>
      <w:r w:rsidR="00DE179D" w:rsidRPr="002105C3">
        <w:rPr>
          <w:rFonts w:hint="eastAsia"/>
        </w:rPr>
        <w:t>朝着警察猛</w:t>
      </w:r>
      <w:r w:rsidR="00531FF3">
        <w:rPr>
          <w:rFonts w:hint="eastAsia"/>
        </w:rPr>
        <w:t xml:space="preserve"> </w:t>
      </w:r>
      <w:r w:rsidR="00DE179D" w:rsidRPr="00531FF3">
        <w:rPr>
          <w:rFonts w:hint="eastAsia"/>
          <w:b/>
          <w:u w:val="single"/>
        </w:rPr>
        <w:t>掷</w:t>
      </w:r>
      <w:r w:rsidR="00DE179D" w:rsidRPr="002105C3">
        <w:rPr>
          <w:rFonts w:hint="eastAsia"/>
        </w:rPr>
        <w:t>石块</w:t>
      </w:r>
      <w:r w:rsidR="00DE179D" w:rsidRPr="002105C3">
        <w:t>。</w:t>
      </w:r>
      <w:r w:rsidR="00531FF3">
        <w:br/>
      </w:r>
      <w:r>
        <w:t xml:space="preserve">e.g. </w:t>
      </w:r>
      <w:r w:rsidR="00DE179D" w:rsidRPr="002105C3">
        <w:t>Simon caught the grenade and hurled it back.</w:t>
      </w:r>
      <w:r>
        <w:t xml:space="preserve"> </w:t>
      </w:r>
      <w:r w:rsidR="00DE179D" w:rsidRPr="002105C3">
        <w:rPr>
          <w:rFonts w:hint="eastAsia"/>
        </w:rPr>
        <w:t>西蒙接住手榴弹，把它</w:t>
      </w:r>
      <w:r w:rsidR="00DE179D" w:rsidRPr="00531FF3">
        <w:rPr>
          <w:rFonts w:hint="eastAsia"/>
          <w:b/>
          <w:u w:val="single"/>
        </w:rPr>
        <w:t>掷</w:t>
      </w:r>
      <w:r w:rsidR="00DE179D" w:rsidRPr="002105C3">
        <w:rPr>
          <w:rFonts w:hint="eastAsia"/>
        </w:rPr>
        <w:t>了回去</w:t>
      </w:r>
      <w:r w:rsidR="00DE179D" w:rsidRPr="002105C3">
        <w:t>。</w:t>
      </w:r>
      <w:r w:rsidR="00531FF3">
        <w:br/>
        <w:t xml:space="preserve">e.g. </w:t>
      </w:r>
      <w:r w:rsidR="00A42BD9">
        <w:t>…</w:t>
      </w:r>
      <w:r w:rsidR="00531FF3" w:rsidRPr="00116A0E">
        <w:t>That's when</w:t>
      </w:r>
      <w:r w:rsidR="00531FF3">
        <w:t xml:space="preserve"> HK</w:t>
      </w:r>
      <w:r w:rsidR="00531FF3" w:rsidRPr="00116A0E">
        <w:t xml:space="preserve"> police </w:t>
      </w:r>
      <w:r w:rsidR="00531FF3" w:rsidRPr="00261C39">
        <w:rPr>
          <w:b/>
          <w:highlight w:val="yellow"/>
          <w:u w:val="single"/>
        </w:rPr>
        <w:t>hurled(</w:t>
      </w:r>
      <w:r w:rsidR="00531FF3">
        <w:rPr>
          <w:rFonts w:ascii="SimSun" w:eastAsia="SimSun" w:hAnsi="SimSun" w:cs="SimSun" w:hint="eastAsia"/>
          <w:b/>
          <w:highlight w:val="yellow"/>
          <w:u w:val="single"/>
        </w:rPr>
        <w:t>猛投/</w:t>
      </w:r>
      <w:r w:rsidR="00531FF3" w:rsidRPr="00261C39">
        <w:rPr>
          <w:rFonts w:ascii="SimSun" w:eastAsia="SimSun" w:hAnsi="SimSun" w:cs="SimSun" w:hint="eastAsia"/>
          <w:b/>
          <w:sz w:val="24"/>
          <w:szCs w:val="24"/>
          <w:highlight w:val="yellow"/>
          <w:u w:val="single"/>
        </w:rPr>
        <w:t>掷</w:t>
      </w:r>
      <w:r w:rsidR="00531FF3" w:rsidRPr="00261C39">
        <w:rPr>
          <w:b/>
          <w:highlight w:val="yellow"/>
          <w:u w:val="single"/>
        </w:rPr>
        <w:t>)</w:t>
      </w:r>
      <w:r w:rsidR="00531FF3" w:rsidRPr="00116A0E">
        <w:t xml:space="preserve"> 87 </w:t>
      </w:r>
      <w:r w:rsidR="00531FF3" w:rsidRPr="00261C39">
        <w:rPr>
          <w:b/>
          <w:highlight w:val="yellow"/>
          <w:u w:val="single"/>
        </w:rPr>
        <w:t>tear gas</w:t>
      </w:r>
      <w:r w:rsidR="00531FF3" w:rsidRPr="00116A0E">
        <w:t xml:space="preserve"> </w:t>
      </w:r>
      <w:r w:rsidR="00531FF3" w:rsidRPr="00931AD3">
        <w:rPr>
          <w:b/>
        </w:rPr>
        <w:t>canisters</w:t>
      </w:r>
      <w:r w:rsidR="00531FF3" w:rsidRPr="00116A0E">
        <w:t xml:space="preserve"> </w:t>
      </w:r>
      <w:r w:rsidR="00531FF3">
        <w:t xml:space="preserve">and unleashed </w:t>
      </w:r>
      <w:r w:rsidR="00531FF3" w:rsidRPr="00261C39">
        <w:rPr>
          <w:b/>
          <w:highlight w:val="yellow"/>
          <w:u w:val="single"/>
        </w:rPr>
        <w:t>pepper spray</w:t>
      </w:r>
      <w:r w:rsidR="00531FF3">
        <w:t xml:space="preserve"> </w:t>
      </w:r>
      <w:r w:rsidR="00531FF3" w:rsidRPr="00116A0E">
        <w:t xml:space="preserve">into the </w:t>
      </w:r>
      <w:r w:rsidR="00531FF3">
        <w:t>sit-in protester</w:t>
      </w:r>
      <w:r w:rsidR="00531FF3" w:rsidRPr="00116A0E">
        <w:t xml:space="preserve"> after they refused to disperse, spurring protests.</w:t>
      </w:r>
      <w:r w:rsidR="00531FF3">
        <w:t xml:space="preserve"> </w:t>
      </w:r>
    </w:p>
    <w:p w:rsidR="00DE179D" w:rsidRPr="00116A0E" w:rsidRDefault="00DE179D" w:rsidP="00DE179D">
      <w:r w:rsidRPr="002105C3">
        <w:t>2.V-T If you </w:t>
      </w:r>
      <w:r w:rsidR="00A42BD9">
        <w:rPr>
          <w:rFonts w:ascii="Times New Roman" w:eastAsia="Times New Roman" w:hAnsi="Times New Roman" w:cs="Times New Roman"/>
          <w:b/>
          <w:sz w:val="24"/>
          <w:szCs w:val="24"/>
          <w:highlight w:val="yellow"/>
          <w:u w:val="single"/>
        </w:rPr>
        <w:t>hurl abuse/</w:t>
      </w:r>
      <w:r w:rsidR="00165A9C" w:rsidRPr="00165A9C">
        <w:rPr>
          <w:rFonts w:ascii="Times New Roman" w:eastAsia="Times New Roman" w:hAnsi="Times New Roman" w:cs="Times New Roman"/>
          <w:b/>
          <w:sz w:val="24"/>
          <w:szCs w:val="24"/>
          <w:highlight w:val="yellow"/>
          <w:u w:val="single"/>
        </w:rPr>
        <w:t>insults at sb</w:t>
      </w:r>
      <w:r w:rsidRPr="002105C3">
        <w:t xml:space="preserve">, you shout insults at them </w:t>
      </w:r>
      <w:r w:rsidR="00165A9C">
        <w:t xml:space="preserve">or curse </w:t>
      </w:r>
      <w:r w:rsidRPr="002105C3">
        <w:t xml:space="preserve">aggressively. </w:t>
      </w:r>
      <w:r w:rsidR="003C6896">
        <w:rPr>
          <w:rFonts w:hint="eastAsia"/>
        </w:rPr>
        <w:t>对</w:t>
      </w:r>
      <w:r w:rsidR="003C6896">
        <w:rPr>
          <w:lang w:val="en-US"/>
        </w:rPr>
        <w:t>sb.</w:t>
      </w:r>
      <w:r w:rsidRPr="002105C3">
        <w:rPr>
          <w:rFonts w:hint="eastAsia"/>
        </w:rPr>
        <w:t>大声叫</w:t>
      </w:r>
      <w:r w:rsidRPr="002105C3">
        <w:t>骂</w:t>
      </w:r>
      <w:r w:rsidR="00165A9C">
        <w:rPr>
          <w:rFonts w:hint="eastAsia"/>
        </w:rPr>
        <w:t>/</w:t>
      </w:r>
      <w:r w:rsidR="00165A9C" w:rsidRPr="002105C3">
        <w:rPr>
          <w:rFonts w:hint="eastAsia"/>
        </w:rPr>
        <w:t>谩骂</w:t>
      </w:r>
      <w:r w:rsidR="00165A9C">
        <w:rPr>
          <w:rFonts w:hint="eastAsia"/>
        </w:rPr>
        <w:t xml:space="preserve">   e.g. </w:t>
      </w:r>
      <w:r w:rsidRPr="002105C3">
        <w:t xml:space="preserve">How would you handle being locked in the back of a cab while </w:t>
      </w:r>
      <w:r w:rsidR="00D507AF">
        <w:t xml:space="preserve">the driver </w:t>
      </w:r>
      <w:r w:rsidR="00D507AF" w:rsidRPr="00A42BD9">
        <w:rPr>
          <w:b/>
          <w:u w:val="single"/>
        </w:rPr>
        <w:t>hurled abuse</w:t>
      </w:r>
      <w:r w:rsidR="00A42BD9">
        <w:rPr>
          <w:b/>
          <w:u w:val="single"/>
        </w:rPr>
        <w:t>/insults</w:t>
      </w:r>
      <w:r w:rsidR="00D507AF" w:rsidRPr="00A42BD9">
        <w:rPr>
          <w:b/>
          <w:u w:val="single"/>
        </w:rPr>
        <w:t xml:space="preserve"> at</w:t>
      </w:r>
      <w:r w:rsidR="00D507AF">
        <w:t xml:space="preserve"> you? </w:t>
      </w:r>
      <w:r w:rsidR="00D507AF">
        <w:rPr>
          <w:rFonts w:hint="eastAsia"/>
        </w:rPr>
        <w:t>司机</w:t>
      </w:r>
      <w:r w:rsidR="00BB4930">
        <w:rPr>
          <w:rFonts w:hint="eastAsia"/>
        </w:rPr>
        <w:t>对</w:t>
      </w:r>
      <w:r w:rsidR="00BB4930">
        <w:rPr>
          <w:rFonts w:hint="eastAsia"/>
          <w:lang w:val="en-US"/>
        </w:rPr>
        <w:t>你</w:t>
      </w:r>
      <w:r w:rsidR="00BB4930" w:rsidRPr="002105C3">
        <w:rPr>
          <w:rFonts w:hint="eastAsia"/>
        </w:rPr>
        <w:t>大声叫</w:t>
      </w:r>
      <w:r w:rsidR="00BB4930" w:rsidRPr="002105C3">
        <w:t>骂</w:t>
      </w:r>
      <w:r w:rsidR="00D507AF">
        <w:rPr>
          <w:rFonts w:hint="eastAsia"/>
        </w:rPr>
        <w:t>谩骂</w:t>
      </w:r>
      <w:r>
        <w:br/>
      </w:r>
    </w:p>
    <w:p w:rsidR="00DE179D" w:rsidRPr="00116A0E" w:rsidRDefault="002D1DA8" w:rsidP="002462ED">
      <w:pPr>
        <w:pStyle w:val="cnnstorypgraphtxt"/>
        <w:numPr>
          <w:ilvl w:val="0"/>
          <w:numId w:val="27"/>
        </w:numPr>
        <w:ind w:left="-284"/>
      </w:pPr>
      <w:r w:rsidRPr="003C2635">
        <w:rPr>
          <w:b/>
          <w:color w:val="FF0000"/>
          <w:highlight w:val="yellow"/>
          <w:u w:val="single"/>
        </w:rPr>
        <w:t>flared</w:t>
      </w:r>
      <w:r w:rsidRPr="00310FB6">
        <w:rPr>
          <w:b/>
          <w:color w:val="FF0000"/>
          <w:highlight w:val="yellow"/>
          <w:u w:val="single"/>
        </w:rPr>
        <w:t>(</w:t>
      </w:r>
      <w:proofErr w:type="gramStart"/>
      <w:r w:rsidRPr="00310FB6">
        <w:rPr>
          <w:rFonts w:ascii="SimSun" w:eastAsia="SimSun" w:hAnsi="SimSun" w:cs="SimSun" w:hint="eastAsia"/>
          <w:b/>
          <w:color w:val="FF0000"/>
          <w:highlight w:val="yellow"/>
          <w:u w:val="single"/>
        </w:rPr>
        <w:t>燃烧</w:t>
      </w:r>
      <w:r w:rsidRPr="00310FB6">
        <w:rPr>
          <w:b/>
          <w:color w:val="FF0000"/>
          <w:highlight w:val="yellow"/>
          <w:u w:val="single"/>
        </w:rPr>
        <w:t xml:space="preserve">) </w:t>
      </w:r>
      <w:r w:rsidRPr="003C2635">
        <w:rPr>
          <w:b/>
          <w:color w:val="FF0000"/>
          <w:highlight w:val="yellow"/>
          <w:u w:val="single"/>
        </w:rPr>
        <w:t xml:space="preserve"> into</w:t>
      </w:r>
      <w:proofErr w:type="gramEnd"/>
      <w:r w:rsidRPr="003C2635">
        <w:rPr>
          <w:b/>
          <w:color w:val="FF0000"/>
          <w:highlight w:val="yellow"/>
          <w:u w:val="single"/>
        </w:rPr>
        <w:t xml:space="preserve"> violence</w:t>
      </w:r>
      <w:r>
        <w:rPr>
          <w:rFonts w:asciiTheme="minorEastAsia" w:eastAsiaTheme="minorEastAsia" w:hAnsiTheme="minorEastAsia" w:hint="eastAsia"/>
          <w:b/>
          <w:color w:val="FF0000"/>
          <w:highlight w:val="yellow"/>
          <w:u w:val="single"/>
        </w:rPr>
        <w:t xml:space="preserve"> </w:t>
      </w:r>
      <w:r w:rsidRPr="00310FB6">
        <w:rPr>
          <w:b/>
          <w:color w:val="FF0000"/>
          <w:highlight w:val="yellow"/>
          <w:u w:val="single"/>
        </w:rPr>
        <w:t xml:space="preserve">and </w:t>
      </w:r>
      <w:r>
        <w:rPr>
          <w:b/>
          <w:color w:val="FF0000"/>
          <w:highlight w:val="yellow"/>
          <w:u w:val="single"/>
        </w:rPr>
        <w:t>sparked nation</w:t>
      </w:r>
      <w:r w:rsidRPr="00310FB6">
        <w:rPr>
          <w:b/>
          <w:color w:val="FF0000"/>
          <w:highlight w:val="yellow"/>
          <w:u w:val="single"/>
        </w:rPr>
        <w:t xml:space="preserve">al(HK’s) fury ( </w:t>
      </w:r>
      <w:r w:rsidRPr="00310FB6">
        <w:rPr>
          <w:rFonts w:ascii="SimSun" w:eastAsia="SimSun" w:hAnsi="SimSun" w:cs="SimSun" w:hint="eastAsia"/>
          <w:b/>
          <w:color w:val="FF0000"/>
          <w:highlight w:val="yellow"/>
          <w:u w:val="single"/>
        </w:rPr>
        <w:t>激起的愤怒</w:t>
      </w:r>
      <w:r w:rsidRPr="00310FB6">
        <w:rPr>
          <w:rFonts w:hint="eastAsia"/>
          <w:b/>
          <w:color w:val="FF0000"/>
          <w:highlight w:val="yellow"/>
          <w:u w:val="single"/>
        </w:rPr>
        <w:t>)</w:t>
      </w:r>
      <w:r>
        <w:rPr>
          <w:color w:val="FF0000"/>
        </w:rPr>
        <w:t xml:space="preserve"> </w:t>
      </w:r>
      <w:r>
        <w:rPr>
          <w:color w:val="FF0000"/>
        </w:rPr>
        <w:br/>
        <w:t xml:space="preserve">e.g. </w:t>
      </w:r>
      <w:r w:rsidR="00DE179D" w:rsidRPr="00116A0E">
        <w:t xml:space="preserve">It's been more than a day since officers </w:t>
      </w:r>
      <w:r w:rsidR="00DE179D" w:rsidRPr="00BC3205">
        <w:rPr>
          <w:b/>
          <w:highlight w:val="yellow"/>
          <w:u w:val="single"/>
        </w:rPr>
        <w:t>fired tear gas and unleashed pepper spray</w:t>
      </w:r>
      <w:r w:rsidR="00DE179D">
        <w:t xml:space="preserve"> at the </w:t>
      </w:r>
      <w:proofErr w:type="gramStart"/>
      <w:r w:rsidR="00DE179D">
        <w:t>crowd.</w:t>
      </w:r>
      <w:r w:rsidR="00DE179D" w:rsidRPr="00116A0E">
        <w:rPr>
          <w:lang w:val="en"/>
        </w:rPr>
        <w:t>For</w:t>
      </w:r>
      <w:proofErr w:type="gramEnd"/>
      <w:r w:rsidR="00DE179D" w:rsidRPr="00116A0E">
        <w:rPr>
          <w:lang w:val="en"/>
        </w:rPr>
        <w:t xml:space="preserve"> 2nd night in a row, </w:t>
      </w:r>
      <w:r w:rsidR="00DE179D" w:rsidRPr="001E22A0">
        <w:rPr>
          <w:b/>
          <w:highlight w:val="yellow"/>
          <w:lang w:val="en"/>
        </w:rPr>
        <w:t>pro</w:t>
      </w:r>
      <w:r w:rsidR="00DE179D" w:rsidRPr="00116A0E">
        <w:rPr>
          <w:lang w:val="en"/>
        </w:rPr>
        <w:t>-democracy demonstrators occupied the highway in downtown Hong Kong, sleeping on pavement</w:t>
      </w:r>
      <w:r w:rsidR="00DE179D">
        <w:t xml:space="preserve">. </w:t>
      </w:r>
      <w:r w:rsidR="00DE179D" w:rsidRPr="00116A0E">
        <w:t xml:space="preserve">At least 56 people have been injured so far in the largely student-led protests, which </w:t>
      </w:r>
      <w:r w:rsidR="00DE179D" w:rsidRPr="003C2635">
        <w:rPr>
          <w:b/>
          <w:color w:val="FF0000"/>
          <w:highlight w:val="yellow"/>
          <w:u w:val="single"/>
        </w:rPr>
        <w:t>flared</w:t>
      </w:r>
      <w:r w:rsidR="00DE179D" w:rsidRPr="00310FB6">
        <w:rPr>
          <w:b/>
          <w:color w:val="FF0000"/>
          <w:highlight w:val="yellow"/>
          <w:u w:val="single"/>
        </w:rPr>
        <w:t>(</w:t>
      </w:r>
      <w:proofErr w:type="gramStart"/>
      <w:r w:rsidR="00DE179D" w:rsidRPr="00310FB6">
        <w:rPr>
          <w:rFonts w:ascii="SimSun" w:eastAsia="SimSun" w:hAnsi="SimSun" w:cs="SimSun" w:hint="eastAsia"/>
          <w:b/>
          <w:color w:val="FF0000"/>
          <w:highlight w:val="yellow"/>
          <w:u w:val="single"/>
        </w:rPr>
        <w:t>燃烧</w:t>
      </w:r>
      <w:r w:rsidR="00DE179D" w:rsidRPr="00310FB6">
        <w:rPr>
          <w:b/>
          <w:color w:val="FF0000"/>
          <w:highlight w:val="yellow"/>
          <w:u w:val="single"/>
        </w:rPr>
        <w:t xml:space="preserve">) </w:t>
      </w:r>
      <w:r w:rsidR="00DE179D" w:rsidRPr="003C2635">
        <w:rPr>
          <w:b/>
          <w:color w:val="FF0000"/>
          <w:highlight w:val="yellow"/>
          <w:u w:val="single"/>
        </w:rPr>
        <w:t xml:space="preserve"> into</w:t>
      </w:r>
      <w:proofErr w:type="gramEnd"/>
      <w:r w:rsidR="00DE179D" w:rsidRPr="003C2635">
        <w:rPr>
          <w:b/>
          <w:color w:val="FF0000"/>
          <w:highlight w:val="yellow"/>
          <w:u w:val="single"/>
        </w:rPr>
        <w:t xml:space="preserve"> violence</w:t>
      </w:r>
      <w:r>
        <w:rPr>
          <w:rFonts w:asciiTheme="minorEastAsia" w:eastAsiaTheme="minorEastAsia" w:hAnsiTheme="minorEastAsia" w:hint="eastAsia"/>
          <w:b/>
          <w:color w:val="FF0000"/>
          <w:highlight w:val="yellow"/>
          <w:u w:val="single"/>
        </w:rPr>
        <w:t xml:space="preserve"> </w:t>
      </w:r>
      <w:r w:rsidR="00DE179D" w:rsidRPr="00310FB6">
        <w:rPr>
          <w:b/>
          <w:color w:val="FF0000"/>
          <w:highlight w:val="yellow"/>
          <w:u w:val="single"/>
        </w:rPr>
        <w:t xml:space="preserve">and </w:t>
      </w:r>
      <w:r w:rsidR="00DE179D">
        <w:rPr>
          <w:b/>
          <w:color w:val="FF0000"/>
          <w:highlight w:val="yellow"/>
          <w:u w:val="single"/>
        </w:rPr>
        <w:t>sparked nation</w:t>
      </w:r>
      <w:r w:rsidR="00DE179D" w:rsidRPr="00310FB6">
        <w:rPr>
          <w:b/>
          <w:color w:val="FF0000"/>
          <w:highlight w:val="yellow"/>
          <w:u w:val="single"/>
        </w:rPr>
        <w:t xml:space="preserve">al(HK’s) fury ( </w:t>
      </w:r>
      <w:r w:rsidR="00DE179D" w:rsidRPr="00310FB6">
        <w:rPr>
          <w:rFonts w:ascii="SimSun" w:eastAsia="SimSun" w:hAnsi="SimSun" w:cs="SimSun" w:hint="eastAsia"/>
          <w:b/>
          <w:color w:val="FF0000"/>
          <w:highlight w:val="yellow"/>
          <w:u w:val="single"/>
        </w:rPr>
        <w:t>激起的愤怒</w:t>
      </w:r>
      <w:r w:rsidR="00DE179D" w:rsidRPr="00310FB6">
        <w:rPr>
          <w:rFonts w:hint="eastAsia"/>
          <w:b/>
          <w:color w:val="FF0000"/>
          <w:highlight w:val="yellow"/>
          <w:u w:val="single"/>
        </w:rPr>
        <w:t>)</w:t>
      </w:r>
      <w:r w:rsidR="00DE179D">
        <w:rPr>
          <w:color w:val="FF0000"/>
        </w:rPr>
        <w:t xml:space="preserve"> </w:t>
      </w:r>
      <w:r w:rsidR="00DE179D" w:rsidRPr="00116A0E">
        <w:t>starting Sunday, a Hong Kong government spokeswoman said.</w:t>
      </w:r>
      <w:r w:rsidR="00DE179D">
        <w:rPr>
          <w:color w:val="FF0000"/>
        </w:rPr>
        <w:t xml:space="preserve">                                                                                                                                                                                                                              </w:t>
      </w:r>
    </w:p>
    <w:p w:rsidR="00DE179D" w:rsidRPr="006E2B36" w:rsidRDefault="00DE179D" w:rsidP="006E2B36"/>
    <w:p w:rsidR="001F0921" w:rsidRPr="001F0921" w:rsidRDefault="00F5617B" w:rsidP="00D40BD2">
      <w:pPr>
        <w:pStyle w:val="ListParagraph"/>
        <w:numPr>
          <w:ilvl w:val="0"/>
          <w:numId w:val="6"/>
        </w:numPr>
        <w:ind w:left="-284"/>
        <w:rPr>
          <w:rFonts w:ascii="Times New Roman" w:eastAsia="Times New Roman" w:hAnsi="Times New Roman" w:cs="Times New Roman"/>
          <w:iCs/>
          <w:sz w:val="24"/>
          <w:szCs w:val="24"/>
        </w:rPr>
      </w:pPr>
      <w:r w:rsidRPr="009F002D">
        <w:rPr>
          <w:rFonts w:ascii="Times New Roman" w:eastAsia="Times New Roman" w:hAnsi="Times New Roman" w:cs="Times New Roman"/>
          <w:b/>
          <w:iCs/>
          <w:sz w:val="24"/>
          <w:szCs w:val="24"/>
          <w:highlight w:val="yellow"/>
          <w:u w:val="single"/>
        </w:rPr>
        <w:t>I beg to differ</w:t>
      </w:r>
      <w:r w:rsidR="009F002D">
        <w:rPr>
          <w:rFonts w:ascii="Times New Roman" w:eastAsia="Times New Roman" w:hAnsi="Times New Roman" w:cs="Times New Roman"/>
          <w:b/>
          <w:iCs/>
          <w:sz w:val="24"/>
          <w:szCs w:val="24"/>
          <w:highlight w:val="yellow"/>
          <w:u w:val="single"/>
        </w:rPr>
        <w:t>.</w:t>
      </w:r>
      <w:r w:rsidRPr="00F02EA4">
        <w:rPr>
          <w:rFonts w:ascii="Times New Roman" w:eastAsia="Times New Roman" w:hAnsi="Times New Roman" w:cs="Times New Roman"/>
          <w:b/>
          <w:iCs/>
          <w:sz w:val="24"/>
          <w:szCs w:val="24"/>
          <w:highlight w:val="yellow"/>
        </w:rPr>
        <w:t xml:space="preserve"> </w:t>
      </w:r>
      <w:r w:rsidRPr="00F02EA4">
        <w:rPr>
          <w:rFonts w:ascii="SimSun" w:eastAsia="SimSun" w:hAnsi="SimSun" w:cs="SimSun" w:hint="eastAsia"/>
          <w:b/>
          <w:iCs/>
          <w:sz w:val="24"/>
          <w:szCs w:val="24"/>
          <w:highlight w:val="yellow"/>
        </w:rPr>
        <w:t>恕我不能赞同</w:t>
      </w:r>
      <w:r w:rsidRPr="00F02EA4">
        <w:rPr>
          <w:rFonts w:ascii="Times New Roman" w:eastAsia="Times New Roman" w:hAnsi="Times New Roman" w:cs="Times New Roman"/>
          <w:b/>
          <w:iCs/>
          <w:sz w:val="24"/>
          <w:szCs w:val="24"/>
          <w:highlight w:val="yellow"/>
        </w:rPr>
        <w:t xml:space="preserve">; </w:t>
      </w:r>
      <w:r w:rsidRPr="00F02EA4">
        <w:rPr>
          <w:rFonts w:ascii="SimSun" w:eastAsia="SimSun" w:hAnsi="SimSun" w:cs="SimSun" w:hint="eastAsia"/>
          <w:b/>
          <w:iCs/>
          <w:sz w:val="24"/>
          <w:szCs w:val="24"/>
          <w:highlight w:val="yellow"/>
        </w:rPr>
        <w:t>本人不敢苟同</w:t>
      </w:r>
      <w:r w:rsidRPr="00F02EA4">
        <w:rPr>
          <w:rFonts w:ascii="Times New Roman" w:eastAsia="Times New Roman" w:hAnsi="Times New Roman" w:cs="Times New Roman" w:hint="eastAsia"/>
          <w:b/>
          <w:iCs/>
          <w:sz w:val="24"/>
          <w:szCs w:val="24"/>
        </w:rPr>
        <w:t xml:space="preserve">  </w:t>
      </w:r>
      <w:r w:rsidRPr="00F02EA4">
        <w:rPr>
          <w:rFonts w:ascii="Times New Roman" w:eastAsia="Times New Roman" w:hAnsi="Times New Roman" w:cs="Times New Roman"/>
          <w:b/>
          <w:iCs/>
          <w:sz w:val="24"/>
          <w:szCs w:val="24"/>
        </w:rPr>
        <w:br/>
      </w:r>
      <w:r w:rsidRPr="00F02EA4">
        <w:rPr>
          <w:rFonts w:ascii="Times New Roman" w:eastAsia="Times New Roman" w:hAnsi="Times New Roman" w:cs="Times New Roman" w:hint="eastAsia"/>
          <w:iCs/>
          <w:sz w:val="24"/>
          <w:szCs w:val="24"/>
        </w:rPr>
        <w:t xml:space="preserve">e.g. </w:t>
      </w:r>
      <w:r w:rsidRPr="00F02EA4">
        <w:rPr>
          <w:rFonts w:ascii="Times New Roman" w:eastAsia="Times New Roman" w:hAnsi="Times New Roman" w:cs="Times New Roman"/>
          <w:iCs/>
          <w:sz w:val="24"/>
          <w:szCs w:val="24"/>
        </w:rPr>
        <w:t>You may think that football is better to watch than cricket, but</w:t>
      </w:r>
      <w:r w:rsidR="00E77195">
        <w:rPr>
          <w:rFonts w:ascii="Times New Roman" w:eastAsia="Times New Roman" w:hAnsi="Times New Roman" w:cs="Times New Roman"/>
          <w:iCs/>
          <w:sz w:val="24"/>
          <w:szCs w:val="24"/>
        </w:rPr>
        <w:t xml:space="preserve"> </w:t>
      </w:r>
      <w:r w:rsidR="00E77195" w:rsidRPr="002E5224">
        <w:rPr>
          <w:rFonts w:ascii="Times New Roman" w:eastAsia="Times New Roman" w:hAnsi="Times New Roman" w:cs="Times New Roman"/>
          <w:b/>
          <w:iCs/>
          <w:sz w:val="24"/>
          <w:szCs w:val="24"/>
          <w:highlight w:val="yellow"/>
          <w:u w:val="single"/>
        </w:rPr>
        <w:t>no offense Sir/with all my respects Sir</w:t>
      </w:r>
      <w:r w:rsidR="002E5224" w:rsidRPr="002E5224">
        <w:rPr>
          <w:rFonts w:ascii="Times New Roman" w:eastAsia="Times New Roman" w:hAnsi="Times New Roman" w:cs="Times New Roman"/>
          <w:b/>
          <w:iCs/>
          <w:sz w:val="24"/>
          <w:szCs w:val="24"/>
          <w:highlight w:val="yellow"/>
          <w:u w:val="single"/>
        </w:rPr>
        <w:t>(</w:t>
      </w:r>
      <w:r w:rsidR="002E5224" w:rsidRPr="002E5224">
        <w:rPr>
          <w:rFonts w:ascii="Times New Roman" w:hAnsi="Times New Roman" w:cs="Times New Roman" w:hint="eastAsia"/>
          <w:b/>
          <w:iCs/>
          <w:sz w:val="24"/>
          <w:szCs w:val="24"/>
          <w:highlight w:val="yellow"/>
          <w:u w:val="single"/>
        </w:rPr>
        <w:t>毫无冒犯之意</w:t>
      </w:r>
      <w:proofErr w:type="gramStart"/>
      <w:r w:rsidR="002E5224" w:rsidRPr="002E5224">
        <w:rPr>
          <w:rFonts w:ascii="Times New Roman" w:hAnsi="Times New Roman" w:cs="Times New Roman" w:hint="eastAsia"/>
          <w:b/>
          <w:iCs/>
          <w:sz w:val="24"/>
          <w:szCs w:val="24"/>
          <w:highlight w:val="yellow"/>
          <w:u w:val="single"/>
        </w:rPr>
        <w:t>)</w:t>
      </w:r>
      <w:r w:rsidR="00E77195" w:rsidRPr="002E5224">
        <w:rPr>
          <w:rFonts w:ascii="Times New Roman" w:eastAsia="Times New Roman" w:hAnsi="Times New Roman" w:cs="Times New Roman"/>
          <w:b/>
          <w:iCs/>
          <w:sz w:val="24"/>
          <w:szCs w:val="24"/>
          <w:highlight w:val="yellow"/>
          <w:u w:val="single"/>
        </w:rPr>
        <w:t>,</w:t>
      </w:r>
      <w:r w:rsidR="00E77195">
        <w:rPr>
          <w:rFonts w:ascii="Times New Roman" w:eastAsia="Times New Roman" w:hAnsi="Times New Roman" w:cs="Times New Roman"/>
          <w:iCs/>
          <w:sz w:val="24"/>
          <w:szCs w:val="24"/>
        </w:rPr>
        <w:t xml:space="preserve"> </w:t>
      </w:r>
      <w:r w:rsidRPr="00F02EA4">
        <w:rPr>
          <w:rFonts w:ascii="Times New Roman" w:eastAsia="Times New Roman" w:hAnsi="Times New Roman" w:cs="Times New Roman"/>
          <w:iCs/>
          <w:sz w:val="24"/>
          <w:szCs w:val="24"/>
        </w:rPr>
        <w:t xml:space="preserve"> </w:t>
      </w:r>
      <w:r w:rsidRPr="002E5224">
        <w:rPr>
          <w:rFonts w:ascii="Times New Roman" w:eastAsia="Times New Roman" w:hAnsi="Times New Roman" w:cs="Times New Roman"/>
          <w:b/>
          <w:iCs/>
          <w:sz w:val="24"/>
          <w:szCs w:val="24"/>
          <w:highlight w:val="yellow"/>
          <w:u w:val="single"/>
        </w:rPr>
        <w:t>I</w:t>
      </w:r>
      <w:proofErr w:type="gramEnd"/>
      <w:r w:rsidRPr="002E5224">
        <w:rPr>
          <w:rFonts w:ascii="Times New Roman" w:eastAsia="Times New Roman" w:hAnsi="Times New Roman" w:cs="Times New Roman"/>
          <w:b/>
          <w:iCs/>
          <w:sz w:val="24"/>
          <w:szCs w:val="24"/>
          <w:highlight w:val="yellow"/>
          <w:u w:val="single"/>
        </w:rPr>
        <w:t xml:space="preserve"> beg to differ</w:t>
      </w:r>
      <w:r w:rsidRPr="00F02EA4">
        <w:rPr>
          <w:rFonts w:ascii="Times New Roman" w:eastAsia="Times New Roman" w:hAnsi="Times New Roman" w:cs="Times New Roman"/>
          <w:iCs/>
          <w:sz w:val="24"/>
          <w:szCs w:val="24"/>
        </w:rPr>
        <w:t>. </w:t>
      </w:r>
      <w:r>
        <w:rPr>
          <w:rFonts w:ascii="Times New Roman" w:eastAsia="Times New Roman" w:hAnsi="Times New Roman" w:cs="Times New Roman"/>
          <w:iCs/>
          <w:sz w:val="24"/>
          <w:szCs w:val="24"/>
        </w:rPr>
        <w:t xml:space="preserve"> </w:t>
      </w:r>
      <w:r w:rsidRPr="00F02EA4">
        <w:rPr>
          <w:rFonts w:ascii="SimSun" w:eastAsia="SimSun" w:hAnsi="SimSun" w:cs="SimSun" w:hint="eastAsia"/>
          <w:iCs/>
          <w:sz w:val="24"/>
          <w:szCs w:val="24"/>
        </w:rPr>
        <w:t>你也许认为足球比板球有看头，不过，很抱歉，</w:t>
      </w:r>
      <w:r w:rsidRPr="002E5224">
        <w:rPr>
          <w:rFonts w:ascii="Times New Roman" w:hAnsi="Times New Roman" w:cs="Times New Roman" w:hint="eastAsia"/>
          <w:b/>
          <w:iCs/>
          <w:sz w:val="24"/>
          <w:szCs w:val="24"/>
          <w:highlight w:val="yellow"/>
          <w:u w:val="single"/>
        </w:rPr>
        <w:t>本人不敢苟同</w:t>
      </w:r>
    </w:p>
    <w:p w:rsidR="001F0921" w:rsidRDefault="001F0921" w:rsidP="00D40BD2">
      <w:pPr>
        <w:pStyle w:val="ListParagraph"/>
        <w:ind w:left="-284"/>
        <w:rPr>
          <w:rFonts w:ascii="Times New Roman" w:eastAsia="Times New Roman" w:hAnsi="Times New Roman" w:cs="Times New Roman"/>
          <w:b/>
          <w:iCs/>
          <w:sz w:val="24"/>
          <w:szCs w:val="24"/>
        </w:rPr>
      </w:pPr>
      <w:r>
        <w:rPr>
          <w:rFonts w:ascii="Times New Roman" w:eastAsia="Times New Roman" w:hAnsi="Times New Roman" w:cs="Times New Roman"/>
          <w:b/>
          <w:iCs/>
          <w:sz w:val="24"/>
          <w:szCs w:val="24"/>
        </w:rPr>
        <w:t>V.S.</w:t>
      </w:r>
    </w:p>
    <w:p w:rsidR="00F5617B" w:rsidRPr="00F02EA4" w:rsidRDefault="001F0921" w:rsidP="00D40BD2">
      <w:pPr>
        <w:pStyle w:val="ListParagraph"/>
        <w:ind w:left="-284"/>
        <w:rPr>
          <w:rFonts w:ascii="Times New Roman" w:eastAsia="Times New Roman" w:hAnsi="Times New Roman" w:cs="Times New Roman"/>
          <w:iCs/>
          <w:sz w:val="24"/>
          <w:szCs w:val="24"/>
        </w:rPr>
      </w:pPr>
      <w:r w:rsidRPr="001F0921">
        <w:rPr>
          <w:rFonts w:ascii="Times New Roman" w:hAnsi="Times New Roman" w:cs="Times New Roman"/>
          <w:b/>
          <w:iCs/>
          <w:sz w:val="24"/>
          <w:szCs w:val="24"/>
          <w:highlight w:val="yellow"/>
          <w:u w:val="single"/>
        </w:rPr>
        <w:t xml:space="preserve">With all my respects Sir/No offense Sir </w:t>
      </w:r>
      <w:r w:rsidRPr="002E5224">
        <w:rPr>
          <w:rFonts w:ascii="Times New Roman" w:hAnsi="Times New Roman" w:cs="Times New Roman" w:hint="eastAsia"/>
          <w:b/>
          <w:iCs/>
          <w:sz w:val="24"/>
          <w:szCs w:val="24"/>
          <w:highlight w:val="yellow"/>
          <w:u w:val="single"/>
        </w:rPr>
        <w:t>毫无冒犯之意</w:t>
      </w:r>
      <w:r w:rsidR="00F5617B">
        <w:rPr>
          <w:rFonts w:ascii="SimSun" w:eastAsia="SimSun" w:hAnsi="SimSun" w:cs="SimSun"/>
          <w:b/>
          <w:iCs/>
          <w:sz w:val="24"/>
          <w:szCs w:val="24"/>
          <w:u w:val="single"/>
        </w:rPr>
        <w:br/>
      </w:r>
    </w:p>
    <w:p w:rsidR="00016914" w:rsidRPr="00016914" w:rsidRDefault="00016914" w:rsidP="00D40BD2">
      <w:pPr>
        <w:pStyle w:val="ListParagraph"/>
        <w:numPr>
          <w:ilvl w:val="0"/>
          <w:numId w:val="2"/>
        </w:numPr>
        <w:ind w:left="-284"/>
        <w:rPr>
          <w:lang w:val="en-US"/>
        </w:rPr>
      </w:pPr>
      <w:r w:rsidRPr="00016914">
        <w:rPr>
          <w:rFonts w:hint="eastAsia"/>
          <w:b/>
          <w:highlight w:val="yellow"/>
          <w:u w:val="single"/>
          <w:lang w:val="en-US"/>
        </w:rPr>
        <w:t>[</w:t>
      </w:r>
      <w:r w:rsidRPr="00016914">
        <w:rPr>
          <w:rFonts w:hint="eastAsia"/>
          <w:b/>
          <w:highlight w:val="yellow"/>
          <w:u w:val="single"/>
          <w:lang w:val="en-US"/>
        </w:rPr>
        <w:t>己所不欲，</w:t>
      </w:r>
      <w:proofErr w:type="gramStart"/>
      <w:r w:rsidRPr="00016914">
        <w:rPr>
          <w:rFonts w:hint="eastAsia"/>
          <w:b/>
          <w:highlight w:val="yellow"/>
          <w:u w:val="single"/>
          <w:lang w:val="en-US"/>
        </w:rPr>
        <w:t>勿施于人</w:t>
      </w:r>
      <w:r w:rsidRPr="00016914">
        <w:rPr>
          <w:rFonts w:hint="eastAsia"/>
          <w:b/>
          <w:highlight w:val="yellow"/>
          <w:u w:val="single"/>
          <w:lang w:val="en-US"/>
        </w:rPr>
        <w:t>]</w:t>
      </w:r>
      <w:r w:rsidRPr="004579C7">
        <w:rPr>
          <w:rFonts w:hint="eastAsia"/>
          <w:lang w:val="en-US"/>
        </w:rPr>
        <w:t xml:space="preserve"> </w:t>
      </w:r>
      <w:r w:rsidRPr="004579C7">
        <w:rPr>
          <w:lang w:val="en-US"/>
        </w:rPr>
        <w:t xml:space="preserve"> </w:t>
      </w:r>
      <w:r w:rsidR="00825C6A">
        <w:rPr>
          <w:lang w:val="en-US"/>
        </w:rPr>
        <w:t xml:space="preserve"> </w:t>
      </w:r>
      <w:proofErr w:type="gramEnd"/>
      <w:r w:rsidRPr="004579C7">
        <w:rPr>
          <w:rFonts w:hint="eastAsia"/>
          <w:lang w:val="en-US"/>
        </w:rPr>
        <w:t xml:space="preserve">The </w:t>
      </w:r>
      <w:r w:rsidRPr="00016914">
        <w:rPr>
          <w:rFonts w:hint="eastAsia"/>
          <w:b/>
          <w:highlight w:val="yellow"/>
          <w:u w:val="single"/>
          <w:lang w:val="en-US"/>
        </w:rPr>
        <w:t>golden rule</w:t>
      </w:r>
      <w:r w:rsidRPr="004579C7">
        <w:rPr>
          <w:rFonts w:hint="eastAsia"/>
          <w:lang w:val="en-US"/>
        </w:rPr>
        <w:t xml:space="preserve"> states</w:t>
      </w:r>
      <w:r w:rsidRPr="004579C7">
        <w:rPr>
          <w:lang w:val="en-US"/>
        </w:rPr>
        <w:t xml:space="preserve"> “</w:t>
      </w:r>
      <w:r w:rsidRPr="004579C7">
        <w:rPr>
          <w:b/>
          <w:highlight w:val="yellow"/>
          <w:u w:val="single"/>
          <w:lang w:val="en-US"/>
        </w:rPr>
        <w:t>treat others only in ways that you’re willing to be treated in the exact same situation</w:t>
      </w:r>
      <w:r w:rsidRPr="004579C7">
        <w:rPr>
          <w:lang w:val="en-US"/>
        </w:rPr>
        <w:t>’.</w:t>
      </w:r>
      <w:r>
        <w:rPr>
          <w:lang w:val="en-US"/>
        </w:rPr>
        <w:t xml:space="preserve">    //</w:t>
      </w:r>
      <w:r w:rsidRPr="00116A0E">
        <w:rPr>
          <w:rFonts w:hint="eastAsia"/>
        </w:rPr>
        <w:t>金科玉律；黄金准则；黄金法</w:t>
      </w:r>
      <w:r w:rsidRPr="00116A0E">
        <w:t>则</w:t>
      </w:r>
      <w:r>
        <w:br/>
      </w:r>
    </w:p>
    <w:p w:rsidR="00BD7B73" w:rsidRPr="00116A0E" w:rsidRDefault="00BD7B73" w:rsidP="00D40BD2">
      <w:pPr>
        <w:pStyle w:val="ListParagraph"/>
        <w:numPr>
          <w:ilvl w:val="0"/>
          <w:numId w:val="2"/>
        </w:numPr>
        <w:ind w:left="-284"/>
      </w:pPr>
      <w:r w:rsidRPr="001350E0">
        <w:rPr>
          <w:color w:val="FF0000"/>
        </w:rPr>
        <w:t>endearing /ɪnˈdɪərɪŋ</w:t>
      </w:r>
      <w:proofErr w:type="gramStart"/>
      <w:r w:rsidRPr="001350E0">
        <w:rPr>
          <w:color w:val="FF0000"/>
        </w:rPr>
        <w:t>/ </w:t>
      </w:r>
      <w:r w:rsidR="004A5946" w:rsidRPr="001350E0">
        <w:rPr>
          <w:color w:val="FF0000"/>
        </w:rPr>
        <w:t xml:space="preserve"> </w:t>
      </w:r>
      <w:r w:rsidRPr="001350E0">
        <w:rPr>
          <w:color w:val="FF0000"/>
        </w:rPr>
        <w:t>If</w:t>
      </w:r>
      <w:proofErr w:type="gramEnd"/>
      <w:r w:rsidRPr="001350E0">
        <w:rPr>
          <w:color w:val="FF0000"/>
        </w:rPr>
        <w:t xml:space="preserve"> you describe </w:t>
      </w:r>
      <w:r w:rsidR="00856D4F">
        <w:rPr>
          <w:color w:val="FF0000"/>
        </w:rPr>
        <w:t>sb’s</w:t>
      </w:r>
      <w:r w:rsidRPr="001350E0">
        <w:rPr>
          <w:color w:val="FF0000"/>
        </w:rPr>
        <w:t xml:space="preserve"> behaviour as endearing, you mean that it causes you to </w:t>
      </w:r>
      <w:r w:rsidRPr="001350E0">
        <w:rPr>
          <w:b/>
          <w:color w:val="FF0000"/>
          <w:highlight w:val="yellow"/>
          <w:u w:val="single"/>
        </w:rPr>
        <w:t>feel very fond of</w:t>
      </w:r>
      <w:r w:rsidRPr="001350E0">
        <w:rPr>
          <w:b/>
          <w:color w:val="FF0000"/>
          <w:u w:val="single"/>
        </w:rPr>
        <w:t xml:space="preserve"> </w:t>
      </w:r>
      <w:r w:rsidRPr="001350E0">
        <w:rPr>
          <w:color w:val="FF0000"/>
        </w:rPr>
        <w:t>them</w:t>
      </w:r>
      <w:r w:rsidR="00570B04" w:rsidRPr="001350E0">
        <w:rPr>
          <w:color w:val="FF0000"/>
        </w:rPr>
        <w:t>, like it very much</w:t>
      </w:r>
      <w:r w:rsidRPr="001350E0">
        <w:rPr>
          <w:color w:val="FF0000"/>
        </w:rPr>
        <w:t xml:space="preserve">. </w:t>
      </w:r>
      <w:r w:rsidRPr="001350E0">
        <w:rPr>
          <w:rFonts w:hint="eastAsia"/>
          <w:color w:val="FF0000"/>
        </w:rPr>
        <w:t>惹人喜爱</w:t>
      </w:r>
      <w:r w:rsidRPr="001350E0">
        <w:rPr>
          <w:color w:val="FF0000"/>
        </w:rPr>
        <w:t>的</w:t>
      </w:r>
      <w:r w:rsidR="004A5946" w:rsidRPr="001350E0">
        <w:rPr>
          <w:rFonts w:hint="eastAsia"/>
          <w:color w:val="FF0000"/>
        </w:rPr>
        <w:t>/</w:t>
      </w:r>
      <w:r w:rsidR="004A5946" w:rsidRPr="001350E0">
        <w:rPr>
          <w:rFonts w:hint="eastAsia"/>
          <w:color w:val="FF0000"/>
        </w:rPr>
        <w:t>招人喜爱的</w:t>
      </w:r>
      <w:r w:rsidR="004A5946" w:rsidRPr="001350E0">
        <w:rPr>
          <w:rFonts w:hint="eastAsia"/>
          <w:b/>
          <w:color w:val="FF0000"/>
          <w:u w:val="single"/>
        </w:rPr>
        <w:t xml:space="preserve"> </w:t>
      </w:r>
      <w:r w:rsidR="00570B04" w:rsidRPr="001350E0">
        <w:rPr>
          <w:b/>
          <w:color w:val="FF0000"/>
          <w:highlight w:val="yellow"/>
          <w:u w:val="single"/>
        </w:rPr>
        <w:t xml:space="preserve">[ </w:t>
      </w:r>
      <w:r w:rsidR="00570B04" w:rsidRPr="001350E0">
        <w:rPr>
          <w:rFonts w:hint="eastAsia"/>
          <w:b/>
          <w:color w:val="FF0000"/>
          <w:highlight w:val="yellow"/>
          <w:u w:val="single"/>
        </w:rPr>
        <w:t>招人喜爱的个</w:t>
      </w:r>
      <w:r w:rsidR="00570B04" w:rsidRPr="001350E0">
        <w:rPr>
          <w:b/>
          <w:color w:val="FF0000"/>
          <w:highlight w:val="yellow"/>
          <w:u w:val="single"/>
        </w:rPr>
        <w:t>性</w:t>
      </w:r>
      <w:r w:rsidR="00830D5C">
        <w:rPr>
          <w:rFonts w:hint="eastAsia"/>
          <w:b/>
          <w:color w:val="FF0000"/>
          <w:highlight w:val="yellow"/>
          <w:u w:val="single"/>
        </w:rPr>
        <w:t xml:space="preserve"> an endeari</w:t>
      </w:r>
      <w:r w:rsidR="00570B04" w:rsidRPr="001350E0">
        <w:rPr>
          <w:rFonts w:hint="eastAsia"/>
          <w:b/>
          <w:color w:val="FF0000"/>
          <w:highlight w:val="yellow"/>
          <w:u w:val="single"/>
        </w:rPr>
        <w:t>ng personality ]</w:t>
      </w:r>
      <w:r w:rsidR="00570B04" w:rsidRPr="001350E0">
        <w:rPr>
          <w:rFonts w:hint="eastAsia"/>
          <w:color w:val="FF0000"/>
        </w:rPr>
        <w:t xml:space="preserve"> </w:t>
      </w:r>
      <w:r w:rsidR="008550E4" w:rsidRPr="001350E0">
        <w:rPr>
          <w:color w:val="FF0000"/>
        </w:rPr>
        <w:t xml:space="preserve">           </w:t>
      </w:r>
      <w:r w:rsidR="008550E4" w:rsidRPr="001350E0">
        <w:rPr>
          <w:b/>
          <w:color w:val="FF0000"/>
          <w:u w:val="single"/>
        </w:rPr>
        <w:t xml:space="preserve"> </w:t>
      </w:r>
      <w:r w:rsidR="008550E4" w:rsidRPr="001350E0">
        <w:rPr>
          <w:b/>
          <w:color w:val="FF0000"/>
          <w:highlight w:val="yellow"/>
          <w:u w:val="single"/>
        </w:rPr>
        <w:lastRenderedPageBreak/>
        <w:t>//feel fond of = be fond of sth</w:t>
      </w:r>
      <w:r w:rsidR="008550E4" w:rsidRPr="004D6279">
        <w:rPr>
          <w:color w:val="FF0000"/>
        </w:rPr>
        <w:t xml:space="preserve"> </w:t>
      </w:r>
      <w:r w:rsidR="009622B4" w:rsidRPr="004D6279">
        <w:rPr>
          <w:color w:val="FF0000"/>
        </w:rPr>
        <w:t xml:space="preserve">  </w:t>
      </w:r>
      <w:r w:rsidR="004A5946" w:rsidRPr="001350E0">
        <w:rPr>
          <w:rFonts w:hint="eastAsia"/>
          <w:color w:val="FF0000"/>
        </w:rPr>
        <w:t xml:space="preserve">e.g. </w:t>
      </w:r>
      <w:r w:rsidRPr="001350E0">
        <w:rPr>
          <w:color w:val="FF0000"/>
        </w:rPr>
        <w:t xml:space="preserve">She has such </w:t>
      </w:r>
      <w:r w:rsidRPr="00727C79">
        <w:rPr>
          <w:b/>
          <w:color w:val="FF0000"/>
          <w:u w:val="single"/>
        </w:rPr>
        <w:t>an endearing personality</w:t>
      </w:r>
      <w:r w:rsidRPr="001350E0">
        <w:rPr>
          <w:color w:val="FF0000"/>
        </w:rPr>
        <w:t>.</w:t>
      </w:r>
      <w:r w:rsidR="004A5946" w:rsidRPr="001350E0">
        <w:rPr>
          <w:color w:val="FF0000"/>
        </w:rPr>
        <w:t xml:space="preserve"> </w:t>
      </w:r>
      <w:r w:rsidRPr="001350E0">
        <w:rPr>
          <w:rFonts w:hint="eastAsia"/>
          <w:color w:val="FF0000"/>
        </w:rPr>
        <w:t>如此</w:t>
      </w:r>
      <w:r w:rsidR="004A5946" w:rsidRPr="001350E0">
        <w:rPr>
          <w:rFonts w:hint="eastAsia"/>
          <w:color w:val="FF0000"/>
        </w:rPr>
        <w:t xml:space="preserve"> </w:t>
      </w:r>
      <w:r w:rsidRPr="003B0932">
        <w:rPr>
          <w:rFonts w:hint="eastAsia"/>
          <w:b/>
          <w:color w:val="FF0000"/>
          <w:u w:val="single"/>
        </w:rPr>
        <w:t>招人喜爱的</w:t>
      </w:r>
      <w:r w:rsidR="004A5946" w:rsidRPr="003B0932">
        <w:rPr>
          <w:rFonts w:hint="eastAsia"/>
          <w:b/>
          <w:color w:val="FF0000"/>
          <w:u w:val="single"/>
        </w:rPr>
        <w:t xml:space="preserve"> </w:t>
      </w:r>
      <w:r w:rsidRPr="003B0932">
        <w:rPr>
          <w:rFonts w:hint="eastAsia"/>
          <w:b/>
          <w:color w:val="FF0000"/>
          <w:u w:val="single"/>
        </w:rPr>
        <w:t>个</w:t>
      </w:r>
      <w:r w:rsidRPr="003B0932">
        <w:rPr>
          <w:b/>
          <w:color w:val="FF0000"/>
          <w:u w:val="single"/>
        </w:rPr>
        <w:t>性</w:t>
      </w:r>
      <w:r w:rsidR="004A5946" w:rsidRPr="00116A0E">
        <w:br/>
      </w:r>
    </w:p>
    <w:p w:rsidR="006B791D" w:rsidRPr="00116A0E" w:rsidRDefault="006B791D" w:rsidP="00D40BD2">
      <w:pPr>
        <w:pStyle w:val="ListParagraph"/>
        <w:numPr>
          <w:ilvl w:val="0"/>
          <w:numId w:val="2"/>
        </w:numPr>
        <w:ind w:left="-284"/>
      </w:pPr>
      <w:r w:rsidRPr="009F5475">
        <w:rPr>
          <w:color w:val="FF0000"/>
        </w:rPr>
        <w:t>fallacy /ˈfæləsɪ/</w:t>
      </w:r>
      <w:r w:rsidR="002B1374" w:rsidRPr="009F5475">
        <w:rPr>
          <w:color w:val="FF0000"/>
        </w:rPr>
        <w:t>:</w:t>
      </w:r>
      <w:r w:rsidRPr="009F5475">
        <w:rPr>
          <w:color w:val="FF0000"/>
        </w:rPr>
        <w:t> A fallacy is an idea which many people believe to be true, but which is in fact false because it is b</w:t>
      </w:r>
      <w:r w:rsidR="00A07228">
        <w:rPr>
          <w:color w:val="FF0000"/>
        </w:rPr>
        <w:t>ased on incorrect information</w:t>
      </w:r>
      <w:r w:rsidRPr="009F5475">
        <w:rPr>
          <w:color w:val="FF0000"/>
        </w:rPr>
        <w:t xml:space="preserve">. </w:t>
      </w:r>
      <w:r w:rsidRPr="009F5475">
        <w:rPr>
          <w:rFonts w:hint="eastAsia"/>
          <w:color w:val="FF0000"/>
        </w:rPr>
        <w:t>谬</w:t>
      </w:r>
      <w:r w:rsidRPr="009F5475">
        <w:rPr>
          <w:color w:val="FF0000"/>
        </w:rPr>
        <w:t>见</w:t>
      </w:r>
      <w:r w:rsidR="00BD7B73" w:rsidRPr="009F5475">
        <w:rPr>
          <w:rFonts w:hint="eastAsia"/>
          <w:color w:val="FF0000"/>
        </w:rPr>
        <w:t>/</w:t>
      </w:r>
      <w:r w:rsidR="00BD7B73" w:rsidRPr="009F5475">
        <w:rPr>
          <w:rFonts w:hint="eastAsia"/>
          <w:color w:val="FF0000"/>
        </w:rPr>
        <w:t>谬论</w:t>
      </w:r>
      <w:r w:rsidR="002B1374" w:rsidRPr="009F5475">
        <w:rPr>
          <w:rFonts w:hint="eastAsia"/>
          <w:color w:val="FF0000"/>
        </w:rPr>
        <w:t xml:space="preserve"> </w:t>
      </w:r>
      <w:r w:rsidR="00C67C50" w:rsidRPr="009F5475">
        <w:rPr>
          <w:color w:val="FF0000"/>
        </w:rPr>
        <w:t xml:space="preserve"> </w:t>
      </w:r>
      <w:r w:rsidR="00C67C50" w:rsidRPr="009F5475">
        <w:rPr>
          <w:b/>
          <w:color w:val="FF0000"/>
          <w:highlight w:val="yellow"/>
          <w:u w:val="single"/>
        </w:rPr>
        <w:t>[ xxx</w:t>
      </w:r>
      <w:r w:rsidR="00C67C50" w:rsidRPr="009F5475">
        <w:rPr>
          <w:rFonts w:hint="eastAsia"/>
          <w:b/>
          <w:color w:val="FF0000"/>
          <w:highlight w:val="yellow"/>
          <w:u w:val="single"/>
        </w:rPr>
        <w:t>是</w:t>
      </w:r>
      <w:r w:rsidR="00C67C50" w:rsidRPr="009F5475">
        <w:rPr>
          <w:rFonts w:hint="eastAsia"/>
          <w:b/>
          <w:color w:val="FF0000"/>
          <w:highlight w:val="yellow"/>
          <w:u w:val="single"/>
        </w:rPr>
        <w:t xml:space="preserve"> </w:t>
      </w:r>
      <w:r w:rsidR="00C67C50" w:rsidRPr="009F5475">
        <w:rPr>
          <w:rFonts w:hint="eastAsia"/>
          <w:b/>
          <w:color w:val="FF0000"/>
          <w:highlight w:val="yellow"/>
          <w:u w:val="single"/>
        </w:rPr>
        <w:t>一种谬</w:t>
      </w:r>
      <w:r w:rsidR="00C67C50" w:rsidRPr="009F5475">
        <w:rPr>
          <w:b/>
          <w:color w:val="FF0000"/>
          <w:highlight w:val="yellow"/>
          <w:u w:val="single"/>
        </w:rPr>
        <w:t>见</w:t>
      </w:r>
      <w:r w:rsidR="00C67C50" w:rsidRPr="009F5475">
        <w:rPr>
          <w:rFonts w:hint="eastAsia"/>
          <w:b/>
          <w:color w:val="FF0000"/>
          <w:highlight w:val="yellow"/>
          <w:u w:val="single"/>
        </w:rPr>
        <w:t>/</w:t>
      </w:r>
      <w:r w:rsidR="00C67C50" w:rsidRPr="009F5475">
        <w:rPr>
          <w:rFonts w:hint="eastAsia"/>
          <w:b/>
          <w:color w:val="FF0000"/>
          <w:highlight w:val="yellow"/>
          <w:u w:val="single"/>
        </w:rPr>
        <w:t>谬论</w:t>
      </w:r>
      <w:r w:rsidR="00C67C50" w:rsidRPr="009F5475">
        <w:rPr>
          <w:rFonts w:hint="eastAsia"/>
          <w:b/>
          <w:color w:val="FF0000"/>
          <w:highlight w:val="yellow"/>
          <w:u w:val="single"/>
        </w:rPr>
        <w:t xml:space="preserve"> </w:t>
      </w:r>
      <w:r w:rsidR="00C67C50" w:rsidRPr="009F5475">
        <w:rPr>
          <w:b/>
          <w:color w:val="FF0000"/>
          <w:highlight w:val="yellow"/>
          <w:u w:val="single"/>
        </w:rPr>
        <w:t>It’s a fallacy that xxx ]</w:t>
      </w:r>
      <w:r w:rsidR="00C67C50" w:rsidRPr="009F5475">
        <w:rPr>
          <w:b/>
          <w:color w:val="FF0000"/>
          <w:u w:val="single"/>
        </w:rPr>
        <w:t xml:space="preserve"> </w:t>
      </w:r>
      <w:r w:rsidR="002B1374" w:rsidRPr="009F5475">
        <w:rPr>
          <w:b/>
          <w:color w:val="FF0000"/>
          <w:u w:val="single"/>
        </w:rPr>
        <w:br/>
      </w:r>
      <w:r w:rsidR="002B1374" w:rsidRPr="00116A0E">
        <w:rPr>
          <w:rFonts w:hint="eastAsia"/>
        </w:rPr>
        <w:t>e.g</w:t>
      </w:r>
      <w:r w:rsidR="002B1374" w:rsidRPr="00116A0E">
        <w:rPr>
          <w:rFonts w:hint="eastAsia"/>
          <w:b/>
          <w:highlight w:val="yellow"/>
          <w:u w:val="single"/>
        </w:rPr>
        <w:t xml:space="preserve">. </w:t>
      </w:r>
      <w:r w:rsidRPr="00116A0E">
        <w:rPr>
          <w:b/>
          <w:highlight w:val="yellow"/>
          <w:u w:val="single"/>
        </w:rPr>
        <w:t>It's a fallacy that</w:t>
      </w:r>
      <w:r w:rsidRPr="00116A0E">
        <w:t xml:space="preserve"> the </w:t>
      </w:r>
      <w:r w:rsidRPr="00116A0E">
        <w:rPr>
          <w:b/>
        </w:rPr>
        <w:t>affluent</w:t>
      </w:r>
      <w:r w:rsidR="002B1374" w:rsidRPr="00116A0E">
        <w:rPr>
          <w:rFonts w:hint="eastAsia"/>
          <w:b/>
        </w:rPr>
        <w:t>富人</w:t>
      </w:r>
      <w:r w:rsidR="002B1374" w:rsidRPr="00116A0E">
        <w:rPr>
          <w:rFonts w:hint="eastAsia"/>
        </w:rPr>
        <w:t xml:space="preserve"> </w:t>
      </w:r>
      <w:r w:rsidR="002B1374" w:rsidRPr="00116A0E">
        <w:t xml:space="preserve">should </w:t>
      </w:r>
      <w:r w:rsidRPr="00116A0E">
        <w:t>give relatively more to charity than the less prosperous.</w:t>
      </w:r>
      <w:r w:rsidR="002B1374" w:rsidRPr="00116A0E">
        <w:t xml:space="preserve"> </w:t>
      </w:r>
      <w:r w:rsidRPr="00116A0E">
        <w:rPr>
          <w:rFonts w:hint="eastAsia"/>
        </w:rPr>
        <w:t>富人比不太有钱的人给慈善机构相对更多捐赠是</w:t>
      </w:r>
      <w:r w:rsidR="002B1374" w:rsidRPr="00116A0E">
        <w:rPr>
          <w:rFonts w:hint="eastAsia"/>
        </w:rPr>
        <w:t xml:space="preserve"> </w:t>
      </w:r>
      <w:r w:rsidRPr="00116A0E">
        <w:rPr>
          <w:rFonts w:hint="eastAsia"/>
        </w:rPr>
        <w:t>一种谬</w:t>
      </w:r>
      <w:r w:rsidRPr="00116A0E">
        <w:t>见</w:t>
      </w:r>
      <w:r w:rsidR="00F13AE1" w:rsidRPr="00116A0E">
        <w:br/>
      </w:r>
    </w:p>
    <w:p w:rsidR="00694120" w:rsidRPr="00466082" w:rsidRDefault="00E22711" w:rsidP="00D40BD2">
      <w:pPr>
        <w:pStyle w:val="ListParagraph"/>
        <w:numPr>
          <w:ilvl w:val="0"/>
          <w:numId w:val="2"/>
        </w:numPr>
        <w:ind w:left="-284"/>
        <w:rPr>
          <w:lang w:val="en-US"/>
        </w:rPr>
      </w:pPr>
      <w:r w:rsidRPr="00116A0E">
        <w:t>G</w:t>
      </w:r>
      <w:r w:rsidRPr="00116A0E">
        <w:rPr>
          <w:rFonts w:hint="eastAsia"/>
        </w:rPr>
        <w:t xml:space="preserve">olden rules </w:t>
      </w:r>
      <w:r w:rsidRPr="00116A0E">
        <w:rPr>
          <w:rFonts w:hint="eastAsia"/>
        </w:rPr>
        <w:t>金科玉律；黄金准则；黄金法</w:t>
      </w:r>
      <w:r w:rsidRPr="00116A0E">
        <w:t>则</w:t>
      </w:r>
      <w:r w:rsidR="00276D12">
        <w:br/>
      </w:r>
      <w:r w:rsidR="00276D12">
        <w:rPr>
          <w:rFonts w:hint="eastAsia"/>
        </w:rPr>
        <w:t xml:space="preserve">e.g. </w:t>
      </w:r>
      <w:r w:rsidR="00016914" w:rsidRPr="00466082">
        <w:rPr>
          <w:rFonts w:hint="eastAsia"/>
          <w:lang w:val="en-US"/>
        </w:rPr>
        <w:t>The golden rule states</w:t>
      </w:r>
      <w:r w:rsidR="00016914" w:rsidRPr="00466082">
        <w:rPr>
          <w:lang w:val="en-US"/>
        </w:rPr>
        <w:t xml:space="preserve"> “</w:t>
      </w:r>
      <w:r w:rsidR="00016914" w:rsidRPr="00466082">
        <w:rPr>
          <w:b/>
          <w:highlight w:val="yellow"/>
          <w:u w:val="single"/>
          <w:lang w:val="en-US"/>
        </w:rPr>
        <w:t>treat others only in ways that you’re willing to be treated in the exact same situation</w:t>
      </w:r>
      <w:r w:rsidR="00016914" w:rsidRPr="00466082">
        <w:rPr>
          <w:lang w:val="en-US"/>
        </w:rPr>
        <w:t xml:space="preserve">’.    </w:t>
      </w:r>
      <w:r w:rsidR="00016914" w:rsidRPr="00466082">
        <w:rPr>
          <w:rFonts w:hint="eastAsia"/>
          <w:lang w:val="en-US"/>
        </w:rPr>
        <w:t>己所不欲，勿施于人</w:t>
      </w:r>
      <w:r w:rsidR="00F13AE1" w:rsidRPr="00116A0E">
        <w:br/>
      </w:r>
    </w:p>
    <w:p w:rsidR="00694120" w:rsidRPr="00116A0E" w:rsidRDefault="00694120" w:rsidP="00AD33F1">
      <w:pPr>
        <w:rPr>
          <w:lang w:val="en-US"/>
        </w:rPr>
      </w:pPr>
    </w:p>
    <w:tbl>
      <w:tblPr>
        <w:tblW w:w="10064"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8504"/>
      </w:tblGrid>
      <w:tr w:rsidR="00372EE7" w:rsidRPr="00116A0E" w:rsidTr="007C183E">
        <w:trPr>
          <w:trHeight w:val="4275"/>
        </w:trPr>
        <w:tc>
          <w:tcPr>
            <w:tcW w:w="1560" w:type="dxa"/>
            <w:shd w:val="clear" w:color="000000" w:fill="FABF8F"/>
            <w:hideMark/>
          </w:tcPr>
          <w:p w:rsidR="00372EE7" w:rsidRPr="00116A0E" w:rsidRDefault="00372EE7" w:rsidP="00372EE7">
            <w:pPr>
              <w:spacing w:after="0" w:line="240" w:lineRule="auto"/>
              <w:rPr>
                <w:rFonts w:ascii="Calibri" w:eastAsia="Times New Roman" w:hAnsi="Calibri" w:cs="Times New Roman"/>
                <w:b/>
                <w:bCs/>
                <w:sz w:val="16"/>
                <w:szCs w:val="16"/>
                <w:u w:val="single"/>
              </w:rPr>
            </w:pPr>
            <w:r w:rsidRPr="00116A0E">
              <w:rPr>
                <w:rFonts w:ascii="Microsoft YaHei" w:eastAsia="Microsoft YaHei" w:hAnsi="Microsoft YaHei" w:cs="Microsoft YaHei" w:hint="eastAsia"/>
                <w:b/>
                <w:bCs/>
                <w:sz w:val="16"/>
                <w:szCs w:val="16"/>
                <w:u w:val="single"/>
              </w:rPr>
              <w:t>废除废止</w:t>
            </w:r>
            <w:r w:rsidRPr="00116A0E">
              <w:rPr>
                <w:rFonts w:ascii="Calibri" w:eastAsia="Times New Roman" w:hAnsi="Calibri" w:cs="Times New Roman"/>
                <w:b/>
                <w:bCs/>
                <w:sz w:val="16"/>
                <w:szCs w:val="16"/>
                <w:u w:val="single"/>
              </w:rPr>
              <w:t xml:space="preserve"> (</w:t>
            </w:r>
            <w:r w:rsidRPr="00116A0E">
              <w:rPr>
                <w:rFonts w:ascii="Microsoft YaHei" w:eastAsia="Microsoft YaHei" w:hAnsi="Microsoft YaHei" w:cs="Microsoft YaHei" w:hint="eastAsia"/>
                <w:b/>
                <w:bCs/>
                <w:sz w:val="16"/>
                <w:szCs w:val="16"/>
                <w:u w:val="single"/>
              </w:rPr>
              <w:t>法令</w:t>
            </w:r>
            <w:r w:rsidRPr="00116A0E">
              <w:rPr>
                <w:rFonts w:ascii="Calibri" w:eastAsia="Times New Roman" w:hAnsi="Calibri" w:cs="Times New Roman"/>
                <w:b/>
                <w:bCs/>
                <w:sz w:val="16"/>
                <w:szCs w:val="16"/>
                <w:u w:val="single"/>
              </w:rPr>
              <w:t xml:space="preserve">, </w:t>
            </w:r>
            <w:r w:rsidRPr="00116A0E">
              <w:rPr>
                <w:rFonts w:ascii="Microsoft YaHei" w:eastAsia="Microsoft YaHei" w:hAnsi="Microsoft YaHei" w:cs="Microsoft YaHei" w:hint="eastAsia"/>
                <w:b/>
                <w:bCs/>
                <w:sz w:val="16"/>
                <w:szCs w:val="16"/>
                <w:u w:val="single"/>
              </w:rPr>
              <w:t>死刑</w:t>
            </w:r>
            <w:r w:rsidRPr="00116A0E">
              <w:rPr>
                <w:rFonts w:ascii="Calibri" w:eastAsia="Times New Roman" w:hAnsi="Calibri" w:cs="Times New Roman"/>
                <w:b/>
                <w:bCs/>
                <w:sz w:val="16"/>
                <w:szCs w:val="16"/>
                <w:u w:val="single"/>
              </w:rPr>
              <w:t xml:space="preserve">)  </w:t>
            </w:r>
          </w:p>
        </w:tc>
        <w:tc>
          <w:tcPr>
            <w:tcW w:w="8504" w:type="dxa"/>
            <w:shd w:val="clear" w:color="auto" w:fill="auto"/>
            <w:hideMark/>
          </w:tcPr>
          <w:p w:rsidR="00EE0E5E"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abolish /əˈbɒlɪʃ/ = repeal. </w:t>
            </w:r>
          </w:p>
          <w:p w:rsidR="004F323D"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If someone in authority </w:t>
            </w:r>
            <w:r w:rsidRPr="00EE0E5E">
              <w:rPr>
                <w:b/>
                <w:highlight w:val="yellow"/>
                <w:u w:val="single"/>
                <w:lang w:val="en-US"/>
              </w:rPr>
              <w:t>abolishes</w:t>
            </w:r>
            <w:r w:rsidR="00EE0E5E" w:rsidRPr="00EE0E5E">
              <w:rPr>
                <w:b/>
                <w:highlight w:val="yellow"/>
                <w:u w:val="single"/>
                <w:lang w:val="en-US"/>
              </w:rPr>
              <w:t>/repeals</w:t>
            </w:r>
            <w:r w:rsidRPr="00EE0E5E">
              <w:rPr>
                <w:b/>
                <w:highlight w:val="yellow"/>
                <w:u w:val="single"/>
                <w:lang w:val="en-US"/>
              </w:rPr>
              <w:t xml:space="preserve"> a system, a law, some regulations, or practice,</w:t>
            </w:r>
            <w:r w:rsidRPr="00116A0E">
              <w:rPr>
                <w:rFonts w:ascii="Calibri" w:eastAsia="Times New Roman" w:hAnsi="Calibri" w:cs="Times New Roman"/>
                <w:color w:val="000000"/>
              </w:rPr>
              <w:t xml:space="preserve"> they formally put an end to it, repeal </w:t>
            </w:r>
            <w:proofErr w:type="gramStart"/>
            <w:r w:rsidRPr="00116A0E">
              <w:rPr>
                <w:rFonts w:ascii="Calibri" w:eastAsia="Times New Roman" w:hAnsi="Calibri" w:cs="Times New Roman"/>
                <w:color w:val="000000"/>
              </w:rPr>
              <w:t xml:space="preserve">it  </w:t>
            </w:r>
            <w:r w:rsidRPr="00116A0E">
              <w:rPr>
                <w:rFonts w:ascii="Microsoft YaHei" w:eastAsia="Microsoft YaHei" w:hAnsi="Microsoft YaHei" w:cs="Microsoft YaHei"/>
                <w:color w:val="000000"/>
              </w:rPr>
              <w:t>废除</w:t>
            </w:r>
            <w:proofErr w:type="gramEnd"/>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法令</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死刑</w:t>
            </w:r>
            <w:r w:rsidRPr="00116A0E">
              <w:rPr>
                <w:rFonts w:ascii="Calibri" w:eastAsia="Times New Roman" w:hAnsi="Calibri" w:cs="Times New Roman"/>
                <w:color w:val="000000"/>
              </w:rPr>
              <w:t xml:space="preserve">)   </w:t>
            </w:r>
            <w:r w:rsidRPr="00EE0E5E">
              <w:rPr>
                <w:b/>
                <w:highlight w:val="yellow"/>
                <w:u w:val="single"/>
                <w:lang w:val="en-US"/>
              </w:rPr>
              <w:t xml:space="preserve">[ </w:t>
            </w:r>
            <w:r w:rsidRPr="00EE0E5E">
              <w:rPr>
                <w:b/>
                <w:highlight w:val="yellow"/>
                <w:u w:val="single"/>
                <w:lang w:val="en-US"/>
              </w:rPr>
              <w:t>废除法律</w:t>
            </w:r>
            <w:r w:rsidRPr="00EE0E5E">
              <w:rPr>
                <w:b/>
                <w:highlight w:val="yellow"/>
                <w:u w:val="single"/>
                <w:lang w:val="en-US"/>
              </w:rPr>
              <w:t xml:space="preserve">repeal a law = abolish a law;   </w:t>
            </w:r>
            <w:r w:rsidRPr="00EE0E5E">
              <w:rPr>
                <w:b/>
                <w:highlight w:val="yellow"/>
                <w:u w:val="single"/>
                <w:lang w:val="en-US"/>
              </w:rPr>
              <w:t>废除死刑</w:t>
            </w:r>
            <w:r w:rsidRPr="00EE0E5E">
              <w:rPr>
                <w:b/>
                <w:highlight w:val="yellow"/>
                <w:u w:val="single"/>
                <w:lang w:val="en-US"/>
              </w:rPr>
              <w:t xml:space="preserve"> repeal the death penalty = abolish the </w:t>
            </w:r>
            <w:r w:rsidR="004F323D">
              <w:rPr>
                <w:b/>
                <w:highlight w:val="yellow"/>
                <w:u w:val="single"/>
                <w:lang w:val="en-US"/>
              </w:rPr>
              <w:t>capital punish</w:t>
            </w:r>
            <w:r w:rsidRPr="00EE0E5E">
              <w:rPr>
                <w:b/>
                <w:highlight w:val="yellow"/>
                <w:u w:val="single"/>
                <w:lang w:val="en-US"/>
              </w:rPr>
              <w:t>ment ]</w:t>
            </w:r>
            <w:r w:rsidRPr="00116A0E">
              <w:rPr>
                <w:rFonts w:ascii="Calibri" w:eastAsia="Times New Roman" w:hAnsi="Calibri" w:cs="Times New Roman"/>
                <w:color w:val="000000"/>
              </w:rPr>
              <w:t xml:space="preserve">  </w:t>
            </w:r>
          </w:p>
          <w:p w:rsidR="004F323D"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=&gt; N (</w:t>
            </w:r>
            <w:r w:rsidRPr="00116A0E">
              <w:rPr>
                <w:rFonts w:ascii="Microsoft YaHei" w:eastAsia="Microsoft YaHei" w:hAnsi="Microsoft YaHei" w:cs="Microsoft YaHei"/>
                <w:color w:val="000000"/>
              </w:rPr>
              <w:t>法令的</w:t>
            </w:r>
            <w:r w:rsidRPr="00116A0E">
              <w:rPr>
                <w:rFonts w:ascii="Calibri" w:eastAsia="Times New Roman" w:hAnsi="Calibri" w:cs="Times New Roman"/>
                <w:color w:val="000000"/>
              </w:rPr>
              <w:t xml:space="preserve">) </w:t>
            </w:r>
            <w:proofErr w:type="gramStart"/>
            <w:r w:rsidRPr="00116A0E">
              <w:rPr>
                <w:rFonts w:ascii="Microsoft YaHei" w:eastAsia="Microsoft YaHei" w:hAnsi="Microsoft YaHei" w:cs="Microsoft YaHei"/>
                <w:color w:val="000000"/>
              </w:rPr>
              <w:t>废止撤销</w:t>
            </w:r>
            <w:r w:rsidRPr="00116A0E">
              <w:rPr>
                <w:rFonts w:ascii="Calibri" w:eastAsia="Times New Roman" w:hAnsi="Calibri" w:cs="Times New Roman"/>
                <w:color w:val="000000"/>
              </w:rPr>
              <w:t xml:space="preserve">  repeal</w:t>
            </w:r>
            <w:proofErr w:type="gramEnd"/>
            <w:r w:rsidRPr="00116A0E">
              <w:rPr>
                <w:rFonts w:ascii="Calibri" w:eastAsia="Times New Roman" w:hAnsi="Calibri" w:cs="Times New Roman"/>
                <w:color w:val="000000"/>
              </w:rPr>
              <w:t xml:space="preserve"> = abolishment, the repeal of capital punishment ] </w:t>
            </w:r>
          </w:p>
          <w:p w:rsidR="004F323D" w:rsidRDefault="004F323D" w:rsidP="00372EE7">
            <w:pPr>
              <w:spacing w:after="0" w:line="240" w:lineRule="auto"/>
              <w:rPr>
                <w:rFonts w:ascii="Calibri" w:eastAsia="Times New Roman" w:hAnsi="Calibri" w:cs="Times New Roman"/>
                <w:color w:val="000000"/>
              </w:rPr>
            </w:pPr>
          </w:p>
          <w:p w:rsidR="003E29A8"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An Illinois House committee voted Thursday to </w:t>
            </w:r>
            <w:r w:rsidRPr="004F323D">
              <w:rPr>
                <w:b/>
                <w:highlight w:val="yellow"/>
                <w:u w:val="single"/>
                <w:lang w:val="en-US"/>
              </w:rPr>
              <w:t>abolish</w:t>
            </w:r>
            <w:r w:rsidR="004F323D" w:rsidRPr="004F323D">
              <w:rPr>
                <w:b/>
                <w:highlight w:val="yellow"/>
                <w:u w:val="single"/>
                <w:lang w:val="en-US"/>
              </w:rPr>
              <w:t>/repeal</w:t>
            </w:r>
            <w:r w:rsidRPr="00116A0E">
              <w:rPr>
                <w:rFonts w:ascii="Calibri" w:eastAsia="Times New Roman" w:hAnsi="Calibri" w:cs="Times New Roman"/>
                <w:color w:val="000000"/>
              </w:rPr>
              <w:t xml:space="preserve"> the </w:t>
            </w:r>
            <w:r w:rsidRPr="004F323D">
              <w:rPr>
                <w:b/>
                <w:highlight w:val="yellow"/>
                <w:u w:val="single"/>
                <w:lang w:val="en-US"/>
              </w:rPr>
              <w:t>death penalty/the capital punishment</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投票</w:t>
            </w:r>
            <w:r w:rsidR="004F323D">
              <w:rPr>
                <w:rFonts w:ascii="Microsoft YaHei" w:eastAsia="Microsoft YaHei" w:hAnsi="Microsoft YaHei" w:cs="Microsoft YaHei" w:hint="eastAsia"/>
                <w:color w:val="000000"/>
              </w:rPr>
              <w:t xml:space="preserve"> </w:t>
            </w:r>
            <w:r w:rsidRPr="004F323D">
              <w:rPr>
                <w:b/>
                <w:highlight w:val="yellow"/>
                <w:u w:val="single"/>
                <w:lang w:val="en-US"/>
              </w:rPr>
              <w:t>废除了死刑</w:t>
            </w:r>
            <w:r w:rsidRPr="004F323D">
              <w:rPr>
                <w:b/>
                <w:highlight w:val="yellow"/>
                <w:u w:val="single"/>
                <w:lang w:val="en-US"/>
              </w:rPr>
              <w:t xml:space="preserve"> </w:t>
            </w:r>
            <w:r w:rsidRPr="00116A0E">
              <w:rPr>
                <w:rFonts w:ascii="Calibri" w:eastAsia="Times New Roman" w:hAnsi="Calibri" w:cs="Times New Roman"/>
                <w:color w:val="000000"/>
              </w:rPr>
              <w:t xml:space="preserve">  </w:t>
            </w:r>
          </w:p>
          <w:p w:rsidR="003E29A8" w:rsidRDefault="003E29A8" w:rsidP="003E29A8">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Next year will be the 60th anniversary of the </w:t>
            </w:r>
            <w:r w:rsidRPr="00B66922">
              <w:rPr>
                <w:b/>
                <w:highlight w:val="yellow"/>
                <w:u w:val="single"/>
                <w:lang w:val="en-US"/>
              </w:rPr>
              <w:t>repeal/abolishment</w:t>
            </w:r>
            <w:r w:rsidRPr="00116A0E">
              <w:rPr>
                <w:rFonts w:ascii="Calibri" w:eastAsia="Times New Roman" w:hAnsi="Calibri" w:cs="Times New Roman"/>
                <w:color w:val="000000"/>
              </w:rPr>
              <w:t xml:space="preserve"> of capital punishment </w:t>
            </w:r>
            <w:r w:rsidRPr="00116A0E">
              <w:rPr>
                <w:rFonts w:ascii="Microsoft YaHei" w:eastAsia="Microsoft YaHei" w:hAnsi="Microsoft YaHei" w:cs="Microsoft YaHei"/>
                <w:color w:val="000000"/>
              </w:rPr>
              <w:t>明年将是死刑废止的</w:t>
            </w:r>
            <w:r w:rsidRPr="00116A0E">
              <w:rPr>
                <w:rFonts w:ascii="Calibri" w:eastAsia="Times New Roman" w:hAnsi="Calibri" w:cs="Times New Roman"/>
                <w:color w:val="000000"/>
              </w:rPr>
              <w:t>60</w:t>
            </w:r>
            <w:r w:rsidRPr="00116A0E">
              <w:rPr>
                <w:rFonts w:ascii="Microsoft YaHei" w:eastAsia="Microsoft YaHei" w:hAnsi="Microsoft YaHei" w:cs="Microsoft YaHei"/>
                <w:color w:val="000000"/>
              </w:rPr>
              <w:t>周年</w:t>
            </w:r>
            <w:r w:rsidRPr="00116A0E">
              <w:rPr>
                <w:rFonts w:ascii="Calibri" w:eastAsia="Times New Roman" w:hAnsi="Calibri" w:cs="Times New Roman"/>
                <w:color w:val="000000"/>
              </w:rPr>
              <w:t xml:space="preserve">             </w:t>
            </w:r>
          </w:p>
          <w:p w:rsidR="004F323D"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  </w:t>
            </w:r>
          </w:p>
          <w:p w:rsidR="00B66922"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Turkey's President refuses to rule out the death penalty/capital punishment for thousands of people who were </w:t>
            </w:r>
            <w:r w:rsidRPr="003E29A8">
              <w:rPr>
                <w:rFonts w:ascii="Calibri" w:eastAsia="Times New Roman" w:hAnsi="Calibri" w:cs="Times New Roman"/>
                <w:b/>
                <w:color w:val="000000"/>
              </w:rPr>
              <w:t>apprehended/arrested</w:t>
            </w:r>
            <w:r w:rsidRPr="00116A0E">
              <w:rPr>
                <w:rFonts w:ascii="Calibri" w:eastAsia="Times New Roman" w:hAnsi="Calibri" w:cs="Times New Roman"/>
                <w:color w:val="000000"/>
              </w:rPr>
              <w:t xml:space="preserve"> after a </w:t>
            </w:r>
            <w:r w:rsidR="003E29A8">
              <w:rPr>
                <w:rFonts w:ascii="Calibri" w:eastAsia="Times New Roman" w:hAnsi="Calibri" w:cs="Times New Roman"/>
                <w:b/>
                <w:color w:val="000000"/>
              </w:rPr>
              <w:t>foiled/thwarted/failed</w:t>
            </w:r>
            <w:r w:rsidRPr="00116A0E">
              <w:rPr>
                <w:rFonts w:ascii="Calibri" w:eastAsia="Times New Roman" w:hAnsi="Calibri" w:cs="Times New Roman"/>
                <w:color w:val="000000"/>
              </w:rPr>
              <w:t xml:space="preserve"> </w:t>
            </w:r>
            <w:r w:rsidRPr="003E29A8">
              <w:rPr>
                <w:rFonts w:ascii="Calibri" w:eastAsia="Times New Roman" w:hAnsi="Calibri" w:cs="Times New Roman"/>
                <w:color w:val="000000"/>
                <w:u w:val="single"/>
              </w:rPr>
              <w:t>military coup</w:t>
            </w:r>
            <w:r w:rsidRPr="00116A0E">
              <w:rPr>
                <w:rFonts w:ascii="Calibri" w:eastAsia="Times New Roman" w:hAnsi="Calibri" w:cs="Times New Roman"/>
                <w:color w:val="000000"/>
              </w:rPr>
              <w:t xml:space="preserve"> Friday, despite warnings that reintroducing </w:t>
            </w:r>
            <w:r w:rsidRPr="003E29A8">
              <w:rPr>
                <w:rFonts w:ascii="Calibri" w:eastAsia="Times New Roman" w:hAnsi="Calibri" w:cs="Times New Roman"/>
                <w:b/>
                <w:color w:val="000000"/>
                <w:u w:val="single"/>
              </w:rPr>
              <w:t>capital punishment</w:t>
            </w:r>
            <w:r w:rsidRPr="00116A0E">
              <w:rPr>
                <w:rFonts w:ascii="Calibri" w:eastAsia="Times New Roman" w:hAnsi="Calibri" w:cs="Times New Roman"/>
                <w:color w:val="000000"/>
              </w:rPr>
              <w:t xml:space="preserve"> could impede/hamper Turkey's chances of joining the European Union. Speaking through his translator in an </w:t>
            </w:r>
            <w:r w:rsidRPr="003E29A8">
              <w:rPr>
                <w:rFonts w:ascii="Calibri" w:eastAsia="Times New Roman" w:hAnsi="Calibri" w:cs="Times New Roman"/>
                <w:b/>
                <w:color w:val="000000"/>
                <w:u w:val="single"/>
              </w:rPr>
              <w:t>exclusive interview</w:t>
            </w:r>
            <w:r w:rsidRPr="00116A0E">
              <w:rPr>
                <w:rFonts w:ascii="Calibri" w:eastAsia="Times New Roman" w:hAnsi="Calibri" w:cs="Times New Roman"/>
                <w:color w:val="000000"/>
              </w:rPr>
              <w:t xml:space="preserve"> with CNN's. Turkish President called the </w:t>
            </w:r>
            <w:r w:rsidRPr="003E29A8">
              <w:rPr>
                <w:rFonts w:ascii="Calibri" w:eastAsia="Times New Roman" w:hAnsi="Calibri" w:cs="Times New Roman"/>
                <w:b/>
                <w:color w:val="000000"/>
                <w:u w:val="single"/>
              </w:rPr>
              <w:t>foiled/thwarted</w:t>
            </w:r>
            <w:r w:rsidRPr="00116A0E">
              <w:rPr>
                <w:rFonts w:ascii="Calibri" w:eastAsia="Times New Roman" w:hAnsi="Calibri" w:cs="Times New Roman"/>
                <w:color w:val="000000"/>
              </w:rPr>
              <w:t xml:space="preserve"> military coup a "clear crime of treason". The </w:t>
            </w:r>
            <w:r w:rsidRPr="003E29A8">
              <w:rPr>
                <w:rFonts w:ascii="Calibri" w:eastAsia="Times New Roman" w:hAnsi="Calibri" w:cs="Times New Roman"/>
                <w:b/>
                <w:color w:val="000000"/>
                <w:u w:val="single"/>
              </w:rPr>
              <w:t>coup plotter</w:t>
            </w:r>
            <w:r w:rsidRPr="00116A0E">
              <w:rPr>
                <w:rFonts w:ascii="Calibri" w:eastAsia="Times New Roman" w:hAnsi="Calibri" w:cs="Times New Roman"/>
                <w:color w:val="000000"/>
              </w:rPr>
              <w:t xml:space="preserve"> should be executed in the </w:t>
            </w:r>
            <w:r w:rsidRPr="003E29A8">
              <w:rPr>
                <w:rFonts w:ascii="Calibri" w:eastAsia="Times New Roman" w:hAnsi="Calibri" w:cs="Times New Roman"/>
                <w:b/>
                <w:color w:val="000000"/>
                <w:u w:val="single"/>
              </w:rPr>
              <w:t>capital punishment/death penalty</w:t>
            </w:r>
            <w:r w:rsidRPr="00116A0E">
              <w:rPr>
                <w:rFonts w:ascii="Calibri" w:eastAsia="Times New Roman" w:hAnsi="Calibri" w:cs="Times New Roman"/>
                <w:color w:val="000000"/>
              </w:rPr>
              <w:t xml:space="preserve">.  President vows that those responsible "will </w:t>
            </w:r>
            <w:r w:rsidRPr="003E29A8">
              <w:rPr>
                <w:rFonts w:ascii="Calibri" w:eastAsia="Times New Roman" w:hAnsi="Calibri" w:cs="Times New Roman"/>
                <w:b/>
                <w:color w:val="000000"/>
                <w:u w:val="single"/>
              </w:rPr>
              <w:t>pay a heavy price for</w:t>
            </w:r>
            <w:r w:rsidRPr="00116A0E">
              <w:rPr>
                <w:rFonts w:ascii="Calibri" w:eastAsia="Times New Roman" w:hAnsi="Calibri" w:cs="Times New Roman"/>
                <w:color w:val="000000"/>
              </w:rPr>
              <w:t xml:space="preserve"> this crime of treason".  </w:t>
            </w:r>
            <w:r w:rsidRPr="00733930">
              <w:rPr>
                <w:rFonts w:ascii="Calibri" w:eastAsia="Times New Roman" w:hAnsi="Calibri" w:cs="Times New Roman"/>
                <w:color w:val="000000"/>
                <w:highlight w:val="yellow"/>
              </w:rPr>
              <w:t xml:space="preserve">Turkey </w:t>
            </w:r>
            <w:r w:rsidRPr="00733930">
              <w:rPr>
                <w:rFonts w:ascii="Calibri" w:eastAsia="Times New Roman" w:hAnsi="Calibri" w:cs="Times New Roman"/>
                <w:b/>
                <w:color w:val="000000"/>
                <w:highlight w:val="yellow"/>
                <w:u w:val="single"/>
              </w:rPr>
              <w:t>abolished/repealed</w:t>
            </w:r>
            <w:r w:rsidRPr="00733930">
              <w:rPr>
                <w:rFonts w:ascii="Calibri" w:eastAsia="Times New Roman" w:hAnsi="Calibri" w:cs="Times New Roman"/>
                <w:color w:val="000000"/>
                <w:highlight w:val="yellow"/>
              </w:rPr>
              <w:t xml:space="preserve"> the </w:t>
            </w:r>
            <w:r w:rsidRPr="00733930">
              <w:rPr>
                <w:rFonts w:ascii="Calibri" w:eastAsia="Times New Roman" w:hAnsi="Calibri" w:cs="Times New Roman"/>
                <w:b/>
                <w:color w:val="000000"/>
                <w:highlight w:val="yellow"/>
                <w:u w:val="single"/>
              </w:rPr>
              <w:t>capital punishment</w:t>
            </w:r>
            <w:r w:rsidRPr="00733930">
              <w:rPr>
                <w:rFonts w:ascii="Calibri" w:eastAsia="Times New Roman" w:hAnsi="Calibri" w:cs="Times New Roman"/>
                <w:color w:val="000000"/>
                <w:highlight w:val="yellow"/>
              </w:rPr>
              <w:t xml:space="preserve"> for</w:t>
            </w:r>
            <w:r w:rsidRPr="00116A0E">
              <w:rPr>
                <w:rFonts w:ascii="Calibri" w:eastAsia="Times New Roman" w:hAnsi="Calibri" w:cs="Times New Roman"/>
                <w:color w:val="000000"/>
              </w:rPr>
              <w:t xml:space="preserve"> peacetime crimes in 2002, followed by a series of human rights reforms. Finally, in Turkey, the </w:t>
            </w:r>
            <w:r w:rsidRPr="003E29A8">
              <w:rPr>
                <w:rFonts w:ascii="Calibri" w:eastAsia="Times New Roman" w:hAnsi="Calibri" w:cs="Times New Roman"/>
                <w:b/>
                <w:color w:val="000000"/>
                <w:u w:val="single"/>
              </w:rPr>
              <w:t xml:space="preserve">military coup </w:t>
            </w:r>
            <w:r w:rsidRPr="00116A0E">
              <w:rPr>
                <w:rFonts w:ascii="Calibri" w:eastAsia="Times New Roman" w:hAnsi="Calibri" w:cs="Times New Roman"/>
                <w:color w:val="000000"/>
              </w:rPr>
              <w:t xml:space="preserve">had been </w:t>
            </w:r>
            <w:r w:rsidRPr="003E29A8">
              <w:rPr>
                <w:rFonts w:ascii="Calibri" w:eastAsia="Times New Roman" w:hAnsi="Calibri" w:cs="Times New Roman"/>
                <w:b/>
                <w:color w:val="000000"/>
                <w:u w:val="single"/>
              </w:rPr>
              <w:t>foiled/thwarted</w:t>
            </w:r>
            <w:r w:rsidR="003E29A8">
              <w:rPr>
                <w:rFonts w:ascii="Calibri" w:eastAsia="Times New Roman" w:hAnsi="Calibri" w:cs="Times New Roman"/>
                <w:b/>
                <w:color w:val="000000"/>
                <w:u w:val="single"/>
              </w:rPr>
              <w:t>/failed</w:t>
            </w:r>
            <w:r w:rsidRPr="00116A0E">
              <w:rPr>
                <w:rFonts w:ascii="Calibri" w:eastAsia="Times New Roman" w:hAnsi="Calibri" w:cs="Times New Roman"/>
                <w:color w:val="000000"/>
              </w:rPr>
              <w:t xml:space="preserve">. With </w:t>
            </w:r>
            <w:r w:rsidRPr="003E29A8">
              <w:rPr>
                <w:rFonts w:ascii="Calibri" w:eastAsia="Times New Roman" w:hAnsi="Calibri" w:cs="Times New Roman"/>
                <w:b/>
                <w:color w:val="000000"/>
                <w:u w:val="single"/>
              </w:rPr>
              <w:t>apprehension</w:t>
            </w:r>
            <w:r w:rsidRPr="00116A0E">
              <w:rPr>
                <w:rFonts w:ascii="Calibri" w:eastAsia="Times New Roman" w:hAnsi="Calibri" w:cs="Times New Roman"/>
                <w:color w:val="000000"/>
              </w:rPr>
              <w:t xml:space="preserve"> made in Turkey and eight soldiers who fled to Greece awaiting </w:t>
            </w:r>
            <w:r w:rsidRPr="003E29A8">
              <w:rPr>
                <w:rFonts w:ascii="Calibri" w:eastAsia="Times New Roman" w:hAnsi="Calibri" w:cs="Times New Roman"/>
                <w:b/>
                <w:color w:val="000000"/>
                <w:u w:val="single"/>
              </w:rPr>
              <w:t>extradition</w:t>
            </w:r>
            <w:r w:rsidR="003E29A8" w:rsidRPr="00116A0E">
              <w:rPr>
                <w:rFonts w:ascii="Microsoft YaHei" w:eastAsia="Microsoft YaHei" w:hAnsi="Microsoft YaHei" w:cs="Microsoft YaHei"/>
                <w:color w:val="000000"/>
              </w:rPr>
              <w:t>引渡</w:t>
            </w:r>
            <w:r w:rsidRPr="00116A0E">
              <w:rPr>
                <w:rFonts w:ascii="Calibri" w:eastAsia="Times New Roman" w:hAnsi="Calibri" w:cs="Times New Roman"/>
                <w:color w:val="000000"/>
              </w:rPr>
              <w:t xml:space="preserve">.   </w:t>
            </w:r>
          </w:p>
          <w:p w:rsidR="00B66922" w:rsidRDefault="00B66922" w:rsidP="00372EE7">
            <w:pPr>
              <w:spacing w:after="0" w:line="240" w:lineRule="auto"/>
              <w:rPr>
                <w:rFonts w:ascii="Calibri" w:eastAsia="Times New Roman" w:hAnsi="Calibri" w:cs="Times New Roman"/>
                <w:color w:val="000000"/>
              </w:rPr>
            </w:pPr>
          </w:p>
          <w:p w:rsidR="00ED0F8C" w:rsidRDefault="00ED0F8C" w:rsidP="00372EE7">
            <w:pPr>
              <w:spacing w:after="0" w:line="240" w:lineRule="auto"/>
              <w:rPr>
                <w:rFonts w:ascii="Calibri" w:eastAsia="Times New Roman" w:hAnsi="Calibri" w:cs="Times New Roman"/>
                <w:color w:val="000000"/>
              </w:rPr>
            </w:pPr>
          </w:p>
          <w:p w:rsidR="00ED0F8C"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w:t>
            </w:r>
            <w:proofErr w:type="gramStart"/>
            <w:r w:rsidRPr="00116A0E">
              <w:rPr>
                <w:rFonts w:ascii="Microsoft YaHei" w:eastAsia="Microsoft YaHei" w:hAnsi="Microsoft YaHei" w:cs="Microsoft YaHei"/>
                <w:color w:val="000000"/>
              </w:rPr>
              <w:t>挫败的</w:t>
            </w:r>
            <w:r w:rsidRPr="00116A0E">
              <w:rPr>
                <w:rFonts w:ascii="Calibri" w:eastAsia="Times New Roman" w:hAnsi="Calibri" w:cs="Times New Roman"/>
                <w:color w:val="000000"/>
              </w:rPr>
              <w:t>(</w:t>
            </w:r>
            <w:proofErr w:type="gramEnd"/>
            <w:r w:rsidRPr="00116A0E">
              <w:rPr>
                <w:rFonts w:ascii="Microsoft YaHei" w:eastAsia="Microsoft YaHei" w:hAnsi="Microsoft YaHei" w:cs="Microsoft YaHei"/>
                <w:color w:val="000000"/>
              </w:rPr>
              <w:t>政变）</w:t>
            </w:r>
            <w:r w:rsidRPr="00116A0E">
              <w:rPr>
                <w:rFonts w:ascii="Calibri" w:eastAsia="Times New Roman" w:hAnsi="Calibri" w:cs="Times New Roman"/>
                <w:color w:val="000000"/>
              </w:rPr>
              <w:t xml:space="preserve"> foiled/thwarted[θwɔːt]/abortive/failed military coup    </w:t>
            </w:r>
          </w:p>
          <w:p w:rsidR="00176ADF"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引渡</w:t>
            </w:r>
            <w:r w:rsidRPr="00116A0E">
              <w:rPr>
                <w:rFonts w:ascii="Calibri" w:eastAsia="Times New Roman" w:hAnsi="Calibri" w:cs="Times New Roman"/>
                <w:color w:val="000000"/>
              </w:rPr>
              <w:t>extradite /</w:t>
            </w:r>
            <w:r w:rsidRPr="00116A0E">
              <w:rPr>
                <w:rFonts w:ascii="Calibri" w:eastAsia="Times New Roman" w:hAnsi="Calibri" w:cs="Calibri"/>
                <w:color w:val="000000"/>
              </w:rPr>
              <w:t>ˈɛ</w:t>
            </w:r>
            <w:r w:rsidRPr="00116A0E">
              <w:rPr>
                <w:rFonts w:ascii="Calibri" w:eastAsia="Times New Roman" w:hAnsi="Calibri" w:cs="Times New Roman"/>
                <w:color w:val="000000"/>
              </w:rPr>
              <w:t>kstr</w:t>
            </w:r>
            <w:r w:rsidRPr="00116A0E">
              <w:rPr>
                <w:rFonts w:ascii="Calibri" w:eastAsia="Times New Roman" w:hAnsi="Calibri" w:cs="Calibri"/>
                <w:color w:val="000000"/>
              </w:rPr>
              <w:t>əˌ</w:t>
            </w:r>
            <w:r w:rsidRPr="00116A0E">
              <w:rPr>
                <w:rFonts w:ascii="Calibri" w:eastAsia="Times New Roman" w:hAnsi="Calibri" w:cs="Times New Roman"/>
                <w:color w:val="000000"/>
              </w:rPr>
              <w:t>da</w:t>
            </w:r>
            <w:r w:rsidRPr="00116A0E">
              <w:rPr>
                <w:rFonts w:ascii="Calibri" w:eastAsia="Times New Roman" w:hAnsi="Calibri" w:cs="Calibri"/>
                <w:color w:val="000000"/>
              </w:rPr>
              <w:t>ɪ</w:t>
            </w:r>
            <w:r w:rsidRPr="00116A0E">
              <w:rPr>
                <w:rFonts w:ascii="Calibri" w:eastAsia="Times New Roman" w:hAnsi="Calibri" w:cs="Times New Roman"/>
                <w:color w:val="000000"/>
              </w:rPr>
              <w:t>t</w:t>
            </w:r>
            <w:proofErr w:type="gramStart"/>
            <w:r w:rsidRPr="00116A0E">
              <w:rPr>
                <w:rFonts w:ascii="Calibri" w:eastAsia="Times New Roman" w:hAnsi="Calibri" w:cs="Times New Roman"/>
                <w:color w:val="000000"/>
              </w:rPr>
              <w:t>/  If</w:t>
            </w:r>
            <w:proofErr w:type="gramEnd"/>
            <w:r w:rsidRPr="00116A0E">
              <w:rPr>
                <w:rFonts w:ascii="Calibri" w:eastAsia="Times New Roman" w:hAnsi="Calibri" w:cs="Times New Roman"/>
                <w:color w:val="000000"/>
              </w:rPr>
              <w:t xml:space="preserve"> sb. is extradited, they are officially sent back to their own or </w:t>
            </w:r>
            <w:r w:rsidRPr="00ED0F8C">
              <w:rPr>
                <w:rFonts w:ascii="Calibri" w:eastAsia="Times New Roman" w:hAnsi="Calibri" w:cs="Times New Roman"/>
                <w:b/>
                <w:color w:val="000000"/>
                <w:u w:val="single"/>
              </w:rPr>
              <w:t>a broker country</w:t>
            </w:r>
            <w:r w:rsidRPr="00116A0E">
              <w:rPr>
                <w:rFonts w:ascii="Calibri" w:eastAsia="Times New Roman" w:hAnsi="Calibri" w:cs="Times New Roman"/>
                <w:color w:val="000000"/>
              </w:rPr>
              <w:t xml:space="preserve"> to be tried for a crime that they have been indicted for.   V.S.  (the body of sa</w:t>
            </w:r>
            <w:r w:rsidR="00176ADF">
              <w:rPr>
                <w:rFonts w:ascii="Calibri" w:eastAsia="Times New Roman" w:hAnsi="Calibri" w:cs="Times New Roman"/>
                <w:color w:val="000000"/>
              </w:rPr>
              <w:t>crificed soldiers) be repatriated</w:t>
            </w:r>
            <w:r w:rsidRPr="00116A0E">
              <w:rPr>
                <w:rFonts w:ascii="Calibri" w:eastAsia="Times New Roman" w:hAnsi="Calibri" w:cs="Times New Roman"/>
                <w:color w:val="000000"/>
              </w:rPr>
              <w:t xml:space="preserve"> back to home </w:t>
            </w:r>
            <w:r w:rsidRPr="00116A0E">
              <w:rPr>
                <w:rFonts w:ascii="Microsoft YaHei" w:eastAsia="Microsoft YaHei" w:hAnsi="Microsoft YaHei" w:cs="Microsoft YaHei"/>
                <w:color w:val="000000"/>
              </w:rPr>
              <w:t>遣返回国</w:t>
            </w:r>
            <w:r w:rsidRPr="00116A0E">
              <w:rPr>
                <w:rFonts w:ascii="Calibri" w:eastAsia="Times New Roman" w:hAnsi="Calibri" w:cs="Times New Roman"/>
                <w:color w:val="000000"/>
              </w:rPr>
              <w:t xml:space="preserve">   </w:t>
            </w:r>
          </w:p>
          <w:p w:rsidR="00176ADF"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阻碍；妨碍</w:t>
            </w:r>
            <w:r w:rsidRPr="00116A0E">
              <w:rPr>
                <w:rFonts w:ascii="Calibri" w:eastAsia="Times New Roman" w:hAnsi="Calibri" w:cs="Times New Roman"/>
                <w:color w:val="000000"/>
              </w:rPr>
              <w:t xml:space="preserve"> impede, hinder, hamper, obstruct sb. from doing </w:t>
            </w:r>
            <w:proofErr w:type="gramStart"/>
            <w:r w:rsidRPr="00116A0E">
              <w:rPr>
                <w:rFonts w:ascii="Calibri" w:eastAsia="Times New Roman" w:hAnsi="Calibri" w:cs="Times New Roman"/>
                <w:color w:val="000000"/>
              </w:rPr>
              <w:t>sth;  speech</w:t>
            </w:r>
            <w:proofErr w:type="gramEnd"/>
            <w:r w:rsidRPr="00116A0E">
              <w:rPr>
                <w:rFonts w:ascii="Calibri" w:eastAsia="Times New Roman" w:hAnsi="Calibri" w:cs="Times New Roman"/>
                <w:color w:val="000000"/>
              </w:rPr>
              <w:t xml:space="preserve"> impediment[ɪm'pedɪm(ə)nt] </w:t>
            </w:r>
            <w:r w:rsidRPr="00116A0E">
              <w:rPr>
                <w:rFonts w:ascii="Microsoft YaHei" w:eastAsia="Microsoft YaHei" w:hAnsi="Microsoft YaHei" w:cs="Microsoft YaHei"/>
                <w:color w:val="000000"/>
              </w:rPr>
              <w:t>语言障碍</w:t>
            </w: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口吃</w:t>
            </w:r>
            <w:r w:rsidRPr="00116A0E">
              <w:rPr>
                <w:rFonts w:ascii="Calibri" w:eastAsia="Times New Roman" w:hAnsi="Calibri" w:cs="Times New Roman"/>
                <w:color w:val="000000"/>
              </w:rPr>
              <w:t xml:space="preserve">), stutter or stammer= language barrier  </w:t>
            </w:r>
          </w:p>
          <w:p w:rsidR="00176ADF"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为</w:t>
            </w:r>
            <w:r w:rsidRPr="00116A0E">
              <w:rPr>
                <w:rFonts w:ascii="Calibri" w:eastAsia="Times New Roman" w:hAnsi="Calibri" w:cs="Times New Roman"/>
                <w:color w:val="000000"/>
              </w:rPr>
              <w:t>xxx</w:t>
            </w:r>
            <w:r w:rsidRPr="00116A0E">
              <w:rPr>
                <w:rFonts w:ascii="Microsoft YaHei" w:eastAsia="Microsoft YaHei" w:hAnsi="Microsoft YaHei" w:cs="Microsoft YaHei"/>
                <w:color w:val="000000"/>
              </w:rPr>
              <w:t>付出惨痛的代价</w:t>
            </w:r>
            <w:r w:rsidRPr="00116A0E">
              <w:rPr>
                <w:rFonts w:ascii="Calibri" w:eastAsia="Times New Roman" w:hAnsi="Calibri" w:cs="Times New Roman"/>
                <w:color w:val="000000"/>
              </w:rPr>
              <w:t xml:space="preserve"> pay a heavy price for </w:t>
            </w:r>
            <w:r w:rsidR="00176ADF">
              <w:rPr>
                <w:rFonts w:ascii="Calibri" w:eastAsia="Times New Roman" w:hAnsi="Calibri" w:cs="Times New Roman"/>
                <w:color w:val="000000"/>
              </w:rPr>
              <w:t>sth</w:t>
            </w:r>
          </w:p>
          <w:p w:rsidR="00372EE7" w:rsidRDefault="00176ADF" w:rsidP="00372EE7">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lastRenderedPageBreak/>
              <w:t>//plot/scheme/conspiracy: a</w:t>
            </w:r>
            <w:r w:rsidR="00372EE7" w:rsidRPr="00116A0E">
              <w:rPr>
                <w:rFonts w:ascii="Calibri" w:eastAsia="Times New Roman" w:hAnsi="Calibri" w:cs="Times New Roman"/>
                <w:color w:val="000000"/>
              </w:rPr>
              <w:t xml:space="preserve"> plotter is a person who secretly plans with others to do something illegal or wrong, usually against a person or government. </w:t>
            </w:r>
            <w:r w:rsidR="00372EE7" w:rsidRPr="00116A0E">
              <w:rPr>
                <w:rFonts w:ascii="Microsoft YaHei" w:eastAsia="Microsoft YaHei" w:hAnsi="Microsoft YaHei" w:cs="Microsoft YaHei"/>
                <w:color w:val="000000"/>
              </w:rPr>
              <w:t>密谋者</w:t>
            </w:r>
            <w:r w:rsidR="00372EE7" w:rsidRPr="00116A0E">
              <w:rPr>
                <w:rFonts w:ascii="Calibri" w:eastAsia="Times New Roman" w:hAnsi="Calibri" w:cs="Times New Roman"/>
                <w:color w:val="000000"/>
              </w:rPr>
              <w:t xml:space="preserve">; </w:t>
            </w:r>
            <w:r w:rsidR="00372EE7" w:rsidRPr="00116A0E">
              <w:rPr>
                <w:rFonts w:ascii="Microsoft YaHei" w:eastAsia="Microsoft YaHei" w:hAnsi="Microsoft YaHei" w:cs="Microsoft YaHei"/>
                <w:color w:val="000000"/>
              </w:rPr>
              <w:t>阴谋者</w:t>
            </w:r>
            <w:r w:rsidR="00372EE7" w:rsidRPr="00116A0E">
              <w:rPr>
                <w:rFonts w:ascii="Calibri" w:eastAsia="Times New Roman" w:hAnsi="Calibri" w:cs="Times New Roman"/>
                <w:color w:val="000000"/>
              </w:rPr>
              <w:t xml:space="preserve"> =&gt; </w:t>
            </w:r>
            <w:r w:rsidR="00372EE7" w:rsidRPr="00116A0E">
              <w:rPr>
                <w:rFonts w:ascii="Microsoft YaHei" w:eastAsia="Microsoft YaHei" w:hAnsi="Microsoft YaHei" w:cs="Microsoft YaHei"/>
                <w:color w:val="000000"/>
              </w:rPr>
              <w:t>政变的策划者</w:t>
            </w:r>
            <w:r w:rsidR="00372EE7" w:rsidRPr="00116A0E">
              <w:rPr>
                <w:rFonts w:ascii="Calibri" w:eastAsia="Times New Roman" w:hAnsi="Calibri" w:cs="Times New Roman"/>
                <w:color w:val="000000"/>
              </w:rPr>
              <w:t xml:space="preserve"> the military coup plotter  V.S.   </w:t>
            </w:r>
            <w:r w:rsidR="00372EE7" w:rsidRPr="00116A0E">
              <w:rPr>
                <w:rFonts w:ascii="Microsoft YaHei" w:eastAsia="Microsoft YaHei" w:hAnsi="Microsoft YaHei" w:cs="Microsoft YaHei"/>
                <w:color w:val="000000"/>
              </w:rPr>
              <w:t>优秀策划者</w:t>
            </w:r>
            <w:r w:rsidR="00372EE7" w:rsidRPr="00116A0E">
              <w:rPr>
                <w:rFonts w:ascii="Calibri" w:eastAsia="Times New Roman" w:hAnsi="Calibri" w:cs="Times New Roman"/>
                <w:color w:val="000000"/>
              </w:rPr>
              <w:t xml:space="preserve"> a mastermind</w:t>
            </w:r>
            <w:r w:rsidR="00372EE7" w:rsidRPr="00116A0E">
              <w:rPr>
                <w:rFonts w:ascii="Microsoft YaHei" w:eastAsia="Microsoft YaHei" w:hAnsi="Microsoft YaHei" w:cs="Microsoft YaHei"/>
                <w:color w:val="000000"/>
              </w:rPr>
              <w:t xml:space="preserve">　</w:t>
            </w:r>
          </w:p>
          <w:p w:rsidR="00176ADF" w:rsidRPr="00116A0E" w:rsidRDefault="00176ADF" w:rsidP="00372EE7">
            <w:pPr>
              <w:spacing w:after="0" w:line="240" w:lineRule="auto"/>
              <w:rPr>
                <w:rFonts w:ascii="Calibri" w:eastAsia="Times New Roman" w:hAnsi="Calibri" w:cs="Times New Roman"/>
                <w:color w:val="000000"/>
              </w:rPr>
            </w:pPr>
          </w:p>
        </w:tc>
      </w:tr>
      <w:tr w:rsidR="00372EE7" w:rsidRPr="00116A0E" w:rsidTr="003C5E36">
        <w:trPr>
          <w:trHeight w:val="841"/>
        </w:trPr>
        <w:tc>
          <w:tcPr>
            <w:tcW w:w="1560" w:type="dxa"/>
            <w:shd w:val="clear" w:color="000000" w:fill="FABF8F"/>
            <w:hideMark/>
          </w:tcPr>
          <w:p w:rsidR="00372EE7" w:rsidRPr="00116A0E" w:rsidRDefault="00372EE7" w:rsidP="00372EE7">
            <w:pPr>
              <w:spacing w:after="0" w:line="240" w:lineRule="auto"/>
              <w:rPr>
                <w:rFonts w:ascii="Calibri" w:eastAsia="Times New Roman" w:hAnsi="Calibri" w:cs="Times New Roman"/>
                <w:b/>
                <w:bCs/>
                <w:sz w:val="16"/>
                <w:szCs w:val="16"/>
                <w:u w:val="single"/>
              </w:rPr>
            </w:pPr>
            <w:r w:rsidRPr="00116A0E">
              <w:rPr>
                <w:rFonts w:ascii="Calibri" w:eastAsia="Times New Roman" w:hAnsi="Calibri" w:cs="Times New Roman"/>
                <w:b/>
                <w:bCs/>
                <w:sz w:val="16"/>
                <w:szCs w:val="16"/>
                <w:u w:val="single"/>
              </w:rPr>
              <w:lastRenderedPageBreak/>
              <w:t xml:space="preserve"> </w:t>
            </w:r>
            <w:r w:rsidRPr="00116A0E">
              <w:rPr>
                <w:rFonts w:ascii="Microsoft YaHei" w:eastAsia="Microsoft YaHei" w:hAnsi="Microsoft YaHei" w:cs="Microsoft YaHei"/>
                <w:b/>
                <w:bCs/>
                <w:sz w:val="16"/>
                <w:szCs w:val="16"/>
                <w:u w:val="single"/>
              </w:rPr>
              <w:t>废除废止</w:t>
            </w:r>
            <w:r w:rsidRPr="00116A0E">
              <w:rPr>
                <w:rFonts w:ascii="Calibri" w:eastAsia="Times New Roman" w:hAnsi="Calibri" w:cs="Times New Roman"/>
                <w:b/>
                <w:bCs/>
                <w:sz w:val="16"/>
                <w:szCs w:val="16"/>
                <w:u w:val="single"/>
              </w:rPr>
              <w:t xml:space="preserve"> (</w:t>
            </w:r>
            <w:r w:rsidRPr="00116A0E">
              <w:rPr>
                <w:rFonts w:ascii="Microsoft YaHei" w:eastAsia="Microsoft YaHei" w:hAnsi="Microsoft YaHei" w:cs="Microsoft YaHei"/>
                <w:b/>
                <w:bCs/>
                <w:sz w:val="16"/>
                <w:szCs w:val="16"/>
                <w:u w:val="single"/>
              </w:rPr>
              <w:t>法令</w:t>
            </w:r>
            <w:r w:rsidRPr="00116A0E">
              <w:rPr>
                <w:rFonts w:ascii="Calibri" w:eastAsia="Times New Roman" w:hAnsi="Calibri" w:cs="Times New Roman"/>
                <w:b/>
                <w:bCs/>
                <w:sz w:val="16"/>
                <w:szCs w:val="16"/>
                <w:u w:val="single"/>
              </w:rPr>
              <w:t>)</w:t>
            </w:r>
          </w:p>
        </w:tc>
        <w:tc>
          <w:tcPr>
            <w:tcW w:w="8504" w:type="dxa"/>
            <w:shd w:val="clear" w:color="auto" w:fill="auto"/>
            <w:hideMark/>
          </w:tcPr>
          <w:p w:rsidR="0044077A"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repeal /rɪˈpiːl/   </w:t>
            </w:r>
            <w:r w:rsidR="0044077A" w:rsidRPr="00116A0E">
              <w:rPr>
                <w:rFonts w:ascii="Calibri" w:eastAsia="Times New Roman" w:hAnsi="Calibri" w:cs="Times New Roman"/>
                <w:color w:val="000000"/>
              </w:rPr>
              <w:t xml:space="preserve">V-T If the government repeals a law, it officially ends it, so that it is no longer valid. </w:t>
            </w:r>
            <w:r w:rsidR="0044077A" w:rsidRPr="00116A0E">
              <w:rPr>
                <w:rFonts w:ascii="Microsoft YaHei" w:eastAsia="Microsoft YaHei" w:hAnsi="Microsoft YaHei" w:cs="Microsoft YaHei"/>
                <w:color w:val="000000"/>
              </w:rPr>
              <w:t>撤销</w:t>
            </w:r>
            <w:r w:rsidR="0044077A" w:rsidRPr="00116A0E">
              <w:rPr>
                <w:rFonts w:ascii="Calibri" w:eastAsia="Times New Roman" w:hAnsi="Calibri" w:cs="Times New Roman"/>
                <w:color w:val="000000"/>
              </w:rPr>
              <w:t xml:space="preserve">; </w:t>
            </w:r>
            <w:r w:rsidR="0044077A" w:rsidRPr="00116A0E">
              <w:rPr>
                <w:rFonts w:ascii="Microsoft YaHei" w:eastAsia="Microsoft YaHei" w:hAnsi="Microsoft YaHei" w:cs="Microsoft YaHei"/>
                <w:color w:val="000000"/>
              </w:rPr>
              <w:t>废止</w:t>
            </w:r>
            <w:r w:rsidR="0044077A" w:rsidRPr="00116A0E">
              <w:rPr>
                <w:rFonts w:ascii="Calibri" w:eastAsia="Times New Roman" w:hAnsi="Calibri" w:cs="Times New Roman"/>
                <w:color w:val="000000"/>
              </w:rPr>
              <w:t xml:space="preserve"> (</w:t>
            </w:r>
            <w:r w:rsidR="0044077A" w:rsidRPr="00116A0E">
              <w:rPr>
                <w:rFonts w:ascii="Microsoft YaHei" w:eastAsia="Microsoft YaHei" w:hAnsi="Microsoft YaHei" w:cs="Microsoft YaHei"/>
                <w:color w:val="000000"/>
              </w:rPr>
              <w:t>法令</w:t>
            </w:r>
            <w:r w:rsidR="0044077A" w:rsidRPr="00116A0E">
              <w:rPr>
                <w:rFonts w:ascii="Calibri" w:eastAsia="Times New Roman" w:hAnsi="Calibri" w:cs="Times New Roman"/>
                <w:color w:val="000000"/>
              </w:rPr>
              <w:t>)</w:t>
            </w:r>
          </w:p>
          <w:p w:rsidR="0044077A" w:rsidRPr="0044077A" w:rsidRDefault="0044077A" w:rsidP="00372EE7">
            <w:pPr>
              <w:spacing w:after="0" w:line="240" w:lineRule="auto"/>
              <w:rPr>
                <w:rFonts w:ascii="Calibri" w:eastAsia="Times New Roman" w:hAnsi="Calibri" w:cs="Times New Roman"/>
                <w:b/>
                <w:color w:val="000000"/>
              </w:rPr>
            </w:pPr>
            <w:r w:rsidRPr="0044077A">
              <w:rPr>
                <w:rFonts w:ascii="Calibri" w:eastAsia="Times New Roman" w:hAnsi="Calibri" w:cs="Times New Roman"/>
                <w:b/>
                <w:color w:val="000000"/>
                <w:highlight w:val="yellow"/>
              </w:rPr>
              <w:t xml:space="preserve"> </w:t>
            </w:r>
            <w:r w:rsidR="00372EE7" w:rsidRPr="0044077A">
              <w:rPr>
                <w:rFonts w:ascii="Calibri" w:eastAsia="Times New Roman" w:hAnsi="Calibri" w:cs="Times New Roman"/>
                <w:b/>
                <w:color w:val="000000"/>
                <w:highlight w:val="yellow"/>
              </w:rPr>
              <w:t xml:space="preserve">[ </w:t>
            </w:r>
            <w:r w:rsidR="00372EE7" w:rsidRPr="0044077A">
              <w:rPr>
                <w:rFonts w:ascii="Microsoft YaHei" w:eastAsia="Microsoft YaHei" w:hAnsi="Microsoft YaHei" w:cs="Microsoft YaHei"/>
                <w:b/>
                <w:color w:val="000000"/>
                <w:highlight w:val="yellow"/>
              </w:rPr>
              <w:t>废除法律</w:t>
            </w:r>
            <w:r w:rsidR="00372EE7" w:rsidRPr="0044077A">
              <w:rPr>
                <w:rFonts w:ascii="Calibri" w:eastAsia="Times New Roman" w:hAnsi="Calibri" w:cs="Times New Roman"/>
                <w:b/>
                <w:color w:val="000000"/>
                <w:highlight w:val="yellow"/>
              </w:rPr>
              <w:t xml:space="preserve">repeal a law = abolish a </w:t>
            </w:r>
            <w:proofErr w:type="gramStart"/>
            <w:r w:rsidR="00372EE7" w:rsidRPr="0044077A">
              <w:rPr>
                <w:rFonts w:ascii="Calibri" w:eastAsia="Times New Roman" w:hAnsi="Calibri" w:cs="Times New Roman"/>
                <w:b/>
                <w:color w:val="000000"/>
                <w:highlight w:val="yellow"/>
              </w:rPr>
              <w:t xml:space="preserve">law;   </w:t>
            </w:r>
            <w:proofErr w:type="gramEnd"/>
            <w:r w:rsidR="00372EE7" w:rsidRPr="0044077A">
              <w:rPr>
                <w:rFonts w:ascii="Microsoft YaHei" w:eastAsia="Microsoft YaHei" w:hAnsi="Microsoft YaHei" w:cs="Microsoft YaHei"/>
                <w:b/>
                <w:color w:val="000000"/>
                <w:highlight w:val="yellow"/>
              </w:rPr>
              <w:t>废除死刑</w:t>
            </w:r>
            <w:r w:rsidR="00372EE7" w:rsidRPr="0044077A">
              <w:rPr>
                <w:rFonts w:ascii="Calibri" w:eastAsia="Times New Roman" w:hAnsi="Calibri" w:cs="Times New Roman"/>
                <w:b/>
                <w:color w:val="000000"/>
                <w:highlight w:val="yellow"/>
              </w:rPr>
              <w:t>repeal the death penalty = abolish</w:t>
            </w:r>
            <w:r w:rsidRPr="0044077A">
              <w:rPr>
                <w:rFonts w:ascii="Calibri" w:eastAsia="Times New Roman" w:hAnsi="Calibri" w:cs="Times New Roman"/>
                <w:b/>
                <w:color w:val="000000"/>
                <w:highlight w:val="yellow"/>
              </w:rPr>
              <w:t xml:space="preserve"> the capital punishment ]</w:t>
            </w:r>
          </w:p>
          <w:p w:rsidR="0044077A" w:rsidRDefault="00372EE7" w:rsidP="00372EE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N. </w:t>
            </w:r>
            <w:r w:rsidRPr="00116A0E">
              <w:rPr>
                <w:rFonts w:ascii="Microsoft YaHei" w:eastAsia="Microsoft YaHei" w:hAnsi="Microsoft YaHei" w:cs="Microsoft YaHei"/>
                <w:color w:val="000000"/>
              </w:rPr>
              <w:t>撤销</w:t>
            </w:r>
            <w:r w:rsidRPr="00116A0E">
              <w:rPr>
                <w:rFonts w:ascii="Calibri" w:eastAsia="Times New Roman" w:hAnsi="Calibri" w:cs="Times New Roman"/>
                <w:color w:val="000000"/>
              </w:rPr>
              <w:t>; (</w:t>
            </w:r>
            <w:r w:rsidRPr="00116A0E">
              <w:rPr>
                <w:rFonts w:ascii="Microsoft YaHei" w:eastAsia="Microsoft YaHei" w:hAnsi="Microsoft YaHei" w:cs="Microsoft YaHei"/>
                <w:color w:val="000000"/>
              </w:rPr>
              <w:t>法令的</w:t>
            </w:r>
            <w:r w:rsidRPr="00116A0E">
              <w:rPr>
                <w:rFonts w:ascii="Calibri" w:eastAsia="Times New Roman" w:hAnsi="Calibri" w:cs="Times New Roman"/>
                <w:color w:val="000000"/>
              </w:rPr>
              <w:t xml:space="preserve">) </w:t>
            </w:r>
            <w:proofErr w:type="gramStart"/>
            <w:r w:rsidRPr="0044077A">
              <w:rPr>
                <w:rFonts w:ascii="Microsoft YaHei" w:eastAsia="Microsoft YaHei" w:hAnsi="Microsoft YaHei" w:cs="Microsoft YaHei" w:hint="eastAsia"/>
                <w:b/>
                <w:color w:val="000000"/>
                <w:highlight w:val="yellow"/>
              </w:rPr>
              <w:t>废止</w:t>
            </w:r>
            <w:r w:rsidRPr="0044077A">
              <w:rPr>
                <w:rFonts w:ascii="Calibri" w:eastAsia="Times New Roman" w:hAnsi="Calibri" w:cs="Times New Roman"/>
                <w:b/>
                <w:color w:val="000000"/>
                <w:highlight w:val="yellow"/>
              </w:rPr>
              <w:t xml:space="preserve">  repeal</w:t>
            </w:r>
            <w:proofErr w:type="gramEnd"/>
            <w:r w:rsidRPr="0044077A">
              <w:rPr>
                <w:rFonts w:ascii="Calibri" w:eastAsia="Times New Roman" w:hAnsi="Calibri" w:cs="Times New Roman"/>
                <w:b/>
                <w:color w:val="000000"/>
                <w:highlight w:val="yellow"/>
              </w:rPr>
              <w:t xml:space="preserve"> = abolishment</w:t>
            </w:r>
            <w:r w:rsidRPr="00116A0E">
              <w:rPr>
                <w:rFonts w:ascii="Calibri" w:eastAsia="Times New Roman" w:hAnsi="Calibri" w:cs="Times New Roman"/>
                <w:color w:val="000000"/>
              </w:rPr>
              <w:t xml:space="preserve">, the repeal of capital punishment; the abolishment of xxx]     </w:t>
            </w:r>
            <w:r w:rsidR="0044077A">
              <w:rPr>
                <w:rFonts w:ascii="Calibri" w:eastAsia="Times New Roman" w:hAnsi="Calibri" w:cs="Times New Roman"/>
                <w:color w:val="000000"/>
              </w:rPr>
              <w:br/>
            </w:r>
          </w:p>
          <w:p w:rsidR="00E87AC4" w:rsidRDefault="00372EE7" w:rsidP="00372EE7">
            <w:pPr>
              <w:spacing w:after="0" w:line="240" w:lineRule="auto"/>
              <w:rPr>
                <w:rFonts w:ascii="Microsoft YaHei" w:eastAsia="Microsoft YaHei" w:hAnsi="Microsoft YaHei" w:cs="Microsoft YaHei"/>
                <w:color w:val="000000"/>
              </w:rPr>
            </w:pPr>
            <w:r w:rsidRPr="00116A0E">
              <w:rPr>
                <w:rFonts w:ascii="Calibri" w:eastAsia="Times New Roman" w:hAnsi="Calibri" w:cs="Times New Roman"/>
                <w:color w:val="000000"/>
              </w:rPr>
              <w:t>e.g. The government has just repealed</w:t>
            </w:r>
            <w:r w:rsidR="0044077A">
              <w:rPr>
                <w:rFonts w:ascii="Calibri" w:eastAsia="Times New Roman" w:hAnsi="Calibri" w:cs="Times New Roman"/>
                <w:color w:val="000000"/>
              </w:rPr>
              <w:t>/abolished</w:t>
            </w:r>
            <w:r w:rsidRPr="00116A0E">
              <w:rPr>
                <w:rFonts w:ascii="Calibri" w:eastAsia="Times New Roman" w:hAnsi="Calibri" w:cs="Times New Roman"/>
                <w:color w:val="000000"/>
              </w:rPr>
              <w:t xml:space="preserve"> the law segregating public facilities. </w:t>
            </w:r>
            <w:r w:rsidRPr="00116A0E">
              <w:rPr>
                <w:rFonts w:ascii="Microsoft YaHei" w:eastAsia="Microsoft YaHei" w:hAnsi="Microsoft YaHei" w:cs="Microsoft YaHei"/>
                <w:color w:val="000000"/>
              </w:rPr>
              <w:t>政府刚刚废除了隔离公共设施的法令</w:t>
            </w:r>
          </w:p>
          <w:p w:rsidR="00733930" w:rsidRDefault="00733930" w:rsidP="00733930">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Turkey's President refuses to rule out the death penalty/capital punishment for thousands of people who were </w:t>
            </w:r>
            <w:r w:rsidRPr="003E29A8">
              <w:rPr>
                <w:rFonts w:ascii="Calibri" w:eastAsia="Times New Roman" w:hAnsi="Calibri" w:cs="Times New Roman"/>
                <w:b/>
                <w:color w:val="000000"/>
              </w:rPr>
              <w:t>apprehended/arrested</w:t>
            </w:r>
            <w:r w:rsidRPr="00116A0E">
              <w:rPr>
                <w:rFonts w:ascii="Calibri" w:eastAsia="Times New Roman" w:hAnsi="Calibri" w:cs="Times New Roman"/>
                <w:color w:val="000000"/>
              </w:rPr>
              <w:t xml:space="preserve"> after a </w:t>
            </w:r>
            <w:r>
              <w:rPr>
                <w:rFonts w:ascii="Calibri" w:eastAsia="Times New Roman" w:hAnsi="Calibri" w:cs="Times New Roman"/>
                <w:b/>
                <w:color w:val="000000"/>
              </w:rPr>
              <w:t>foiled/thwarted/failed</w:t>
            </w:r>
            <w:r w:rsidRPr="00116A0E">
              <w:rPr>
                <w:rFonts w:ascii="Calibri" w:eastAsia="Times New Roman" w:hAnsi="Calibri" w:cs="Times New Roman"/>
                <w:color w:val="000000"/>
              </w:rPr>
              <w:t xml:space="preserve"> </w:t>
            </w:r>
            <w:r w:rsidRPr="003E29A8">
              <w:rPr>
                <w:rFonts w:ascii="Calibri" w:eastAsia="Times New Roman" w:hAnsi="Calibri" w:cs="Times New Roman"/>
                <w:color w:val="000000"/>
                <w:u w:val="single"/>
              </w:rPr>
              <w:t>military coup</w:t>
            </w:r>
            <w:r w:rsidRPr="00116A0E">
              <w:rPr>
                <w:rFonts w:ascii="Calibri" w:eastAsia="Times New Roman" w:hAnsi="Calibri" w:cs="Times New Roman"/>
                <w:color w:val="000000"/>
              </w:rPr>
              <w:t xml:space="preserve"> Friday, despite warnings that reintroducing </w:t>
            </w:r>
            <w:r w:rsidRPr="003E29A8">
              <w:rPr>
                <w:rFonts w:ascii="Calibri" w:eastAsia="Times New Roman" w:hAnsi="Calibri" w:cs="Times New Roman"/>
                <w:b/>
                <w:color w:val="000000"/>
                <w:u w:val="single"/>
              </w:rPr>
              <w:t>capital punishment</w:t>
            </w:r>
            <w:r w:rsidRPr="00116A0E">
              <w:rPr>
                <w:rFonts w:ascii="Calibri" w:eastAsia="Times New Roman" w:hAnsi="Calibri" w:cs="Times New Roman"/>
                <w:color w:val="000000"/>
              </w:rPr>
              <w:t xml:space="preserve"> could impede/hamper Turkey's chances of joining the European Union. Speaking through his translator in an </w:t>
            </w:r>
            <w:r w:rsidRPr="003E29A8">
              <w:rPr>
                <w:rFonts w:ascii="Calibri" w:eastAsia="Times New Roman" w:hAnsi="Calibri" w:cs="Times New Roman"/>
                <w:b/>
                <w:color w:val="000000"/>
                <w:u w:val="single"/>
              </w:rPr>
              <w:t>exclusive interview</w:t>
            </w:r>
            <w:r w:rsidRPr="00116A0E">
              <w:rPr>
                <w:rFonts w:ascii="Calibri" w:eastAsia="Times New Roman" w:hAnsi="Calibri" w:cs="Times New Roman"/>
                <w:color w:val="000000"/>
              </w:rPr>
              <w:t xml:space="preserve"> with CNN's. Turkish President called the </w:t>
            </w:r>
            <w:r w:rsidRPr="003E29A8">
              <w:rPr>
                <w:rFonts w:ascii="Calibri" w:eastAsia="Times New Roman" w:hAnsi="Calibri" w:cs="Times New Roman"/>
                <w:b/>
                <w:color w:val="000000"/>
                <w:u w:val="single"/>
              </w:rPr>
              <w:t>foiled/thwarted</w:t>
            </w:r>
            <w:r w:rsidRPr="00116A0E">
              <w:rPr>
                <w:rFonts w:ascii="Calibri" w:eastAsia="Times New Roman" w:hAnsi="Calibri" w:cs="Times New Roman"/>
                <w:color w:val="000000"/>
              </w:rPr>
              <w:t xml:space="preserve"> military coup a "clear crime of treason". The </w:t>
            </w:r>
            <w:r w:rsidRPr="003E29A8">
              <w:rPr>
                <w:rFonts w:ascii="Calibri" w:eastAsia="Times New Roman" w:hAnsi="Calibri" w:cs="Times New Roman"/>
                <w:b/>
                <w:color w:val="000000"/>
                <w:u w:val="single"/>
              </w:rPr>
              <w:t>coup plotter</w:t>
            </w:r>
            <w:r w:rsidRPr="00116A0E">
              <w:rPr>
                <w:rFonts w:ascii="Calibri" w:eastAsia="Times New Roman" w:hAnsi="Calibri" w:cs="Times New Roman"/>
                <w:color w:val="000000"/>
              </w:rPr>
              <w:t xml:space="preserve"> should be executed in the </w:t>
            </w:r>
            <w:r w:rsidRPr="003E29A8">
              <w:rPr>
                <w:rFonts w:ascii="Calibri" w:eastAsia="Times New Roman" w:hAnsi="Calibri" w:cs="Times New Roman"/>
                <w:b/>
                <w:color w:val="000000"/>
                <w:u w:val="single"/>
              </w:rPr>
              <w:t>capital punishment/death penalty</w:t>
            </w:r>
            <w:r w:rsidRPr="00116A0E">
              <w:rPr>
                <w:rFonts w:ascii="Calibri" w:eastAsia="Times New Roman" w:hAnsi="Calibri" w:cs="Times New Roman"/>
                <w:color w:val="000000"/>
              </w:rPr>
              <w:t xml:space="preserve">.  President vows that those responsible "will </w:t>
            </w:r>
            <w:r w:rsidRPr="003E29A8">
              <w:rPr>
                <w:rFonts w:ascii="Calibri" w:eastAsia="Times New Roman" w:hAnsi="Calibri" w:cs="Times New Roman"/>
                <w:b/>
                <w:color w:val="000000"/>
                <w:u w:val="single"/>
              </w:rPr>
              <w:t>pay a heavy price for</w:t>
            </w:r>
            <w:r w:rsidRPr="00116A0E">
              <w:rPr>
                <w:rFonts w:ascii="Calibri" w:eastAsia="Times New Roman" w:hAnsi="Calibri" w:cs="Times New Roman"/>
                <w:color w:val="000000"/>
              </w:rPr>
              <w:t xml:space="preserve"> this crime of treason".  </w:t>
            </w:r>
            <w:r w:rsidRPr="00733930">
              <w:rPr>
                <w:rFonts w:ascii="Calibri" w:eastAsia="Times New Roman" w:hAnsi="Calibri" w:cs="Times New Roman"/>
                <w:color w:val="000000"/>
                <w:highlight w:val="yellow"/>
              </w:rPr>
              <w:t xml:space="preserve">Turkey </w:t>
            </w:r>
            <w:r w:rsidRPr="00733930">
              <w:rPr>
                <w:rFonts w:ascii="Calibri" w:eastAsia="Times New Roman" w:hAnsi="Calibri" w:cs="Times New Roman"/>
                <w:b/>
                <w:color w:val="000000"/>
                <w:highlight w:val="yellow"/>
                <w:u w:val="single"/>
              </w:rPr>
              <w:t>abolished/repealed</w:t>
            </w:r>
            <w:r w:rsidRPr="00733930">
              <w:rPr>
                <w:rFonts w:ascii="Calibri" w:eastAsia="Times New Roman" w:hAnsi="Calibri" w:cs="Times New Roman"/>
                <w:color w:val="000000"/>
                <w:highlight w:val="yellow"/>
              </w:rPr>
              <w:t xml:space="preserve"> the </w:t>
            </w:r>
            <w:r w:rsidRPr="00733930">
              <w:rPr>
                <w:rFonts w:ascii="Calibri" w:eastAsia="Times New Roman" w:hAnsi="Calibri" w:cs="Times New Roman"/>
                <w:b/>
                <w:color w:val="000000"/>
                <w:highlight w:val="yellow"/>
                <w:u w:val="single"/>
              </w:rPr>
              <w:t>capital punishment</w:t>
            </w:r>
            <w:r w:rsidRPr="00733930">
              <w:rPr>
                <w:rFonts w:ascii="Calibri" w:eastAsia="Times New Roman" w:hAnsi="Calibri" w:cs="Times New Roman"/>
                <w:color w:val="000000"/>
                <w:highlight w:val="yellow"/>
              </w:rPr>
              <w:t xml:space="preserve"> for</w:t>
            </w:r>
            <w:r w:rsidRPr="00116A0E">
              <w:rPr>
                <w:rFonts w:ascii="Calibri" w:eastAsia="Times New Roman" w:hAnsi="Calibri" w:cs="Times New Roman"/>
                <w:color w:val="000000"/>
              </w:rPr>
              <w:t xml:space="preserve"> peacetime crimes in 2002, followed by a series of human rights reforms. Finally, in Turkey, the </w:t>
            </w:r>
            <w:r w:rsidRPr="003E29A8">
              <w:rPr>
                <w:rFonts w:ascii="Calibri" w:eastAsia="Times New Roman" w:hAnsi="Calibri" w:cs="Times New Roman"/>
                <w:b/>
                <w:color w:val="000000"/>
                <w:u w:val="single"/>
              </w:rPr>
              <w:t xml:space="preserve">military coup </w:t>
            </w:r>
            <w:r w:rsidRPr="00116A0E">
              <w:rPr>
                <w:rFonts w:ascii="Calibri" w:eastAsia="Times New Roman" w:hAnsi="Calibri" w:cs="Times New Roman"/>
                <w:color w:val="000000"/>
              </w:rPr>
              <w:t xml:space="preserve">had been </w:t>
            </w:r>
            <w:r w:rsidRPr="003E29A8">
              <w:rPr>
                <w:rFonts w:ascii="Calibri" w:eastAsia="Times New Roman" w:hAnsi="Calibri" w:cs="Times New Roman"/>
                <w:b/>
                <w:color w:val="000000"/>
                <w:u w:val="single"/>
              </w:rPr>
              <w:t>foiled/thwarted</w:t>
            </w:r>
            <w:r>
              <w:rPr>
                <w:rFonts w:ascii="Calibri" w:eastAsia="Times New Roman" w:hAnsi="Calibri" w:cs="Times New Roman"/>
                <w:b/>
                <w:color w:val="000000"/>
                <w:u w:val="single"/>
              </w:rPr>
              <w:t>/failed</w:t>
            </w:r>
            <w:r w:rsidRPr="00116A0E">
              <w:rPr>
                <w:rFonts w:ascii="Calibri" w:eastAsia="Times New Roman" w:hAnsi="Calibri" w:cs="Times New Roman"/>
                <w:color w:val="000000"/>
              </w:rPr>
              <w:t xml:space="preserve">. With </w:t>
            </w:r>
            <w:r w:rsidRPr="003E29A8">
              <w:rPr>
                <w:rFonts w:ascii="Calibri" w:eastAsia="Times New Roman" w:hAnsi="Calibri" w:cs="Times New Roman"/>
                <w:b/>
                <w:color w:val="000000"/>
                <w:u w:val="single"/>
              </w:rPr>
              <w:t>apprehension</w:t>
            </w:r>
            <w:r w:rsidRPr="00116A0E">
              <w:rPr>
                <w:rFonts w:ascii="Calibri" w:eastAsia="Times New Roman" w:hAnsi="Calibri" w:cs="Times New Roman"/>
                <w:color w:val="000000"/>
              </w:rPr>
              <w:t xml:space="preserve"> made in Turkey and eight soldiers who fled to Greece awaiting </w:t>
            </w:r>
            <w:r w:rsidRPr="003E29A8">
              <w:rPr>
                <w:rFonts w:ascii="Calibri" w:eastAsia="Times New Roman" w:hAnsi="Calibri" w:cs="Times New Roman"/>
                <w:b/>
                <w:color w:val="000000"/>
                <w:u w:val="single"/>
              </w:rPr>
              <w:t>extradition</w:t>
            </w:r>
            <w:r w:rsidRPr="00116A0E">
              <w:rPr>
                <w:rFonts w:ascii="Microsoft YaHei" w:eastAsia="Microsoft YaHei" w:hAnsi="Microsoft YaHei" w:cs="Microsoft YaHei"/>
                <w:color w:val="000000"/>
              </w:rPr>
              <w:t>引渡</w:t>
            </w:r>
            <w:r w:rsidRPr="00116A0E">
              <w:rPr>
                <w:rFonts w:ascii="Calibri" w:eastAsia="Times New Roman" w:hAnsi="Calibri" w:cs="Times New Roman"/>
                <w:color w:val="000000"/>
              </w:rPr>
              <w:t xml:space="preserve">.   </w:t>
            </w:r>
          </w:p>
          <w:p w:rsidR="0044077A" w:rsidRDefault="0044077A" w:rsidP="0044077A">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Next year will be the 60th anniversary of the </w:t>
            </w:r>
            <w:r w:rsidRPr="00B66922">
              <w:rPr>
                <w:b/>
                <w:highlight w:val="yellow"/>
                <w:u w:val="single"/>
                <w:lang w:val="en-US"/>
              </w:rPr>
              <w:t>repeal/abolishment</w:t>
            </w:r>
            <w:r w:rsidRPr="00116A0E">
              <w:rPr>
                <w:rFonts w:ascii="Calibri" w:eastAsia="Times New Roman" w:hAnsi="Calibri" w:cs="Times New Roman"/>
                <w:color w:val="000000"/>
              </w:rPr>
              <w:t xml:space="preserve"> of capital punishment </w:t>
            </w:r>
            <w:r w:rsidRPr="00116A0E">
              <w:rPr>
                <w:rFonts w:ascii="Microsoft YaHei" w:eastAsia="Microsoft YaHei" w:hAnsi="Microsoft YaHei" w:cs="Microsoft YaHei"/>
                <w:color w:val="000000"/>
              </w:rPr>
              <w:t>明年将是死刑废止的</w:t>
            </w:r>
            <w:r w:rsidRPr="00116A0E">
              <w:rPr>
                <w:rFonts w:ascii="Calibri" w:eastAsia="Times New Roman" w:hAnsi="Calibri" w:cs="Times New Roman"/>
                <w:color w:val="000000"/>
              </w:rPr>
              <w:t>60</w:t>
            </w:r>
            <w:r w:rsidRPr="00116A0E">
              <w:rPr>
                <w:rFonts w:ascii="Microsoft YaHei" w:eastAsia="Microsoft YaHei" w:hAnsi="Microsoft YaHei" w:cs="Microsoft YaHei"/>
                <w:color w:val="000000"/>
              </w:rPr>
              <w:t>周年</w:t>
            </w:r>
            <w:r w:rsidRPr="00116A0E">
              <w:rPr>
                <w:rFonts w:ascii="Calibri" w:eastAsia="Times New Roman" w:hAnsi="Calibri" w:cs="Times New Roman"/>
                <w:color w:val="000000"/>
              </w:rPr>
              <w:t xml:space="preserve">             </w:t>
            </w:r>
          </w:p>
          <w:p w:rsidR="0044077A" w:rsidRPr="0044077A" w:rsidRDefault="0044077A" w:rsidP="00733930">
            <w:pPr>
              <w:spacing w:after="0" w:line="240" w:lineRule="auto"/>
              <w:rPr>
                <w:rFonts w:ascii="Calibri" w:eastAsia="Times New Roman" w:hAnsi="Calibri" w:cs="Times New Roman"/>
                <w:b/>
                <w:color w:val="000000"/>
                <w:u w:val="single"/>
              </w:rPr>
            </w:pPr>
            <w:r w:rsidRPr="0044077A">
              <w:rPr>
                <w:rFonts w:ascii="Calibri" w:eastAsia="Times New Roman" w:hAnsi="Calibri" w:cs="Times New Roman"/>
                <w:b/>
                <w:color w:val="000000"/>
                <w:highlight w:val="yellow"/>
                <w:u w:val="single"/>
              </w:rPr>
              <w:t>//</w:t>
            </w:r>
            <w:r w:rsidRPr="0044077A">
              <w:rPr>
                <w:rFonts w:ascii="Microsoft YaHei" w:eastAsia="Microsoft YaHei" w:hAnsi="Microsoft YaHei" w:cs="Microsoft YaHei"/>
                <w:b/>
                <w:color w:val="000000"/>
                <w:highlight w:val="yellow"/>
                <w:u w:val="single"/>
              </w:rPr>
              <w:t>死刑</w:t>
            </w:r>
            <w:r w:rsidRPr="0044077A">
              <w:rPr>
                <w:rFonts w:ascii="Calibri" w:eastAsia="Times New Roman" w:hAnsi="Calibri" w:cs="Times New Roman"/>
                <w:b/>
                <w:color w:val="000000"/>
                <w:highlight w:val="yellow"/>
                <w:u w:val="single"/>
              </w:rPr>
              <w:t xml:space="preserve"> capital punishment = death penalty</w:t>
            </w:r>
          </w:p>
          <w:p w:rsidR="00733930" w:rsidRPr="00116A0E" w:rsidRDefault="00733930" w:rsidP="00372EE7">
            <w:pPr>
              <w:spacing w:after="0" w:line="240" w:lineRule="auto"/>
              <w:rPr>
                <w:rFonts w:ascii="Calibri" w:eastAsia="Times New Roman" w:hAnsi="Calibri" w:cs="Times New Roman"/>
                <w:color w:val="000000"/>
              </w:rPr>
            </w:pPr>
          </w:p>
        </w:tc>
      </w:tr>
    </w:tbl>
    <w:p w:rsidR="00372EE7" w:rsidRPr="00116A0E" w:rsidRDefault="00372EE7" w:rsidP="00AD33F1">
      <w:pPr>
        <w:rPr>
          <w:lang w:val="en-US"/>
        </w:rPr>
      </w:pPr>
    </w:p>
    <w:p w:rsidR="007A077D" w:rsidRPr="00116A0E" w:rsidRDefault="007A077D" w:rsidP="007A077D">
      <w:pPr>
        <w:pStyle w:val="Heading2"/>
        <w:rPr>
          <w:lang w:val="en-US"/>
        </w:rPr>
      </w:pPr>
      <w:r w:rsidRPr="00116A0E">
        <w:rPr>
          <w:lang w:val="en-US"/>
        </w:rPr>
        <w:t>Ethical theory -related words</w:t>
      </w:r>
    </w:p>
    <w:p w:rsidR="007A077D" w:rsidRPr="00116A0E" w:rsidRDefault="007A077D" w:rsidP="007A077D">
      <w:pPr>
        <w:pStyle w:val="ListParagraph"/>
        <w:numPr>
          <w:ilvl w:val="0"/>
          <w:numId w:val="2"/>
        </w:numPr>
        <w:ind w:left="0"/>
      </w:pPr>
      <w:r w:rsidRPr="00116A0E">
        <w:t>philosopher /fɪˈlɒsəfə/  </w:t>
      </w:r>
    </w:p>
    <w:p w:rsidR="007A077D" w:rsidRPr="00116A0E" w:rsidRDefault="007A077D" w:rsidP="007A077D">
      <w:r w:rsidRPr="00116A0E">
        <w:lastRenderedPageBreak/>
        <w:t xml:space="preserve">1.N A philosopher is a person who studies or writes about </w:t>
      </w:r>
      <w:r w:rsidRPr="00116A0E">
        <w:rPr>
          <w:b/>
          <w:u w:val="single"/>
        </w:rPr>
        <w:t>philosophy</w:t>
      </w:r>
      <w:r w:rsidRPr="00116A0E">
        <w:t xml:space="preserve">. </w:t>
      </w:r>
      <w:r w:rsidRPr="00116A0E">
        <w:rPr>
          <w:rFonts w:hint="eastAsia"/>
        </w:rPr>
        <w:t>哲学家</w:t>
      </w:r>
      <w:r w:rsidRPr="00116A0E">
        <w:t xml:space="preserve">  e.g. ...the Greek philosopher Plato. …</w:t>
      </w:r>
      <w:r w:rsidRPr="00116A0E">
        <w:rPr>
          <w:rFonts w:hint="eastAsia"/>
        </w:rPr>
        <w:t>希腊哲学家柏拉图。</w:t>
      </w:r>
      <w:r w:rsidRPr="00116A0E">
        <w:t>E</w:t>
      </w:r>
      <w:r w:rsidRPr="00116A0E">
        <w:rPr>
          <w:rFonts w:hint="eastAsia"/>
        </w:rPr>
        <w:t>.</w:t>
      </w:r>
      <w:r w:rsidRPr="00116A0E">
        <w:t xml:space="preserve">g. </w:t>
      </w:r>
      <w:r w:rsidRPr="00116A0E">
        <w:br/>
      </w:r>
      <w:r w:rsidRPr="00116A0E">
        <w:rPr>
          <w:noProof/>
        </w:rPr>
        <w:drawing>
          <wp:inline distT="0" distB="0" distL="0" distR="0" wp14:anchorId="3069BDFF" wp14:editId="63AA9FD9">
            <wp:extent cx="6668211" cy="53908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41929" cy="545047"/>
                    </a:xfrm>
                    <a:prstGeom prst="rect">
                      <a:avLst/>
                    </a:prstGeom>
                  </pic:spPr>
                </pic:pic>
              </a:graphicData>
            </a:graphic>
          </wp:inline>
        </w:drawing>
      </w:r>
    </w:p>
    <w:p w:rsidR="007A077D" w:rsidRPr="00116A0E" w:rsidRDefault="007A077D" w:rsidP="007A077D">
      <w:r w:rsidRPr="00116A0E">
        <w:t xml:space="preserve">2.N If you refer to someone as a philosopher, you mean that they think deeply and seriously about life and other basic matters. </w:t>
      </w:r>
      <w:r w:rsidRPr="00116A0E">
        <w:rPr>
          <w:rFonts w:hint="eastAsia"/>
        </w:rPr>
        <w:t>哲人</w:t>
      </w:r>
      <w:r w:rsidRPr="00116A0E">
        <w:rPr>
          <w:rFonts w:hint="eastAsia"/>
        </w:rPr>
        <w:t xml:space="preserve"> e.g. </w:t>
      </w:r>
      <w:r w:rsidRPr="00116A0E">
        <w:t xml:space="preserve">Carlos was something of a philosopher.  </w:t>
      </w:r>
      <w:r w:rsidRPr="00116A0E">
        <w:rPr>
          <w:rFonts w:hint="eastAsia"/>
        </w:rPr>
        <w:t>几分哲人气质。</w:t>
      </w:r>
    </w:p>
    <w:p w:rsidR="007A077D" w:rsidRPr="00116A0E" w:rsidRDefault="007A077D" w:rsidP="007A077D">
      <w:pPr>
        <w:pStyle w:val="ListParagraph"/>
        <w:numPr>
          <w:ilvl w:val="0"/>
          <w:numId w:val="2"/>
        </w:numPr>
        <w:ind w:left="0"/>
      </w:pPr>
      <w:r w:rsidRPr="00116A0E">
        <w:t>ethic /ˈɛθɪk/  </w:t>
      </w:r>
    </w:p>
    <w:p w:rsidR="007A077D" w:rsidRPr="00116A0E" w:rsidRDefault="007A077D" w:rsidP="007A077D">
      <w:pPr>
        <w:pStyle w:val="ListParagraph"/>
        <w:ind w:left="0"/>
      </w:pPr>
      <w:r w:rsidRPr="00116A0E">
        <w:t xml:space="preserve">1.N) </w:t>
      </w:r>
      <w:r w:rsidRPr="00116A0E">
        <w:rPr>
          <w:b/>
          <w:u w:val="single"/>
        </w:rPr>
        <w:t>Ethics = moral beliefs</w:t>
      </w:r>
      <w:r w:rsidRPr="00116A0E">
        <w:t xml:space="preserve"> and rules about right and wrong. </w:t>
      </w:r>
      <w:r w:rsidRPr="00116A0E">
        <w:rPr>
          <w:rFonts w:hint="eastAsia"/>
        </w:rPr>
        <w:t>道德</w:t>
      </w:r>
      <w:r w:rsidRPr="00116A0E">
        <w:rPr>
          <w:rFonts w:hint="eastAsia"/>
        </w:rPr>
        <w:t xml:space="preserve"> </w:t>
      </w:r>
      <w:r w:rsidRPr="00116A0E">
        <w:t xml:space="preserve"> </w:t>
      </w:r>
      <w:r w:rsidRPr="00116A0E">
        <w:rPr>
          <w:b/>
          <w:highlight w:val="yellow"/>
        </w:rPr>
        <w:t xml:space="preserve">[ </w:t>
      </w:r>
      <w:r w:rsidRPr="00116A0E">
        <w:rPr>
          <w:rFonts w:hint="eastAsia"/>
          <w:b/>
          <w:highlight w:val="yellow"/>
        </w:rPr>
        <w:t>医学道德</w:t>
      </w:r>
      <w:r w:rsidRPr="00116A0E">
        <w:rPr>
          <w:rFonts w:hint="eastAsia"/>
          <w:b/>
          <w:highlight w:val="yellow"/>
        </w:rPr>
        <w:t xml:space="preserve"> medical ethics]</w:t>
      </w:r>
      <w:r w:rsidRPr="00116A0E">
        <w:rPr>
          <w:rFonts w:hint="eastAsia"/>
        </w:rPr>
        <w:t xml:space="preserve">   e.g. </w:t>
      </w:r>
      <w:r w:rsidRPr="00116A0E">
        <w:t xml:space="preserve">Refugee workers said such action was a violation/breach of </w:t>
      </w:r>
      <w:r w:rsidRPr="00116A0E">
        <w:rPr>
          <w:b/>
          <w:u w:val="single"/>
        </w:rPr>
        <w:t>medical ethics</w:t>
      </w:r>
      <w:r w:rsidRPr="00116A0E">
        <w:t xml:space="preserve">. </w:t>
      </w:r>
      <w:r w:rsidRPr="00116A0E">
        <w:rPr>
          <w:rFonts w:hint="eastAsia"/>
        </w:rPr>
        <w:t>难民工作者称这种行为违背了</w:t>
      </w:r>
      <w:r w:rsidRPr="00116A0E">
        <w:rPr>
          <w:rFonts w:hint="eastAsia"/>
        </w:rPr>
        <w:t xml:space="preserve"> </w:t>
      </w:r>
      <w:r w:rsidRPr="00116A0E">
        <w:rPr>
          <w:rFonts w:hint="eastAsia"/>
          <w:b/>
          <w:highlight w:val="yellow"/>
        </w:rPr>
        <w:t>医学道德</w:t>
      </w:r>
      <w:r w:rsidRPr="00116A0E">
        <w:rPr>
          <w:rFonts w:hint="eastAsia"/>
        </w:rPr>
        <w:t>。</w:t>
      </w:r>
    </w:p>
    <w:p w:rsidR="007A077D" w:rsidRPr="00116A0E" w:rsidRDefault="007A077D" w:rsidP="007A077D">
      <w:pPr>
        <w:ind w:right="-590"/>
        <w:rPr>
          <w:noProof/>
        </w:rPr>
      </w:pPr>
      <w:r w:rsidRPr="00116A0E">
        <w:rPr>
          <w:noProof/>
        </w:rPr>
        <w:drawing>
          <wp:inline distT="0" distB="0" distL="0" distR="0" wp14:anchorId="23C33B39" wp14:editId="13C3C90F">
            <wp:extent cx="5163640" cy="67903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3760" cy="681685"/>
                    </a:xfrm>
                    <a:prstGeom prst="rect">
                      <a:avLst/>
                    </a:prstGeom>
                  </pic:spPr>
                </pic:pic>
              </a:graphicData>
            </a:graphic>
          </wp:inline>
        </w:drawing>
      </w:r>
    </w:p>
    <w:p w:rsidR="007A077D" w:rsidRPr="00116A0E" w:rsidRDefault="007A077D" w:rsidP="007A077D">
      <w:r w:rsidRPr="00116A0E">
        <w:t>2.N-</w:t>
      </w:r>
      <w:r w:rsidRPr="00116A0E">
        <w:rPr>
          <w:b/>
        </w:rPr>
        <w:t>PLURAL</w:t>
      </w:r>
      <w:r w:rsidRPr="00116A0E">
        <w:t> Someone's </w:t>
      </w:r>
      <w:r w:rsidRPr="00116A0E">
        <w:rPr>
          <w:b/>
          <w:highlight w:val="yellow"/>
        </w:rPr>
        <w:t>ethics</w:t>
      </w:r>
      <w:r w:rsidRPr="00116A0E">
        <w:t xml:space="preserve"> are the moral principles about right and wrong behaviour that they believe in. </w:t>
      </w:r>
      <w:r w:rsidRPr="00116A0E">
        <w:rPr>
          <w:rFonts w:hint="eastAsia"/>
        </w:rPr>
        <w:t>行为准则</w:t>
      </w:r>
      <w:r w:rsidRPr="00116A0E">
        <w:rPr>
          <w:rFonts w:hint="eastAsia"/>
        </w:rPr>
        <w:t xml:space="preserve">  e.g. </w:t>
      </w:r>
      <w:r w:rsidRPr="00116A0E">
        <w:t xml:space="preserve"> He told the police that he had thought honestly about the ethics of what he was </w:t>
      </w:r>
      <w:proofErr w:type="gramStart"/>
      <w:r w:rsidRPr="00116A0E">
        <w:t>doing.</w:t>
      </w:r>
      <w:r w:rsidRPr="00116A0E">
        <w:rPr>
          <w:rFonts w:hint="eastAsia"/>
        </w:rPr>
        <w:t>考虑过他所作所为依据的</w:t>
      </w:r>
      <w:proofErr w:type="gramEnd"/>
      <w:r w:rsidRPr="00116A0E">
        <w:rPr>
          <w:rFonts w:hint="eastAsia"/>
        </w:rPr>
        <w:t xml:space="preserve"> </w:t>
      </w:r>
      <w:r w:rsidRPr="00116A0E">
        <w:rPr>
          <w:rFonts w:hint="eastAsia"/>
          <w:b/>
          <w:highlight w:val="yellow"/>
        </w:rPr>
        <w:t>行为准则</w:t>
      </w:r>
      <w:r w:rsidRPr="00116A0E">
        <w:rPr>
          <w:rFonts w:hint="eastAsia"/>
        </w:rPr>
        <w:t>。</w:t>
      </w:r>
    </w:p>
    <w:p w:rsidR="007A077D" w:rsidRPr="00116A0E" w:rsidRDefault="007A077D" w:rsidP="007A077D">
      <w:proofErr w:type="gramStart"/>
      <w:r w:rsidRPr="00116A0E">
        <w:t>3.N  Ethics</w:t>
      </w:r>
      <w:proofErr w:type="gramEnd"/>
      <w:r w:rsidRPr="00116A0E">
        <w:t xml:space="preserve"> is the study of questions about what is morally right and wrong. </w:t>
      </w:r>
      <w:r w:rsidRPr="00116A0E">
        <w:rPr>
          <w:rFonts w:hint="eastAsia"/>
        </w:rPr>
        <w:t>伦理学</w:t>
      </w:r>
      <w:r w:rsidRPr="00116A0E">
        <w:rPr>
          <w:rFonts w:hint="eastAsia"/>
        </w:rPr>
        <w:t xml:space="preserve">  </w:t>
      </w:r>
      <w:r w:rsidRPr="00116A0E">
        <w:t xml:space="preserve"> </w:t>
      </w:r>
      <w:r w:rsidRPr="00116A0E">
        <w:rPr>
          <w:rFonts w:hint="eastAsia"/>
        </w:rPr>
        <w:t xml:space="preserve">e.g. </w:t>
      </w:r>
      <w:r w:rsidRPr="00116A0E">
        <w:t>...the teaching of ethics and moral philosophy. …</w:t>
      </w:r>
      <w:r w:rsidRPr="00116A0E">
        <w:rPr>
          <w:rFonts w:hint="eastAsia"/>
        </w:rPr>
        <w:t>伦理学和道德哲学的教学。</w:t>
      </w:r>
    </w:p>
    <w:p w:rsidR="007A077D" w:rsidRPr="00116A0E" w:rsidRDefault="007A077D" w:rsidP="007A077D">
      <w:r w:rsidRPr="00116A0E">
        <w:t xml:space="preserve">4.N-SING An ethic is an idea or </w:t>
      </w:r>
      <w:r w:rsidRPr="00116A0E">
        <w:rPr>
          <w:b/>
          <w:u w:val="single"/>
        </w:rPr>
        <w:t>moral belief</w:t>
      </w:r>
      <w:r w:rsidRPr="00116A0E">
        <w:t xml:space="preserve"> that influences the behaviour, attitudes, and philosophy of a group of people. </w:t>
      </w:r>
      <w:r w:rsidRPr="00116A0E">
        <w:rPr>
          <w:rFonts w:hint="eastAsia"/>
        </w:rPr>
        <w:t>道德观念</w:t>
      </w:r>
      <w:r w:rsidRPr="00116A0E">
        <w:t xml:space="preserve">  </w:t>
      </w:r>
      <w:r w:rsidRPr="00116A0E">
        <w:rPr>
          <w:b/>
          <w:highlight w:val="yellow"/>
        </w:rPr>
        <w:t xml:space="preserve">[ the ethic of public service </w:t>
      </w:r>
      <w:r w:rsidRPr="00116A0E">
        <w:rPr>
          <w:rFonts w:hint="eastAsia"/>
          <w:b/>
          <w:highlight w:val="yellow"/>
        </w:rPr>
        <w:t>公共服务的道德观念；</w:t>
      </w:r>
      <w:r w:rsidRPr="00116A0E">
        <w:rPr>
          <w:rFonts w:hint="eastAsia"/>
          <w:b/>
          <w:highlight w:val="yellow"/>
        </w:rPr>
        <w:t xml:space="preserve"> </w:t>
      </w:r>
      <w:r w:rsidRPr="00116A0E">
        <w:rPr>
          <w:b/>
          <w:highlight w:val="yellow"/>
          <w:lang w:val="en-US"/>
        </w:rPr>
        <w:t>the working ethic</w:t>
      </w:r>
      <w:r w:rsidRPr="00116A0E">
        <w:rPr>
          <w:rFonts w:hint="eastAsia"/>
          <w:b/>
          <w:highlight w:val="yellow"/>
          <w:lang w:val="en-US"/>
        </w:rPr>
        <w:t xml:space="preserve"> </w:t>
      </w:r>
      <w:r w:rsidRPr="00116A0E">
        <w:rPr>
          <w:rFonts w:hint="eastAsia"/>
          <w:b/>
          <w:highlight w:val="yellow"/>
          <w:lang w:val="en-US"/>
        </w:rPr>
        <w:t>工作的</w:t>
      </w:r>
      <w:r w:rsidRPr="00116A0E">
        <w:rPr>
          <w:rFonts w:hint="eastAsia"/>
          <w:b/>
          <w:highlight w:val="yellow"/>
        </w:rPr>
        <w:t>道德观念</w:t>
      </w:r>
      <w:r w:rsidRPr="00116A0E">
        <w:rPr>
          <w:rFonts w:hint="eastAsia"/>
          <w:b/>
          <w:highlight w:val="yellow"/>
        </w:rPr>
        <w:t xml:space="preserve"> ]</w:t>
      </w:r>
      <w:r w:rsidRPr="00116A0E">
        <w:rPr>
          <w:b/>
        </w:rPr>
        <w:t xml:space="preserve">  </w:t>
      </w:r>
      <w:r w:rsidRPr="00116A0E">
        <w:t xml:space="preserve">“In each nation, she will emphasize Africa as a place of opportunity, built on the ethic of responsibility,”  </w:t>
      </w:r>
    </w:p>
    <w:p w:rsidR="007A077D" w:rsidRPr="00116A0E" w:rsidRDefault="007A077D" w:rsidP="007A077D">
      <w:r w:rsidRPr="00116A0E">
        <w:rPr>
          <w:rFonts w:hint="eastAsia"/>
        </w:rPr>
        <w:t>非洲是建立在</w:t>
      </w:r>
      <w:r w:rsidRPr="00116A0E">
        <w:rPr>
          <w:rFonts w:hint="eastAsia"/>
        </w:rPr>
        <w:t xml:space="preserve"> </w:t>
      </w:r>
      <w:r w:rsidRPr="00116A0E">
        <w:rPr>
          <w:rFonts w:hint="eastAsia"/>
        </w:rPr>
        <w:t>道德责任</w:t>
      </w:r>
      <w:r w:rsidRPr="00116A0E">
        <w:rPr>
          <w:rFonts w:hint="eastAsia"/>
        </w:rPr>
        <w:t xml:space="preserve"> </w:t>
      </w:r>
      <w:r w:rsidRPr="00116A0E">
        <w:rPr>
          <w:rFonts w:hint="eastAsia"/>
        </w:rPr>
        <w:t>基础上的机会之地。</w:t>
      </w:r>
    </w:p>
    <w:p w:rsidR="007A077D" w:rsidRPr="00F00891" w:rsidRDefault="007A077D" w:rsidP="007A077D">
      <w:pPr>
        <w:rPr>
          <w:lang w:val="en-US"/>
        </w:rPr>
      </w:pPr>
      <w:r w:rsidRPr="00116A0E">
        <w:rPr>
          <w:rFonts w:hint="eastAsia"/>
        </w:rPr>
        <w:t xml:space="preserve">5) adj) ethical = </w:t>
      </w:r>
      <w:proofErr w:type="gramStart"/>
      <w:r w:rsidRPr="00116A0E">
        <w:rPr>
          <w:rFonts w:hint="eastAsia"/>
        </w:rPr>
        <w:t xml:space="preserve">moral </w:t>
      </w:r>
      <w:r w:rsidRPr="00116A0E">
        <w:t xml:space="preserve"> </w:t>
      </w:r>
      <w:r w:rsidRPr="00116A0E">
        <w:rPr>
          <w:b/>
          <w:highlight w:val="yellow"/>
          <w:u w:val="single"/>
        </w:rPr>
        <w:t>[</w:t>
      </w:r>
      <w:proofErr w:type="gramEnd"/>
      <w:r w:rsidRPr="00116A0E">
        <w:rPr>
          <w:b/>
          <w:highlight w:val="yellow"/>
          <w:u w:val="single"/>
        </w:rPr>
        <w:t xml:space="preserve"> ethical theory </w:t>
      </w:r>
      <w:r w:rsidRPr="00116A0E">
        <w:rPr>
          <w:rFonts w:hint="eastAsia"/>
          <w:b/>
          <w:highlight w:val="yellow"/>
          <w:u w:val="single"/>
        </w:rPr>
        <w:t>道德理论</w:t>
      </w:r>
      <w:r w:rsidRPr="00116A0E">
        <w:rPr>
          <w:rFonts w:hint="eastAsia"/>
          <w:b/>
          <w:highlight w:val="yellow"/>
          <w:u w:val="single"/>
        </w:rPr>
        <w:t>;  ethical dilemma ]</w:t>
      </w:r>
      <w:r w:rsidRPr="00116A0E">
        <w:rPr>
          <w:rFonts w:hint="eastAsia"/>
        </w:rPr>
        <w:t xml:space="preserve"> </w:t>
      </w:r>
      <w:r w:rsidRPr="00116A0E">
        <w:t xml:space="preserve"> =&gt; </w:t>
      </w:r>
      <w:r w:rsidRPr="00116A0E">
        <w:rPr>
          <w:rFonts w:hint="eastAsia"/>
          <w:b/>
          <w:highlight w:val="yellow"/>
        </w:rPr>
        <w:t>unethical, unethically = immoral, immorally</w:t>
      </w:r>
      <w:r w:rsidRPr="00116A0E">
        <w:rPr>
          <w:rFonts w:hint="eastAsia"/>
          <w:b/>
        </w:rPr>
        <w:t xml:space="preserve"> </w:t>
      </w:r>
      <w:r>
        <w:rPr>
          <w:b/>
        </w:rPr>
        <w:t xml:space="preserve">  </w:t>
      </w:r>
      <w:r>
        <w:t xml:space="preserve"> </w:t>
      </w:r>
      <w:r>
        <w:rPr>
          <w:b/>
          <w:highlight w:val="yellow"/>
          <w:u w:val="single"/>
        </w:rPr>
        <w:t>[ ethical dilemma /</w:t>
      </w:r>
      <w:r w:rsidRPr="00E151AD">
        <w:rPr>
          <w:b/>
          <w:highlight w:val="yellow"/>
          <w:u w:val="single"/>
        </w:rPr>
        <w:t>dəˈlɛmə or d</w:t>
      </w:r>
      <w:r w:rsidRPr="00851009">
        <w:rPr>
          <w:b/>
          <w:highlight w:val="yellow"/>
          <w:u w:val="single"/>
        </w:rPr>
        <w:t>aɪ</w:t>
      </w:r>
      <w:r>
        <w:rPr>
          <w:b/>
          <w:highlight w:val="yellow"/>
          <w:u w:val="single"/>
        </w:rPr>
        <w:t>-/</w:t>
      </w:r>
      <w:r w:rsidRPr="00851009">
        <w:rPr>
          <w:rFonts w:hint="eastAsia"/>
          <w:b/>
          <w:highlight w:val="yellow"/>
          <w:u w:val="single"/>
        </w:rPr>
        <w:t>道德上的左右为难</w:t>
      </w:r>
      <w:r w:rsidRPr="00851009">
        <w:rPr>
          <w:rFonts w:hint="eastAsia"/>
          <w:b/>
          <w:highlight w:val="yellow"/>
          <w:u w:val="single"/>
        </w:rPr>
        <w:t>/</w:t>
      </w:r>
      <w:r w:rsidRPr="00851009">
        <w:rPr>
          <w:rFonts w:hint="eastAsia"/>
          <w:b/>
          <w:highlight w:val="yellow"/>
          <w:u w:val="single"/>
        </w:rPr>
        <w:t>难以抉择</w:t>
      </w:r>
      <w:r w:rsidRPr="00851009">
        <w:rPr>
          <w:b/>
          <w:highlight w:val="yellow"/>
          <w:u w:val="single"/>
        </w:rPr>
        <w:t xml:space="preserve"> ]</w:t>
      </w:r>
      <w:r>
        <w:t xml:space="preserve">  </w:t>
      </w:r>
      <w:r w:rsidRPr="002957C3">
        <w:t xml:space="preserve">A dilemma is a difficult situation in which you have to choose between two or more alternatives. </w:t>
      </w:r>
      <w:r w:rsidRPr="002957C3">
        <w:rPr>
          <w:rFonts w:hint="eastAsia"/>
        </w:rPr>
        <w:t>进退两难</w:t>
      </w:r>
      <w:r>
        <w:rPr>
          <w:rFonts w:hint="eastAsia"/>
        </w:rPr>
        <w:t>/</w:t>
      </w:r>
      <w:r>
        <w:rPr>
          <w:rFonts w:hint="eastAsia"/>
        </w:rPr>
        <w:t>左右为难</w:t>
      </w:r>
      <w:r w:rsidRPr="002957C3">
        <w:rPr>
          <w:rFonts w:hint="eastAsia"/>
        </w:rPr>
        <w:t>的局</w:t>
      </w:r>
      <w:r w:rsidRPr="002957C3">
        <w:t>面</w:t>
      </w:r>
      <w:r>
        <w:br/>
      </w:r>
      <w:r>
        <w:rPr>
          <w:rFonts w:hint="eastAsia"/>
        </w:rPr>
        <w:t xml:space="preserve">e.g. </w:t>
      </w:r>
      <w:r w:rsidRPr="00A44838">
        <w:rPr>
          <w:b/>
          <w:highlight w:val="yellow"/>
          <w:u w:val="single"/>
        </w:rPr>
        <w:t>Ethical</w:t>
      </w:r>
      <w:r>
        <w:t xml:space="preserve"> </w:t>
      </w:r>
      <w:r w:rsidRPr="003D6672">
        <w:rPr>
          <w:b/>
        </w:rPr>
        <w:t>philosophers</w:t>
      </w:r>
      <w:r>
        <w:t xml:space="preserve"> often </w:t>
      </w:r>
      <w:r w:rsidRPr="00A44838">
        <w:rPr>
          <w:b/>
          <w:highlight w:val="yellow"/>
          <w:u w:val="single"/>
        </w:rPr>
        <w:t>come up with</w:t>
      </w:r>
      <w:r>
        <w:t xml:space="preserve"> </w:t>
      </w:r>
      <w:r w:rsidRPr="00A44838">
        <w:rPr>
          <w:b/>
          <w:highlight w:val="yellow"/>
          <w:u w:val="single"/>
        </w:rPr>
        <w:t>hypothetical situations</w:t>
      </w:r>
      <w:r>
        <w:t xml:space="preserve"> to test their “ethical theories”. These situations are commonly called “</w:t>
      </w:r>
      <w:r w:rsidRPr="00FE60A6">
        <w:rPr>
          <w:b/>
          <w:highlight w:val="yellow"/>
          <w:u w:val="single"/>
        </w:rPr>
        <w:t>ethical dilemmas</w:t>
      </w:r>
      <w:r>
        <w:t xml:space="preserve">”. </w:t>
      </w:r>
      <w:r w:rsidRPr="00851009">
        <w:rPr>
          <w:lang w:val="en-US"/>
        </w:rPr>
        <w:t xml:space="preserve"> One of the most famous “</w:t>
      </w:r>
      <w:r w:rsidRPr="00FE60A6">
        <w:rPr>
          <w:b/>
          <w:highlight w:val="yellow"/>
          <w:u w:val="single"/>
        </w:rPr>
        <w:t>ethical dilemma</w:t>
      </w:r>
      <w:r w:rsidRPr="00851009">
        <w:rPr>
          <w:lang w:val="en-US"/>
        </w:rPr>
        <w:t xml:space="preserve">” tests </w:t>
      </w:r>
      <w:r w:rsidRPr="000D780A">
        <w:rPr>
          <w:b/>
          <w:lang w:val="en-US"/>
        </w:rPr>
        <w:t>utilitarian</w:t>
      </w:r>
      <w:r>
        <w:rPr>
          <w:lang w:val="en-US"/>
        </w:rPr>
        <w:t xml:space="preserve"> ethics </w:t>
      </w:r>
      <w:r w:rsidRPr="00851009">
        <w:rPr>
          <w:lang w:val="en-US"/>
        </w:rPr>
        <w:t>and is called the “trolley problem”.</w:t>
      </w:r>
      <w:r>
        <w:rPr>
          <w:rFonts w:hint="eastAsia"/>
          <w:lang w:val="en-US"/>
        </w:rPr>
        <w:t xml:space="preserve">　　　</w:t>
      </w:r>
      <w:r>
        <w:rPr>
          <w:lang w:val="en-US"/>
        </w:rPr>
        <w:t xml:space="preserve"> //trolley car = tram </w:t>
      </w:r>
      <w:r>
        <w:rPr>
          <w:rFonts w:hint="eastAsia"/>
          <w:lang w:val="en-US"/>
        </w:rPr>
        <w:t>有轨电车</w:t>
      </w:r>
    </w:p>
    <w:p w:rsidR="007A077D" w:rsidRPr="00116A0E" w:rsidRDefault="007A077D" w:rsidP="007A077D">
      <w:pPr>
        <w:rPr>
          <w:lang w:val="en-US"/>
        </w:rPr>
      </w:pPr>
      <w:r w:rsidRPr="0086100E">
        <w:rPr>
          <w:b/>
          <w:highlight w:val="yellow"/>
        </w:rPr>
        <w:t>6) [</w:t>
      </w:r>
      <w:r w:rsidRPr="0086100E">
        <w:rPr>
          <w:rFonts w:hint="eastAsia"/>
          <w:b/>
          <w:highlight w:val="yellow"/>
        </w:rPr>
        <w:t>道德健全的</w:t>
      </w:r>
      <w:r w:rsidRPr="0086100E">
        <w:rPr>
          <w:b/>
          <w:highlight w:val="yellow"/>
        </w:rPr>
        <w:t>: Sth is ethically sound</w:t>
      </w:r>
      <w:proofErr w:type="gramStart"/>
      <w:r w:rsidRPr="0086100E">
        <w:rPr>
          <w:rFonts w:hint="eastAsia"/>
          <w:b/>
          <w:highlight w:val="yellow"/>
        </w:rPr>
        <w:t>]</w:t>
      </w:r>
      <w:r>
        <w:rPr>
          <w:b/>
          <w:highlight w:val="yellow"/>
        </w:rPr>
        <w:t xml:space="preserve">; </w:t>
      </w:r>
      <w:r w:rsidRPr="0086100E">
        <w:rPr>
          <w:rFonts w:hint="eastAsia"/>
          <w:b/>
          <w:highlight w:val="yellow"/>
        </w:rPr>
        <w:t xml:space="preserve">  </w:t>
      </w:r>
      <w:proofErr w:type="gramEnd"/>
      <w:r w:rsidRPr="0086100E">
        <w:rPr>
          <w:rFonts w:hint="eastAsia"/>
          <w:b/>
          <w:highlight w:val="yellow"/>
        </w:rPr>
        <w:t>[</w:t>
      </w:r>
      <w:r w:rsidRPr="0086100E">
        <w:rPr>
          <w:rFonts w:hint="eastAsia"/>
          <w:b/>
          <w:highlight w:val="yellow"/>
        </w:rPr>
        <w:t>道德上不能容忍的</w:t>
      </w:r>
      <w:r w:rsidRPr="0086100E">
        <w:rPr>
          <w:rFonts w:hint="eastAsia"/>
          <w:b/>
          <w:highlight w:val="yellow"/>
        </w:rPr>
        <w:t xml:space="preserve"> ethically intolerable xxx]</w:t>
      </w:r>
      <w:r>
        <w:rPr>
          <w:b/>
          <w:highlight w:val="yellow"/>
        </w:rPr>
        <w:t xml:space="preserve">; </w:t>
      </w:r>
      <w:r w:rsidRPr="0086100E">
        <w:rPr>
          <w:rFonts w:hint="eastAsia"/>
          <w:b/>
          <w:highlight w:val="yellow"/>
        </w:rPr>
        <w:t xml:space="preserve"> [</w:t>
      </w:r>
      <w:r w:rsidRPr="0086100E">
        <w:rPr>
          <w:rFonts w:hint="eastAsia"/>
          <w:b/>
          <w:highlight w:val="yellow"/>
        </w:rPr>
        <w:t>道德上有问题的</w:t>
      </w:r>
      <w:r w:rsidRPr="0086100E">
        <w:rPr>
          <w:rFonts w:hint="eastAsia"/>
          <w:b/>
          <w:highlight w:val="yellow"/>
        </w:rPr>
        <w:t xml:space="preserve">  ethically questionable</w:t>
      </w:r>
      <w:r w:rsidRPr="0086100E">
        <w:rPr>
          <w:b/>
          <w:highlight w:val="yellow"/>
        </w:rPr>
        <w:t xml:space="preserve"> ]</w:t>
      </w:r>
    </w:p>
    <w:p w:rsidR="007A077D" w:rsidRPr="00116A0E" w:rsidRDefault="00354889" w:rsidP="007A077D">
      <w:r>
        <w:rPr>
          <w:noProof/>
        </w:rPr>
        <w:lastRenderedPageBreak/>
        <w:drawing>
          <wp:inline distT="0" distB="0" distL="0" distR="0" wp14:anchorId="3D8A8283" wp14:editId="01DD7930">
            <wp:extent cx="6016625" cy="223710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6625" cy="2237105"/>
                    </a:xfrm>
                    <a:prstGeom prst="rect">
                      <a:avLst/>
                    </a:prstGeom>
                  </pic:spPr>
                </pic:pic>
              </a:graphicData>
            </a:graphic>
          </wp:inline>
        </w:drawing>
      </w:r>
    </w:p>
    <w:p w:rsidR="007A077D" w:rsidRPr="00116A0E" w:rsidRDefault="007A077D" w:rsidP="007A077D">
      <w:pPr>
        <w:pStyle w:val="ListParagraph"/>
        <w:numPr>
          <w:ilvl w:val="0"/>
          <w:numId w:val="2"/>
        </w:numPr>
        <w:ind w:left="0"/>
      </w:pPr>
      <w:r w:rsidRPr="00C95870">
        <w:rPr>
          <w:b/>
        </w:rPr>
        <w:t>amoral</w:t>
      </w:r>
      <w:r w:rsidRPr="00116A0E">
        <w:t xml:space="preserve"> /eɪˈmɒrəl/ If you describe </w:t>
      </w:r>
      <w:r>
        <w:t>sb (esp a journalist)</w:t>
      </w:r>
      <w:r w:rsidRPr="00116A0E">
        <w:t xml:space="preserve"> as amoral, you do not like the way they behave because they do not seem to care whether what they do is right or wrong. </w:t>
      </w:r>
      <w:r w:rsidRPr="00116A0E">
        <w:rPr>
          <w:rFonts w:hint="eastAsia"/>
        </w:rPr>
        <w:t>不辨是非的</w:t>
      </w:r>
      <w:r w:rsidRPr="00116A0E">
        <w:rPr>
          <w:rFonts w:hint="eastAsia"/>
        </w:rPr>
        <w:t>(</w:t>
      </w:r>
      <w:r w:rsidRPr="00116A0E">
        <w:rPr>
          <w:rFonts w:hint="eastAsia"/>
        </w:rPr>
        <w:t>表不满</w:t>
      </w:r>
      <w:r w:rsidRPr="00116A0E">
        <w:rPr>
          <w:rFonts w:hint="eastAsia"/>
        </w:rPr>
        <w:t>)</w:t>
      </w:r>
      <w:r w:rsidRPr="00116A0E">
        <w:t xml:space="preserve">  </w:t>
      </w:r>
      <w:r w:rsidRPr="000A2136">
        <w:rPr>
          <w:b/>
          <w:highlight w:val="yellow"/>
        </w:rPr>
        <w:t xml:space="preserve">[ an amoral journalist: </w:t>
      </w:r>
      <w:r w:rsidRPr="000A2136">
        <w:rPr>
          <w:rFonts w:hint="eastAsia"/>
          <w:b/>
          <w:highlight w:val="yellow"/>
        </w:rPr>
        <w:t>不辨是非的记者</w:t>
      </w:r>
      <w:r w:rsidRPr="000A2136">
        <w:rPr>
          <w:b/>
          <w:highlight w:val="yellow"/>
        </w:rPr>
        <w:t xml:space="preserve"> ]</w:t>
      </w:r>
      <w:r w:rsidRPr="000A2136">
        <w:rPr>
          <w:b/>
        </w:rPr>
        <w:t xml:space="preserve"> </w:t>
      </w:r>
      <w:r w:rsidRPr="000A2136">
        <w:rPr>
          <w:b/>
        </w:rPr>
        <w:br/>
      </w:r>
      <w:r w:rsidRPr="00116A0E">
        <w:t xml:space="preserve">e.g. An </w:t>
      </w:r>
      <w:r w:rsidRPr="00116A0E">
        <w:rPr>
          <w:b/>
          <w:color w:val="FF0000"/>
          <w:highlight w:val="yellow"/>
          <w:u w:val="single"/>
        </w:rPr>
        <w:t>emoal journalist</w:t>
      </w:r>
      <w:r w:rsidRPr="00116A0E">
        <w:rPr>
          <w:color w:val="FF0000"/>
        </w:rPr>
        <w:t xml:space="preserve"> </w:t>
      </w:r>
      <w:r w:rsidRPr="00116A0E">
        <w:t>will libel or slander someone just to make headlin</w:t>
      </w:r>
      <w:r>
        <w:t xml:space="preserve">es.  </w:t>
      </w:r>
      <w:r>
        <w:br/>
        <w:t>E.</w:t>
      </w:r>
      <w:r w:rsidRPr="00116A0E">
        <w:t xml:space="preserve">g I strongly disagree with this </w:t>
      </w:r>
      <w:r w:rsidRPr="00A04EB8">
        <w:rPr>
          <w:b/>
          <w:highlight w:val="yellow"/>
          <w:u w:val="single"/>
        </w:rPr>
        <w:t>amoral approach</w:t>
      </w:r>
      <w:r w:rsidRPr="00116A0E">
        <w:t xml:space="preserve"> to politics. </w:t>
      </w:r>
      <w:r w:rsidRPr="00116A0E">
        <w:rPr>
          <w:rFonts w:hint="eastAsia"/>
        </w:rPr>
        <w:t>我强烈不同意这种对政治采取</w:t>
      </w:r>
      <w:r w:rsidRPr="00116A0E">
        <w:rPr>
          <w:rFonts w:hint="eastAsia"/>
        </w:rPr>
        <w:t xml:space="preserve"> </w:t>
      </w:r>
      <w:r w:rsidRPr="00116A0E">
        <w:rPr>
          <w:rFonts w:hint="eastAsia"/>
          <w:b/>
          <w:highlight w:val="yellow"/>
          <w:u w:val="single"/>
        </w:rPr>
        <w:t>不辨是非的</w:t>
      </w:r>
      <w:r w:rsidRPr="00116A0E">
        <w:rPr>
          <w:rFonts w:hint="eastAsia"/>
          <w:b/>
          <w:u w:val="single"/>
        </w:rPr>
        <w:t xml:space="preserve"> </w:t>
      </w:r>
      <w:r w:rsidRPr="00116A0E">
        <w:rPr>
          <w:rFonts w:hint="eastAsia"/>
        </w:rPr>
        <w:t>的态度</w:t>
      </w:r>
    </w:p>
    <w:p w:rsidR="007A077D" w:rsidRPr="00116A0E" w:rsidRDefault="007A077D" w:rsidP="007A077D">
      <w:pPr>
        <w:rPr>
          <w:b/>
        </w:rPr>
      </w:pPr>
      <w:r w:rsidRPr="00116A0E">
        <w:rPr>
          <w:rFonts w:hint="eastAsia"/>
          <w:b/>
          <w:highlight w:val="yellow"/>
        </w:rPr>
        <w:t>V.S. unethical, unethically = immoral, immorally</w:t>
      </w:r>
      <w:r w:rsidRPr="00116A0E">
        <w:rPr>
          <w:rFonts w:hint="eastAsia"/>
          <w:b/>
        </w:rPr>
        <w:t xml:space="preserve"> </w:t>
      </w:r>
    </w:p>
    <w:p w:rsidR="00E23AAB" w:rsidRDefault="00E23AAB" w:rsidP="007A077D"/>
    <w:p w:rsidR="00E23AAB" w:rsidRPr="00E23AAB" w:rsidRDefault="00E23AAB" w:rsidP="00E23AAB">
      <w:pPr>
        <w:pStyle w:val="ListParagraph"/>
        <w:numPr>
          <w:ilvl w:val="0"/>
          <w:numId w:val="2"/>
        </w:numPr>
        <w:ind w:left="0"/>
      </w:pPr>
      <w:r w:rsidRPr="00E23AAB">
        <w:t>retention /</w:t>
      </w:r>
      <w:r w:rsidRPr="00E23AAB">
        <w:rPr>
          <w:b/>
        </w:rPr>
        <w:t>rɪˈtɛnʃən</w:t>
      </w:r>
      <w:r w:rsidRPr="00E23AAB">
        <w:t>/ </w:t>
      </w:r>
    </w:p>
    <w:p w:rsidR="00E23AAB" w:rsidRPr="00E23AAB" w:rsidRDefault="00E23AAB" w:rsidP="00E23AAB">
      <w:r w:rsidRPr="00E23AAB">
        <w:t>   </w:t>
      </w:r>
      <w:hyperlink r:id="rId50" w:history="1">
        <w:r w:rsidRPr="00E23AAB">
          <w:rPr>
            <w:rStyle w:val="Hyperlink"/>
          </w:rPr>
          <w:t>N-UNCOUNT </w:t>
        </w:r>
      </w:hyperlink>
      <w:r w:rsidRPr="00E23AAB">
        <w:t xml:space="preserve">The retention of something is the keeping of it. </w:t>
      </w:r>
      <w:r w:rsidRPr="00E23AAB">
        <w:rPr>
          <w:rFonts w:hint="eastAsia"/>
        </w:rPr>
        <w:t>保留</w:t>
      </w:r>
    </w:p>
    <w:p w:rsidR="00E23AAB" w:rsidRPr="00E23AAB" w:rsidRDefault="00E23AAB" w:rsidP="00E23AAB">
      <w:r w:rsidRPr="00E23AAB">
        <w:t>•  The Citizens' Forum supported special powers for Quebec but also argued for the retention of a strong central government. </w:t>
      </w:r>
      <w:r w:rsidRPr="00E23AAB">
        <w:br/>
        <w:t> </w:t>
      </w:r>
      <w:r w:rsidRPr="00E23AAB">
        <w:rPr>
          <w:rFonts w:hint="eastAsia"/>
        </w:rPr>
        <w:t>《市民论坛》支持魁北克的特殊权力，但是也主张保留一个强有力的中央政府</w:t>
      </w:r>
    </w:p>
    <w:p w:rsidR="00E23AAB" w:rsidRPr="00E23AAB" w:rsidRDefault="00E23AAB" w:rsidP="00E23AAB">
      <w:r w:rsidRPr="00E23AAB">
        <w:t xml:space="preserve">•The UN will vote on the retention of sanctions against Iraq. </w:t>
      </w:r>
      <w:r w:rsidRPr="00E23AAB">
        <w:rPr>
          <w:rFonts w:hint="eastAsia"/>
        </w:rPr>
        <w:t>联合国将投票决定是否继续制裁伊拉克</w:t>
      </w:r>
      <w:r w:rsidRPr="00E23AAB">
        <w:t>。</w:t>
      </w:r>
    </w:p>
    <w:p w:rsidR="00E23AAB" w:rsidRDefault="00E23AAB" w:rsidP="00E23AAB">
      <w:r w:rsidRPr="00E23AAB">
        <w:t>2.technical</w:t>
      </w:r>
      <w:r w:rsidR="00242A53">
        <w:t>)</w:t>
      </w:r>
      <w:r w:rsidRPr="00E23AAB">
        <w:t> </w:t>
      </w:r>
      <w:r w:rsidR="00242A53" w:rsidRPr="00242A53">
        <w:rPr>
          <w:b/>
        </w:rPr>
        <w:t>retention</w:t>
      </w:r>
      <w:r w:rsidR="00242A53">
        <w:t xml:space="preserve">: is </w:t>
      </w:r>
      <w:r w:rsidRPr="00E23AAB">
        <w:t>the ability or tendency of something to hold liquid, heat etc within itself</w:t>
      </w:r>
      <w:r w:rsidRPr="00E23AAB">
        <w:rPr>
          <w:rFonts w:hint="eastAsia"/>
        </w:rPr>
        <w:t>〔液体的〕潴留；〔热量等的〕滞</w:t>
      </w:r>
      <w:r w:rsidRPr="00E23AAB">
        <w:t>留</w:t>
      </w:r>
    </w:p>
    <w:p w:rsidR="00242A53" w:rsidRPr="008F5800" w:rsidRDefault="00242A53" w:rsidP="00242A53">
      <w:pPr>
        <w:rPr>
          <w:b/>
          <w:highlight w:val="yellow"/>
        </w:rPr>
      </w:pPr>
      <w:r w:rsidRPr="00242A53">
        <w:rPr>
          <w:highlight w:val="yellow"/>
        </w:rPr>
        <w:t xml:space="preserve">e.g. To </w:t>
      </w:r>
      <w:r w:rsidRPr="008F5800">
        <w:rPr>
          <w:b/>
          <w:highlight w:val="yellow"/>
          <w:u w:val="single"/>
        </w:rPr>
        <w:t xml:space="preserve">have sth like pipes or cylinders </w:t>
      </w:r>
      <w:r w:rsidRPr="008F5800">
        <w:rPr>
          <w:b/>
          <w:color w:val="FF0000"/>
          <w:highlight w:val="yellow"/>
          <w:u w:val="single"/>
        </w:rPr>
        <w:t>lagged</w:t>
      </w:r>
      <w:r w:rsidRPr="00242A53">
        <w:rPr>
          <w:color w:val="FF0000"/>
          <w:highlight w:val="yellow"/>
        </w:rPr>
        <w:t xml:space="preserve"> </w:t>
      </w:r>
      <w:r w:rsidR="008F5800" w:rsidRPr="00242A53">
        <w:rPr>
          <w:rFonts w:hint="eastAsia"/>
          <w:b/>
          <w:highlight w:val="yellow"/>
        </w:rPr>
        <w:t>给〔水管等〕加上防冻</w:t>
      </w:r>
      <w:r w:rsidR="008F5800" w:rsidRPr="00242A53">
        <w:rPr>
          <w:b/>
          <w:highlight w:val="yellow"/>
        </w:rPr>
        <w:t>[</w:t>
      </w:r>
      <w:r w:rsidR="008F5800" w:rsidRPr="00242A53">
        <w:rPr>
          <w:rFonts w:hint="eastAsia"/>
          <w:b/>
          <w:highlight w:val="yellow"/>
        </w:rPr>
        <w:t>保温</w:t>
      </w:r>
      <w:r w:rsidR="008F5800" w:rsidRPr="00242A53">
        <w:rPr>
          <w:b/>
          <w:highlight w:val="yellow"/>
        </w:rPr>
        <w:t>]</w:t>
      </w:r>
      <w:r w:rsidR="008F5800" w:rsidRPr="00242A53">
        <w:rPr>
          <w:b/>
          <w:highlight w:val="yellow"/>
        </w:rPr>
        <w:t>层</w:t>
      </w:r>
      <w:r w:rsidR="008F5800">
        <w:rPr>
          <w:rFonts w:hint="eastAsia"/>
          <w:b/>
          <w:highlight w:val="yellow"/>
        </w:rPr>
        <w:t xml:space="preserve"> </w:t>
      </w:r>
      <w:r w:rsidRPr="00242A53">
        <w:rPr>
          <w:highlight w:val="yellow"/>
        </w:rPr>
        <w:t>is to cover water pipes</w:t>
      </w:r>
      <w:r w:rsidR="008F5800">
        <w:rPr>
          <w:highlight w:val="yellow"/>
        </w:rPr>
        <w:t>/cylinders</w:t>
      </w:r>
      <w:r w:rsidRPr="00242A53">
        <w:rPr>
          <w:highlight w:val="yellow"/>
        </w:rPr>
        <w:t xml:space="preserve"> with a special material</w:t>
      </w:r>
      <w:r>
        <w:rPr>
          <w:highlight w:val="yellow"/>
        </w:rPr>
        <w:t xml:space="preserve"> or coating </w:t>
      </w:r>
      <w:r w:rsidRPr="00242A53">
        <w:rPr>
          <w:highlight w:val="yellow"/>
        </w:rPr>
        <w:t xml:space="preserve">to prevent the water inside them from freezing or </w:t>
      </w:r>
      <w:r w:rsidR="008F5800">
        <w:rPr>
          <w:highlight w:val="yellow"/>
        </w:rPr>
        <w:t xml:space="preserve">prevent </w:t>
      </w:r>
      <w:r w:rsidRPr="00242A53">
        <w:rPr>
          <w:highlight w:val="yellow"/>
        </w:rPr>
        <w:t xml:space="preserve">the heat from being lost, in other words, </w:t>
      </w:r>
      <w:r w:rsidR="008F5800" w:rsidRPr="008F5800">
        <w:rPr>
          <w:b/>
          <w:color w:val="FF0000"/>
          <w:highlight w:val="yellow"/>
          <w:u w:val="single"/>
        </w:rPr>
        <w:t>liquid retention</w:t>
      </w:r>
      <w:r w:rsidR="008F5800">
        <w:rPr>
          <w:highlight w:val="yellow"/>
        </w:rPr>
        <w:t xml:space="preserve"> or </w:t>
      </w:r>
      <w:r w:rsidRPr="008F5800">
        <w:rPr>
          <w:b/>
          <w:color w:val="FF0000"/>
          <w:highlight w:val="yellow"/>
          <w:u w:val="single"/>
        </w:rPr>
        <w:t xml:space="preserve">heat </w:t>
      </w:r>
      <w:r w:rsidR="008F5800">
        <w:rPr>
          <w:b/>
          <w:color w:val="FF0000"/>
          <w:highlight w:val="yellow"/>
          <w:u w:val="single"/>
        </w:rPr>
        <w:t>rete</w:t>
      </w:r>
      <w:r w:rsidRPr="008F5800">
        <w:rPr>
          <w:b/>
          <w:color w:val="FF0000"/>
          <w:highlight w:val="yellow"/>
          <w:u w:val="single"/>
        </w:rPr>
        <w:t>ntion</w:t>
      </w:r>
      <w:r>
        <w:rPr>
          <w:highlight w:val="yellow"/>
        </w:rPr>
        <w:t xml:space="preserve"> is </w:t>
      </w:r>
      <w:r w:rsidR="008F5800">
        <w:rPr>
          <w:highlight w:val="yellow"/>
        </w:rPr>
        <w:t>kept</w:t>
      </w:r>
      <w:r w:rsidR="008F5800" w:rsidRPr="008F5800">
        <w:rPr>
          <mc:AlternateContent>
            <mc:Choice Requires="w16se"/>
            <mc:Fallback>
              <w:rFonts w:ascii="Segoe UI Emoji" w:eastAsia="Segoe UI Emoji" w:hAnsi="Segoe UI Emoji" w:cs="Segoe UI Emoji"/>
            </mc:Fallback>
          </mc:AlternateContent>
          <w:highlight w:val="yellow"/>
        </w:rPr>
        <mc:AlternateContent>
          <mc:Choice Requires="w16se">
            <w16se:symEx w16se:font="Segoe UI Emoji" w16se:char="1F60A"/>
          </mc:Choice>
          <mc:Fallback>
            <w:t>😊</w:t>
          </mc:Fallback>
        </mc:AlternateContent>
      </w:r>
    </w:p>
    <w:p w:rsidR="00242A53" w:rsidRPr="00B640F4" w:rsidRDefault="00242A53" w:rsidP="00E23AAB">
      <w:pPr>
        <w:rPr>
          <w:rFonts w:hint="eastAsia"/>
          <w:b/>
          <w:highlight w:val="yellow"/>
        </w:rPr>
      </w:pPr>
      <w:r w:rsidRPr="00242A53">
        <w:rPr>
          <w:b/>
          <w:highlight w:val="yellow"/>
        </w:rPr>
        <w:t xml:space="preserve">•We’ve had the hot-water tank lagged. </w:t>
      </w:r>
      <w:r w:rsidRPr="00242A53">
        <w:rPr>
          <w:rFonts w:hint="eastAsia"/>
          <w:b/>
          <w:highlight w:val="yellow"/>
        </w:rPr>
        <w:t>我们已给热水箱加上了保温外</w:t>
      </w:r>
      <w:r w:rsidRPr="00242A53">
        <w:rPr>
          <w:b/>
          <w:highlight w:val="yellow"/>
        </w:rPr>
        <w:t>罩</w:t>
      </w:r>
    </w:p>
    <w:p w:rsidR="00E23AAB" w:rsidRPr="00E23AAB" w:rsidRDefault="00E23AAB" w:rsidP="00E23AAB">
      <w:r w:rsidRPr="00E23AAB">
        <w:t xml:space="preserve">•Many people with heart problems suffer from fluid retention. </w:t>
      </w:r>
      <w:r w:rsidRPr="00E23AAB">
        <w:rPr>
          <w:rFonts w:hint="eastAsia"/>
        </w:rPr>
        <w:t>很多有心脏病的人都有体液潴留</w:t>
      </w:r>
      <w:r w:rsidRPr="00E23AAB">
        <w:t>。</w:t>
      </w:r>
    </w:p>
    <w:p w:rsidR="00E23AAB" w:rsidRPr="00E23AAB" w:rsidRDefault="00E23AAB" w:rsidP="00E23AAB">
      <w:r w:rsidRPr="00E23AAB">
        <w:t>3.</w:t>
      </w:r>
      <w:r w:rsidR="00B640F4">
        <w:t xml:space="preserve"> retention: is </w:t>
      </w:r>
      <w:r w:rsidRPr="00E23AAB">
        <w:t>the ability to keep something in your memory</w:t>
      </w:r>
      <w:r w:rsidR="00B640F4">
        <w:t xml:space="preserve"> </w:t>
      </w:r>
      <w:bookmarkStart w:id="7" w:name="_GoBack"/>
      <w:bookmarkEnd w:id="7"/>
      <w:r w:rsidRPr="00E23AAB">
        <w:rPr>
          <w:rFonts w:hint="eastAsia"/>
        </w:rPr>
        <w:t>记忆</w:t>
      </w:r>
      <w:r w:rsidRPr="00E23AAB">
        <w:t>力</w:t>
      </w:r>
    </w:p>
    <w:p w:rsidR="00E23AAB" w:rsidRPr="00E23AAB" w:rsidRDefault="00E23AAB" w:rsidP="00E23AAB">
      <w:r w:rsidRPr="00E23AAB">
        <w:t xml:space="preserve">•I have a real problem with retention of information. </w:t>
      </w:r>
      <w:r w:rsidRPr="00E23AAB">
        <w:rPr>
          <w:rFonts w:hint="eastAsia"/>
        </w:rPr>
        <w:t>我的记忆力大有问</w:t>
      </w:r>
      <w:r w:rsidRPr="00E23AAB">
        <w:t>题</w:t>
      </w:r>
    </w:p>
    <w:p w:rsidR="00E23AAB" w:rsidRPr="00116A0E" w:rsidRDefault="00E23AAB" w:rsidP="007A077D">
      <w:r>
        <w:rPr>
          <w:noProof/>
        </w:rPr>
        <w:lastRenderedPageBreak/>
        <w:drawing>
          <wp:inline distT="0" distB="0" distL="0" distR="0" wp14:anchorId="48D4409A" wp14:editId="0B3C5A2F">
            <wp:extent cx="5266667" cy="177142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66667" cy="1771429"/>
                    </a:xfrm>
                    <a:prstGeom prst="rect">
                      <a:avLst/>
                    </a:prstGeom>
                  </pic:spPr>
                </pic:pic>
              </a:graphicData>
            </a:graphic>
          </wp:inline>
        </w:drawing>
      </w:r>
    </w:p>
    <w:p w:rsidR="007A077D" w:rsidRPr="00116A0E" w:rsidRDefault="007A077D" w:rsidP="007A077D">
      <w:pPr>
        <w:pStyle w:val="ListParagraph"/>
        <w:numPr>
          <w:ilvl w:val="0"/>
          <w:numId w:val="2"/>
        </w:numPr>
        <w:ind w:left="0"/>
      </w:pPr>
      <w:r w:rsidRPr="00116A0E">
        <w:t>utilitarianism PK humanism</w:t>
      </w:r>
    </w:p>
    <w:tbl>
      <w:tblPr>
        <w:tblStyle w:val="TableGrid"/>
        <w:tblW w:w="11113" w:type="dxa"/>
        <w:tblInd w:w="-998" w:type="dxa"/>
        <w:tblLook w:val="04A0" w:firstRow="1" w:lastRow="0" w:firstColumn="1" w:lastColumn="0" w:noHBand="0" w:noVBand="1"/>
      </w:tblPr>
      <w:tblGrid>
        <w:gridCol w:w="6261"/>
        <w:gridCol w:w="4852"/>
      </w:tblGrid>
      <w:tr w:rsidR="007A077D" w:rsidRPr="00116A0E" w:rsidTr="00262941">
        <w:tc>
          <w:tcPr>
            <w:tcW w:w="6380" w:type="dxa"/>
          </w:tcPr>
          <w:p w:rsidR="007A077D" w:rsidRPr="00116A0E" w:rsidRDefault="007A077D" w:rsidP="0069190D">
            <w:pPr>
              <w:pStyle w:val="ListParagraph"/>
              <w:numPr>
                <w:ilvl w:val="0"/>
                <w:numId w:val="2"/>
              </w:numPr>
              <w:ind w:left="0"/>
            </w:pPr>
            <w:r w:rsidRPr="00116A0E">
              <w:t>utility =&gt; utilitarian /juːˌ</w:t>
            </w:r>
            <w:r w:rsidRPr="00116A0E">
              <w:rPr>
                <w:b/>
                <w:highlight w:val="yellow"/>
                <w:u w:val="single"/>
              </w:rPr>
              <w:t>tɪ</w:t>
            </w:r>
            <w:r w:rsidRPr="00116A0E">
              <w:t>lɪˈtɛərɪən/ /juːˌ</w:t>
            </w:r>
            <w:r w:rsidRPr="00116A0E">
              <w:rPr>
                <w:b/>
                <w:highlight w:val="yellow"/>
                <w:u w:val="single"/>
              </w:rPr>
              <w:t>tai</w:t>
            </w:r>
            <w:r w:rsidRPr="00116A0E">
              <w:t>lɪˈtɛərɪən/   </w:t>
            </w:r>
          </w:p>
          <w:p w:rsidR="007A077D" w:rsidRPr="00116A0E" w:rsidRDefault="007A077D" w:rsidP="00262941">
            <w:r w:rsidRPr="00116A0E">
              <w:t>1.ADJ utility =&gt; Utilitarian objects and buildings are designed to be useful rather than attractive. (</w:t>
            </w:r>
            <w:r w:rsidRPr="00116A0E">
              <w:rPr>
                <w:rFonts w:hint="eastAsia"/>
              </w:rPr>
              <w:t>物体、建筑等</w:t>
            </w:r>
            <w:r w:rsidRPr="00116A0E">
              <w:t xml:space="preserve">) </w:t>
            </w:r>
            <w:r w:rsidRPr="00116A0E">
              <w:rPr>
                <w:rFonts w:hint="eastAsia"/>
              </w:rPr>
              <w:t>实用</w:t>
            </w:r>
            <w:r w:rsidRPr="00116A0E">
              <w:t>的</w:t>
            </w:r>
            <w:r w:rsidRPr="00116A0E">
              <w:rPr>
                <w:rFonts w:hint="eastAsia"/>
              </w:rPr>
              <w:t xml:space="preserve"> </w:t>
            </w:r>
            <w:r w:rsidRPr="00116A0E">
              <w:t xml:space="preserve"> </w:t>
            </w:r>
          </w:p>
          <w:p w:rsidR="007A077D" w:rsidRPr="00116A0E" w:rsidRDefault="007A077D" w:rsidP="00262941">
            <w:proofErr w:type="gramStart"/>
            <w:r w:rsidRPr="00116A0E">
              <w:t>e,g</w:t>
            </w:r>
            <w:proofErr w:type="gramEnd"/>
            <w:r w:rsidRPr="00116A0E">
              <w:t xml:space="preserve">, Bruce's office is </w:t>
            </w:r>
            <w:r w:rsidRPr="00116A0E">
              <w:rPr>
                <w:b/>
              </w:rPr>
              <w:t>utilitarian</w:t>
            </w:r>
            <w:r w:rsidRPr="00116A0E">
              <w:t xml:space="preserve">. </w:t>
            </w:r>
            <w:r w:rsidRPr="00116A0E">
              <w:rPr>
                <w:rFonts w:hint="eastAsia"/>
              </w:rPr>
              <w:t>办公室</w:t>
            </w:r>
            <w:r w:rsidRPr="00116A0E">
              <w:rPr>
                <w:rFonts w:hint="eastAsia"/>
              </w:rPr>
              <w:t xml:space="preserve"> </w:t>
            </w:r>
            <w:r w:rsidRPr="00116A0E">
              <w:rPr>
                <w:rFonts w:hint="eastAsia"/>
                <w:b/>
              </w:rPr>
              <w:t>实用</w:t>
            </w:r>
            <w:r w:rsidRPr="00116A0E">
              <w:rPr>
                <w:rFonts w:hint="eastAsia"/>
              </w:rPr>
              <w:t xml:space="preserve"> </w:t>
            </w:r>
            <w:r w:rsidRPr="00116A0E">
              <w:rPr>
                <w:rFonts w:hint="eastAsia"/>
              </w:rPr>
              <w:t xml:space="preserve">　</w:t>
            </w:r>
          </w:p>
          <w:p w:rsidR="007A077D" w:rsidRPr="00116A0E" w:rsidRDefault="007A077D" w:rsidP="00262941"/>
          <w:p w:rsidR="007A077D" w:rsidRPr="00116A0E" w:rsidRDefault="007A077D" w:rsidP="0069190D">
            <w:pPr>
              <w:pStyle w:val="ListParagraph"/>
              <w:numPr>
                <w:ilvl w:val="0"/>
                <w:numId w:val="2"/>
              </w:numPr>
              <w:ind w:left="0"/>
            </w:pPr>
            <w:r w:rsidRPr="00116A0E">
              <w:t>2.ADJ Utilitarian means based on the idea that the morally correct course of action is the one that produces benefit for the greatest number of people</w:t>
            </w:r>
            <w:r w:rsidRPr="00116A0E">
              <w:rPr>
                <w:lang w:val="en-US"/>
              </w:rPr>
              <w:t xml:space="preserve"> but hurt benefits or dignity of minorities</w:t>
            </w:r>
            <w:r w:rsidRPr="00116A0E">
              <w:t xml:space="preserve">.  </w:t>
            </w:r>
            <w:r w:rsidRPr="00116A0E">
              <w:rPr>
                <w:b/>
                <w:highlight w:val="yellow"/>
              </w:rPr>
              <w:t>(</w:t>
            </w:r>
            <w:r w:rsidRPr="00116A0E">
              <w:rPr>
                <w:rFonts w:hint="eastAsia"/>
                <w:b/>
                <w:highlight w:val="yellow"/>
              </w:rPr>
              <w:t>对大多数人是有益的</w:t>
            </w:r>
            <w:r w:rsidRPr="00116A0E">
              <w:rPr>
                <w:rFonts w:hint="eastAsia"/>
                <w:b/>
                <w:highlight w:val="yellow"/>
              </w:rPr>
              <w:t>)</w:t>
            </w:r>
            <w:proofErr w:type="gramStart"/>
            <w:r w:rsidRPr="00116A0E">
              <w:rPr>
                <w:rFonts w:hint="eastAsia"/>
              </w:rPr>
              <w:t>功利主义</w:t>
            </w:r>
            <w:r w:rsidRPr="00116A0E">
              <w:t>的</w:t>
            </w:r>
            <w:r w:rsidRPr="00116A0E">
              <w:rPr>
                <w:rFonts w:hint="eastAsia"/>
              </w:rPr>
              <w:t xml:space="preserve"> ;</w:t>
            </w:r>
            <w:proofErr w:type="gramEnd"/>
            <w:r w:rsidRPr="00116A0E">
              <w:br/>
            </w:r>
            <w:r w:rsidRPr="00116A0E">
              <w:rPr>
                <w:rFonts w:hint="eastAsia"/>
              </w:rPr>
              <w:t xml:space="preserve">e.g. </w:t>
            </w:r>
            <w:r w:rsidRPr="00116A0E">
              <w:t xml:space="preserve">It was James Mill who was the best publicist for </w:t>
            </w:r>
            <w:r w:rsidRPr="00116A0E">
              <w:rPr>
                <w:b/>
              </w:rPr>
              <w:t>utilitarian</w:t>
            </w:r>
            <w:r w:rsidRPr="00116A0E">
              <w:t xml:space="preserve"> ideas on government. </w:t>
            </w:r>
            <w:r w:rsidRPr="00116A0E">
              <w:rPr>
                <w:rFonts w:hint="eastAsia"/>
              </w:rPr>
              <w:t xml:space="preserve"> </w:t>
            </w:r>
            <w:r w:rsidRPr="00116A0E">
              <w:rPr>
                <w:rFonts w:hint="eastAsia"/>
              </w:rPr>
              <w:t xml:space="preserve">是政府　</w:t>
            </w:r>
            <w:r w:rsidRPr="00116A0E">
              <w:rPr>
                <w:rFonts w:hint="eastAsia"/>
                <w:b/>
                <w:highlight w:val="yellow"/>
              </w:rPr>
              <w:t>功利主义</w:t>
            </w:r>
            <w:r w:rsidRPr="00116A0E">
              <w:rPr>
                <w:rFonts w:hint="eastAsia"/>
                <w:b/>
              </w:rPr>
              <w:t xml:space="preserve">　</w:t>
            </w:r>
            <w:r w:rsidRPr="00116A0E">
              <w:rPr>
                <w:rFonts w:hint="eastAsia"/>
              </w:rPr>
              <w:t>思想的最佳宣传家</w:t>
            </w:r>
            <w:r w:rsidRPr="00116A0E">
              <w:t>。</w:t>
            </w:r>
            <w:r w:rsidRPr="00116A0E">
              <w:br/>
              <w:t>e.g. Efficiency, therefore, can never serve as a </w:t>
            </w:r>
            <w:r w:rsidRPr="00116A0E">
              <w:rPr>
                <w:b/>
                <w:u w:val="single"/>
              </w:rPr>
              <w:t>utilitarian touchstone(</w:t>
            </w:r>
            <w:r w:rsidRPr="00116A0E">
              <w:rPr>
                <w:rFonts w:hint="eastAsia"/>
                <w:b/>
                <w:u w:val="single"/>
              </w:rPr>
              <w:t>功利主义标准</w:t>
            </w:r>
            <w:r w:rsidRPr="00116A0E">
              <w:t xml:space="preserve">) for law or for public polics   </w:t>
            </w:r>
            <w:r w:rsidRPr="00116A0E">
              <w:rPr>
                <w:rFonts w:hint="eastAsia"/>
              </w:rPr>
              <w:t>效率绝不能作为法律或公共政策的功利主义标准</w:t>
            </w:r>
          </w:p>
          <w:p w:rsidR="007A077D" w:rsidRPr="00116A0E" w:rsidRDefault="007A077D" w:rsidP="00262941">
            <w:r w:rsidRPr="00116A0E">
              <w:t xml:space="preserve">3.N) A utilitarian is someone with utilitarian views. </w:t>
            </w:r>
            <w:r w:rsidRPr="00116A0E">
              <w:rPr>
                <w:rFonts w:hint="eastAsia"/>
              </w:rPr>
              <w:t>功利主义</w:t>
            </w:r>
            <w:r w:rsidRPr="00116A0E">
              <w:t>者</w:t>
            </w:r>
            <w:r w:rsidRPr="00116A0E">
              <w:t xml:space="preserve">  e.g. One of the greatest utilitarians was Claude.  </w:t>
            </w:r>
            <w:r w:rsidRPr="00116A0E">
              <w:rPr>
                <w:rFonts w:hint="eastAsia"/>
              </w:rPr>
              <w:t>最伟大的功利主义者之一是克劳德</w:t>
            </w:r>
            <w:r w:rsidRPr="00116A0E">
              <w:t xml:space="preserve"> </w:t>
            </w:r>
          </w:p>
          <w:p w:rsidR="007A077D" w:rsidRPr="00116A0E" w:rsidRDefault="007A077D" w:rsidP="00262941"/>
          <w:p w:rsidR="007A077D" w:rsidRPr="00116A0E" w:rsidRDefault="007A077D" w:rsidP="0069190D">
            <w:pPr>
              <w:pStyle w:val="ListParagraph"/>
              <w:numPr>
                <w:ilvl w:val="0"/>
                <w:numId w:val="2"/>
              </w:numPr>
              <w:ind w:left="0"/>
            </w:pPr>
            <w:r w:rsidRPr="00116A0E">
              <w:t>utilitarianism /juːˌ</w:t>
            </w:r>
            <w:r w:rsidRPr="00116A0E">
              <w:rPr>
                <w:b/>
                <w:highlight w:val="yellow"/>
                <w:u w:val="single"/>
              </w:rPr>
              <w:t>tɪlɪ</w:t>
            </w:r>
            <w:r w:rsidRPr="00116A0E">
              <w:t>ˈtɛərɪəˌnɪzəm</w:t>
            </w:r>
            <w:proofErr w:type="gramStart"/>
            <w:r w:rsidRPr="00116A0E">
              <w:t>/ ;</w:t>
            </w:r>
            <w:proofErr w:type="gramEnd"/>
            <w:r w:rsidRPr="00116A0E">
              <w:t xml:space="preserve"> /juːˌ</w:t>
            </w:r>
            <w:r w:rsidRPr="00116A0E">
              <w:rPr>
                <w:b/>
                <w:highlight w:val="yellow"/>
                <w:u w:val="single"/>
              </w:rPr>
              <w:t>tai</w:t>
            </w:r>
            <w:r w:rsidRPr="00116A0E">
              <w:t xml:space="preserve">lɪˈtɛərɪən/    Utilitarianism is the idea that the morally correct course of action is the one that produces benefit for the greatest number of people, hurting benefits or dignity of minorities. </w:t>
            </w:r>
            <w:r w:rsidRPr="00116A0E">
              <w:rPr>
                <w:b/>
                <w:highlight w:val="yellow"/>
              </w:rPr>
              <w:t>(</w:t>
            </w:r>
            <w:r w:rsidRPr="00116A0E">
              <w:rPr>
                <w:rFonts w:hint="eastAsia"/>
                <w:b/>
                <w:highlight w:val="yellow"/>
              </w:rPr>
              <w:t>对大多数人是有益的</w:t>
            </w:r>
            <w:r w:rsidRPr="00116A0E">
              <w:rPr>
                <w:rFonts w:hint="eastAsia"/>
                <w:b/>
                <w:highlight w:val="yellow"/>
              </w:rPr>
              <w:t>)</w:t>
            </w:r>
            <w:r w:rsidRPr="00116A0E">
              <w:rPr>
                <w:rFonts w:hint="eastAsia"/>
              </w:rPr>
              <w:t>功利主义</w:t>
            </w:r>
          </w:p>
          <w:p w:rsidR="007A077D" w:rsidRPr="00116A0E" w:rsidRDefault="007A077D" w:rsidP="0069190D">
            <w:pPr>
              <w:pStyle w:val="ListParagraph"/>
              <w:numPr>
                <w:ilvl w:val="0"/>
                <w:numId w:val="2"/>
              </w:numPr>
              <w:ind w:left="0"/>
            </w:pPr>
          </w:p>
        </w:tc>
        <w:tc>
          <w:tcPr>
            <w:tcW w:w="4733" w:type="dxa"/>
          </w:tcPr>
          <w:p w:rsidR="007A077D" w:rsidRPr="00116A0E" w:rsidRDefault="007A077D" w:rsidP="0069190D">
            <w:pPr>
              <w:pStyle w:val="ListParagraph"/>
              <w:numPr>
                <w:ilvl w:val="0"/>
                <w:numId w:val="2"/>
              </w:numPr>
              <w:tabs>
                <w:tab w:val="left" w:pos="6162"/>
              </w:tabs>
              <w:ind w:left="0"/>
            </w:pPr>
            <w:r w:rsidRPr="00116A0E">
              <w:t>humanism /ˈhjuː</w:t>
            </w:r>
            <w:r w:rsidRPr="00116A0E">
              <w:rPr>
                <w:b/>
                <w:highlight w:val="yellow"/>
                <w:u w:val="single"/>
              </w:rPr>
              <w:t>məˌ</w:t>
            </w:r>
            <w:r w:rsidRPr="00116A0E">
              <w:t xml:space="preserve">nɪzəm/; </w:t>
            </w:r>
            <w:proofErr w:type="gramStart"/>
            <w:r w:rsidRPr="00116A0E">
              <w:t>humanist  [</w:t>
            </w:r>
            <w:proofErr w:type="gramEnd"/>
            <w:r w:rsidRPr="00116A0E">
              <w:t>'hjʊ</w:t>
            </w:r>
            <w:r w:rsidRPr="00116A0E">
              <w:rPr>
                <w:b/>
                <w:highlight w:val="yellow"/>
                <w:u w:val="single"/>
              </w:rPr>
              <w:t>mə</w:t>
            </w:r>
            <w:r w:rsidRPr="00116A0E">
              <w:t>nɪst]; humanistic [ care, psychology]</w:t>
            </w:r>
            <w:r w:rsidRPr="00116A0E">
              <w:tab/>
            </w:r>
          </w:p>
          <w:p w:rsidR="007A077D" w:rsidRPr="00116A0E" w:rsidRDefault="007A077D" w:rsidP="006E6855">
            <w:pPr>
              <w:rPr>
                <w:b/>
              </w:rPr>
            </w:pPr>
            <w:r w:rsidRPr="00116A0E">
              <w:t xml:space="preserve">1.N) Humanism is the belief that </w:t>
            </w:r>
            <w:r w:rsidRPr="00116A0E">
              <w:rPr>
                <w:u w:val="single"/>
              </w:rPr>
              <w:t xml:space="preserve">people can achieve happiness, </w:t>
            </w:r>
            <w:r w:rsidRPr="00116A0E">
              <w:rPr>
                <w:b/>
                <w:color w:val="FF0000"/>
                <w:highlight w:val="yellow"/>
                <w:u w:val="single"/>
              </w:rPr>
              <w:t xml:space="preserve">[health and well-being </w:t>
            </w:r>
            <w:r w:rsidRPr="00116A0E">
              <w:rPr>
                <w:rFonts w:hint="eastAsia"/>
                <w:b/>
                <w:color w:val="FF0000"/>
                <w:highlight w:val="yellow"/>
                <w:u w:val="single"/>
                <w:lang w:val="en-US"/>
              </w:rPr>
              <w:t>健康，</w:t>
            </w:r>
            <w:r w:rsidRPr="00116A0E">
              <w:rPr>
                <w:b/>
                <w:color w:val="FF0000"/>
                <w:highlight w:val="yellow"/>
                <w:u w:val="single"/>
              </w:rPr>
              <w:t>幸福康</w:t>
            </w:r>
            <w:r w:rsidRPr="00116A0E">
              <w:rPr>
                <w:rFonts w:hint="eastAsia"/>
                <w:b/>
                <w:color w:val="FF0000"/>
                <w:highlight w:val="yellow"/>
                <w:u w:val="single"/>
              </w:rPr>
              <w:t>乐</w:t>
            </w:r>
            <w:r w:rsidRPr="00116A0E">
              <w:rPr>
                <w:rFonts w:hint="eastAsia"/>
                <w:b/>
                <w:color w:val="FF0000"/>
                <w:highlight w:val="yellow"/>
                <w:u w:val="single"/>
              </w:rPr>
              <w:t>]</w:t>
            </w:r>
            <w:r w:rsidRPr="00116A0E">
              <w:rPr>
                <w:rFonts w:ascii="Microsoft YaHei UI" w:eastAsia="Microsoft YaHei UI" w:hAnsi="Microsoft YaHei UI" w:cs="Microsoft YaHei UI" w:hint="eastAsia"/>
                <w:b/>
                <w:color w:val="FF0000"/>
                <w:sz w:val="18"/>
                <w:szCs w:val="18"/>
                <w:u w:val="single"/>
                <w:shd w:val="clear" w:color="auto" w:fill="F2F2F2"/>
              </w:rPr>
              <w:t xml:space="preserve"> </w:t>
            </w:r>
            <w:r w:rsidRPr="00116A0E">
              <w:rPr>
                <w:u w:val="single"/>
              </w:rPr>
              <w:t xml:space="preserve">and live well without religion. </w:t>
            </w:r>
            <w:r w:rsidRPr="00116A0E">
              <w:rPr>
                <w:rFonts w:hint="eastAsia"/>
                <w:b/>
                <w:highlight w:val="yellow"/>
              </w:rPr>
              <w:t>(</w:t>
            </w:r>
            <w:r w:rsidRPr="00116A0E">
              <w:rPr>
                <w:rFonts w:hint="eastAsia"/>
                <w:b/>
                <w:highlight w:val="yellow"/>
              </w:rPr>
              <w:t>没有</w:t>
            </w:r>
            <w:r w:rsidRPr="00116A0E">
              <w:rPr>
                <w:b/>
                <w:highlight w:val="yellow"/>
              </w:rPr>
              <w:t>宗教信</w:t>
            </w:r>
            <w:r w:rsidRPr="00116A0E">
              <w:rPr>
                <w:rFonts w:hint="eastAsia"/>
                <w:b/>
                <w:highlight w:val="yellow"/>
              </w:rPr>
              <w:t>仰也可以活的很幸福</w:t>
            </w:r>
            <w:r w:rsidRPr="00116A0E">
              <w:rPr>
                <w:rFonts w:hint="eastAsia"/>
                <w:b/>
                <w:highlight w:val="yellow"/>
                <w:lang w:val="en-US"/>
              </w:rPr>
              <w:t>,</w:t>
            </w:r>
            <w:r w:rsidRPr="00116A0E">
              <w:rPr>
                <w:b/>
                <w:highlight w:val="yellow"/>
                <w:lang w:val="en-US"/>
              </w:rPr>
              <w:t xml:space="preserve"> </w:t>
            </w:r>
            <w:r w:rsidRPr="00116A0E">
              <w:rPr>
                <w:rFonts w:hint="eastAsia"/>
                <w:b/>
                <w:highlight w:val="yellow"/>
                <w:lang w:val="en-US"/>
              </w:rPr>
              <w:t>人人有平等的利益／</w:t>
            </w:r>
            <w:proofErr w:type="gramStart"/>
            <w:r w:rsidRPr="00116A0E">
              <w:rPr>
                <w:rFonts w:hint="eastAsia"/>
                <w:b/>
                <w:highlight w:val="yellow"/>
                <w:lang w:val="en-US"/>
              </w:rPr>
              <w:t>权益的</w:t>
            </w:r>
            <w:r w:rsidRPr="00116A0E">
              <w:rPr>
                <w:b/>
                <w:highlight w:val="yellow"/>
              </w:rPr>
              <w:t xml:space="preserve"> )</w:t>
            </w:r>
            <w:proofErr w:type="gramEnd"/>
            <w:r w:rsidRPr="00116A0E">
              <w:rPr>
                <w:b/>
                <w:highlight w:val="yellow"/>
              </w:rPr>
              <w:t xml:space="preserve"> </w:t>
            </w:r>
            <w:r w:rsidRPr="00116A0E">
              <w:rPr>
                <w:rFonts w:hint="eastAsia"/>
                <w:b/>
                <w:highlight w:val="yellow"/>
              </w:rPr>
              <w:t>人文主义</w:t>
            </w:r>
            <w:r w:rsidRPr="00116A0E">
              <w:rPr>
                <w:rFonts w:hint="eastAsia"/>
                <w:b/>
                <w:highlight w:val="yellow"/>
              </w:rPr>
              <w:t xml:space="preserve"> (</w:t>
            </w:r>
            <w:r w:rsidRPr="00116A0E">
              <w:rPr>
                <w:rFonts w:hint="eastAsia"/>
                <w:b/>
                <w:highlight w:val="yellow"/>
              </w:rPr>
              <w:t>和宗教价值观一般是相去甚远</w:t>
            </w:r>
            <w:r w:rsidRPr="00116A0E">
              <w:rPr>
                <w:rFonts w:hint="eastAsia"/>
                <w:b/>
                <w:highlight w:val="yellow"/>
              </w:rPr>
              <w:t>)</w:t>
            </w:r>
          </w:p>
          <w:p w:rsidR="007A077D" w:rsidRPr="00116A0E" w:rsidRDefault="007A077D" w:rsidP="00437EE0">
            <w:r w:rsidRPr="00116A0E">
              <w:t>e.g. We claim to believe what God says about marriage and family, yet our speech patterns are just as likely to reflect feminism</w:t>
            </w:r>
            <w:r w:rsidRPr="00116A0E">
              <w:rPr>
                <w:rFonts w:hint="eastAsia"/>
              </w:rPr>
              <w:t>女权</w:t>
            </w:r>
            <w:r w:rsidRPr="00116A0E">
              <w:t>, humanism</w:t>
            </w:r>
            <w:r w:rsidRPr="00116A0E">
              <w:rPr>
                <w:rFonts w:hint="eastAsia"/>
              </w:rPr>
              <w:t>人文</w:t>
            </w:r>
            <w:r w:rsidRPr="00116A0E">
              <w:t>, and hedonism</w:t>
            </w:r>
            <w:r w:rsidRPr="00116A0E">
              <w:rPr>
                <w:rFonts w:hint="eastAsia"/>
              </w:rPr>
              <w:t>享乐主义</w:t>
            </w:r>
            <w:r w:rsidRPr="00116A0E">
              <w:t xml:space="preserve">. </w:t>
            </w:r>
          </w:p>
          <w:p w:rsidR="007A077D" w:rsidRPr="00116A0E" w:rsidRDefault="007A077D" w:rsidP="006E6855">
            <w:pPr>
              <w:rPr>
                <w:b/>
              </w:rPr>
            </w:pPr>
            <w:r w:rsidRPr="00116A0E">
              <w:rPr>
                <w:b/>
              </w:rPr>
              <w:br/>
            </w:r>
          </w:p>
          <w:p w:rsidR="007A077D" w:rsidRPr="00116A0E" w:rsidRDefault="007A077D" w:rsidP="006E6855">
            <w:r w:rsidRPr="00116A0E">
              <w:t>2.N)</w:t>
            </w:r>
            <w:r w:rsidRPr="00116A0E">
              <w:rPr>
                <w:rFonts w:hint="eastAsia"/>
              </w:rPr>
              <w:t xml:space="preserve"> </w:t>
            </w:r>
            <w:r w:rsidRPr="00116A0E">
              <w:t>(</w:t>
            </w:r>
            <w:r w:rsidRPr="00116A0E">
              <w:rPr>
                <w:rFonts w:hint="eastAsia"/>
                <w:b/>
                <w:highlight w:val="yellow"/>
              </w:rPr>
              <w:t>(</w:t>
            </w:r>
            <w:proofErr w:type="gramStart"/>
            <w:r w:rsidRPr="00116A0E">
              <w:rPr>
                <w:rFonts w:hint="eastAsia"/>
                <w:b/>
                <w:highlight w:val="yellow"/>
              </w:rPr>
              <w:t>没有</w:t>
            </w:r>
            <w:r w:rsidRPr="00116A0E">
              <w:rPr>
                <w:b/>
                <w:highlight w:val="yellow"/>
              </w:rPr>
              <w:t>宗教信</w:t>
            </w:r>
            <w:r w:rsidRPr="00116A0E">
              <w:rPr>
                <w:rFonts w:hint="eastAsia"/>
                <w:b/>
                <w:highlight w:val="yellow"/>
              </w:rPr>
              <w:t>仰也可以活的很幸福</w:t>
            </w:r>
            <w:r w:rsidRPr="00116A0E">
              <w:rPr>
                <w:b/>
                <w:highlight w:val="yellow"/>
              </w:rPr>
              <w:t xml:space="preserve"> )</w:t>
            </w:r>
            <w:proofErr w:type="gramEnd"/>
            <w:r w:rsidRPr="00116A0E">
              <w:rPr>
                <w:b/>
                <w:highlight w:val="yellow"/>
              </w:rPr>
              <w:t xml:space="preserve"> </w:t>
            </w:r>
            <w:r w:rsidRPr="00116A0E">
              <w:rPr>
                <w:rFonts w:hint="eastAsia"/>
              </w:rPr>
              <w:t>人文主义者</w:t>
            </w:r>
            <w:r w:rsidRPr="00116A0E">
              <w:t xml:space="preserve"> humanist  ['hjʊ</w:t>
            </w:r>
            <w:r w:rsidRPr="00116A0E">
              <w:rPr>
                <w:b/>
                <w:highlight w:val="yellow"/>
                <w:u w:val="single"/>
              </w:rPr>
              <w:t>mə</w:t>
            </w:r>
            <w:r w:rsidRPr="00116A0E">
              <w:t>nɪst]</w:t>
            </w:r>
            <w:r w:rsidRPr="00116A0E">
              <w:br/>
              <w:t xml:space="preserve"> e.g. He is a practical humanist, who believes in the </w:t>
            </w:r>
            <w:r w:rsidRPr="00116A0E">
              <w:rPr>
                <w:b/>
                <w:u w:val="single"/>
              </w:rPr>
              <w:t xml:space="preserve">dignity of </w:t>
            </w:r>
            <w:proofErr w:type="gramStart"/>
            <w:r w:rsidRPr="00116A0E">
              <w:rPr>
                <w:b/>
                <w:u w:val="single"/>
              </w:rPr>
              <w:t>mankind</w:t>
            </w:r>
            <w:r w:rsidRPr="00116A0E">
              <w:t>.</w:t>
            </w:r>
            <w:r w:rsidRPr="00116A0E">
              <w:rPr>
                <w:rFonts w:hint="eastAsia"/>
              </w:rPr>
              <w:t>他是个真正的</w:t>
            </w:r>
            <w:proofErr w:type="gramEnd"/>
            <w:r w:rsidRPr="00116A0E">
              <w:rPr>
                <w:rFonts w:hint="eastAsia"/>
              </w:rPr>
              <w:t xml:space="preserve"> </w:t>
            </w:r>
            <w:r w:rsidRPr="00116A0E">
              <w:rPr>
                <w:rFonts w:hint="eastAsia"/>
                <w:b/>
                <w:u w:val="single"/>
              </w:rPr>
              <w:t>人文主义者</w:t>
            </w:r>
            <w:r w:rsidRPr="00116A0E">
              <w:rPr>
                <w:rFonts w:hint="eastAsia"/>
              </w:rPr>
              <w:t>。</w:t>
            </w:r>
            <w:r w:rsidRPr="00116A0E">
              <w:br/>
            </w:r>
          </w:p>
          <w:p w:rsidR="007A077D" w:rsidRPr="00116A0E" w:rsidRDefault="007A077D" w:rsidP="006E6855"/>
          <w:p w:rsidR="007A077D" w:rsidRPr="00116A0E" w:rsidRDefault="007A077D" w:rsidP="006E6855">
            <w:pPr>
              <w:tabs>
                <w:tab w:val="left" w:pos="3189"/>
              </w:tabs>
            </w:pPr>
            <w:r w:rsidRPr="00116A0E">
              <w:rPr>
                <w:rFonts w:hint="eastAsia"/>
              </w:rPr>
              <w:t xml:space="preserve">3. </w:t>
            </w:r>
            <w:r w:rsidRPr="00116A0E">
              <w:t xml:space="preserve">humanistic /ˈhjuːməˌnɪstɪs/ </w:t>
            </w:r>
            <w:r w:rsidRPr="00116A0E">
              <w:rPr>
                <w:rFonts w:hint="eastAsia"/>
              </w:rPr>
              <w:t>人文主义的</w:t>
            </w:r>
            <w:r w:rsidRPr="00116A0E">
              <w:br/>
              <w:t xml:space="preserve">1.ADJ A humanistic idea, condition, or practice relates to humanism. </w:t>
            </w:r>
            <w:r w:rsidRPr="00116A0E">
              <w:rPr>
                <w:rFonts w:hint="eastAsia"/>
              </w:rPr>
              <w:t>人文主义的</w:t>
            </w:r>
            <w:r w:rsidRPr="00116A0E">
              <w:t xml:space="preserve"> e.g. Religious values can often differ greatly from </w:t>
            </w:r>
            <w:r w:rsidRPr="00116A0E">
              <w:rPr>
                <w:b/>
                <w:highlight w:val="yellow"/>
                <w:u w:val="single"/>
              </w:rPr>
              <w:t>humanistic morals.</w:t>
            </w:r>
            <w:r w:rsidRPr="00116A0E">
              <w:t xml:space="preserve">  </w:t>
            </w:r>
            <w:r w:rsidRPr="00116A0E">
              <w:rPr>
                <w:rFonts w:hint="eastAsia"/>
                <w:b/>
                <w:u w:val="single"/>
              </w:rPr>
              <w:t>宗教价值观</w:t>
            </w:r>
            <w:r w:rsidRPr="00116A0E">
              <w:rPr>
                <w:rFonts w:hint="eastAsia"/>
              </w:rPr>
              <w:t xml:space="preserve"> </w:t>
            </w:r>
            <w:r w:rsidRPr="00116A0E">
              <w:rPr>
                <w:rFonts w:hint="eastAsia"/>
              </w:rPr>
              <w:t>常常和</w:t>
            </w:r>
            <w:r w:rsidRPr="00116A0E">
              <w:rPr>
                <w:rFonts w:hint="eastAsia"/>
              </w:rPr>
              <w:t xml:space="preserve"> </w:t>
            </w:r>
            <w:r w:rsidRPr="00116A0E">
              <w:rPr>
                <w:rFonts w:hint="eastAsia"/>
                <w:b/>
                <w:u w:val="single"/>
              </w:rPr>
              <w:t>人文主义道德观</w:t>
            </w:r>
            <w:r w:rsidRPr="00116A0E">
              <w:rPr>
                <w:rFonts w:hint="eastAsia"/>
              </w:rPr>
              <w:t xml:space="preserve"> </w:t>
            </w:r>
            <w:r w:rsidRPr="00116A0E">
              <w:rPr>
                <w:rFonts w:hint="eastAsia"/>
              </w:rPr>
              <w:t>相去甚远</w:t>
            </w:r>
          </w:p>
          <w:p w:rsidR="007A077D" w:rsidRPr="00116A0E" w:rsidRDefault="007A077D" w:rsidP="006E6855">
            <w:pPr>
              <w:tabs>
                <w:tab w:val="left" w:pos="3189"/>
              </w:tabs>
            </w:pPr>
          </w:p>
          <w:p w:rsidR="007A077D" w:rsidRPr="00116A0E" w:rsidRDefault="007A077D" w:rsidP="006E6855">
            <w:r w:rsidRPr="00116A0E">
              <w:t xml:space="preserve">V.S. </w:t>
            </w:r>
          </w:p>
          <w:p w:rsidR="007A077D" w:rsidRPr="00116A0E" w:rsidRDefault="007A077D" w:rsidP="006E6855">
            <w:r w:rsidRPr="00116A0E">
              <w:t>humanitarian /hjuːˌmænɪˈtɛərɪən</w:t>
            </w:r>
            <w:proofErr w:type="gramStart"/>
            <w:r w:rsidRPr="00116A0E">
              <w:t xml:space="preserve">/  </w:t>
            </w:r>
            <w:r w:rsidRPr="00116A0E">
              <w:t>人道主义的</w:t>
            </w:r>
            <w:proofErr w:type="gramEnd"/>
            <w:r w:rsidRPr="00116A0E">
              <w:rPr>
                <w:rFonts w:hint="eastAsia"/>
              </w:rPr>
              <w:t xml:space="preserve"> </w:t>
            </w:r>
            <w:r w:rsidRPr="00116A0E">
              <w:rPr>
                <w:rFonts w:hint="eastAsia"/>
                <w:b/>
                <w:highlight w:val="yellow"/>
                <w:u w:val="single"/>
              </w:rPr>
              <w:t>[ humanitarian help</w:t>
            </w:r>
            <w:r w:rsidRPr="00116A0E">
              <w:rPr>
                <w:b/>
                <w:highlight w:val="yellow"/>
                <w:u w:val="single"/>
              </w:rPr>
              <w:t>/assistance</w:t>
            </w:r>
            <w:r w:rsidRPr="00116A0E">
              <w:rPr>
                <w:rFonts w:hint="eastAsia"/>
                <w:b/>
                <w:highlight w:val="yellow"/>
                <w:u w:val="single"/>
              </w:rPr>
              <w:t xml:space="preserve"> </w:t>
            </w:r>
            <w:r w:rsidRPr="00116A0E">
              <w:rPr>
                <w:rFonts w:hint="eastAsia"/>
                <w:b/>
                <w:highlight w:val="yellow"/>
                <w:u w:val="single"/>
              </w:rPr>
              <w:t>人道主义援助</w:t>
            </w:r>
            <w:r w:rsidRPr="00116A0E">
              <w:rPr>
                <w:rFonts w:hint="eastAsia"/>
                <w:b/>
                <w:highlight w:val="yellow"/>
                <w:u w:val="single"/>
              </w:rPr>
              <w:t xml:space="preserve"> ]</w:t>
            </w:r>
            <w:r w:rsidRPr="00116A0E">
              <w:rPr>
                <w:b/>
                <w:u w:val="single"/>
              </w:rPr>
              <w:t xml:space="preserve"> </w:t>
            </w:r>
            <w:r w:rsidRPr="00116A0E">
              <w:t xml:space="preserve">If a person or society has humanitarian ideas or behaviour, they try to avoid making people suffer or they help people who are suffering; help them out.  </w:t>
            </w:r>
            <w:r w:rsidRPr="00116A0E">
              <w:rPr>
                <w:rFonts w:hint="eastAsia"/>
              </w:rPr>
              <w:t xml:space="preserve">  e.</w:t>
            </w:r>
            <w:r w:rsidRPr="00116A0E">
              <w:t xml:space="preserve">g.  Air bombardment raised criticism on the humanitarian grounds that innocent civilians might </w:t>
            </w:r>
            <w:r w:rsidRPr="00116A0E">
              <w:lastRenderedPageBreak/>
              <w:t xml:space="preserve">suffer </w:t>
            </w:r>
            <w:r w:rsidRPr="00116A0E">
              <w:rPr>
                <w:rFonts w:hint="eastAsia"/>
              </w:rPr>
              <w:t>因为从人道主义的角度来看，无辜的平民可能会遭受伤害</w:t>
            </w:r>
          </w:p>
        </w:tc>
      </w:tr>
    </w:tbl>
    <w:p w:rsidR="007A077D" w:rsidRPr="00116A0E" w:rsidRDefault="007A077D" w:rsidP="007A077D">
      <w:r w:rsidRPr="00116A0E">
        <w:lastRenderedPageBreak/>
        <w:br/>
      </w:r>
    </w:p>
    <w:p w:rsidR="007A077D" w:rsidRPr="00116A0E" w:rsidRDefault="007A077D" w:rsidP="007A077D">
      <w:pPr>
        <w:pStyle w:val="ListParagraph"/>
        <w:numPr>
          <w:ilvl w:val="0"/>
          <w:numId w:val="2"/>
        </w:numPr>
        <w:ind w:left="0"/>
      </w:pPr>
      <w:r w:rsidRPr="00116A0E">
        <w:t>hedonist /ˈhiːd</w:t>
      </w:r>
      <w:r w:rsidRPr="00116A0E">
        <w:rPr>
          <w:b/>
          <w:highlight w:val="yellow"/>
          <w:u w:val="single"/>
        </w:rPr>
        <w:t>ə</w:t>
      </w:r>
      <w:r w:rsidRPr="00116A0E">
        <w:t>nɪst/ </w:t>
      </w:r>
      <w:r w:rsidRPr="00116A0E">
        <w:rPr>
          <w:rFonts w:hint="eastAsia"/>
        </w:rPr>
        <w:t>快乐主义者；享乐主义</w:t>
      </w:r>
      <w:r w:rsidRPr="00116A0E">
        <w:t>者</w:t>
      </w:r>
      <w:r w:rsidRPr="00116A0E">
        <w:t xml:space="preserve">adj. </w:t>
      </w:r>
      <w:proofErr w:type="gramStart"/>
      <w:r w:rsidRPr="00116A0E">
        <w:rPr>
          <w:rFonts w:hint="eastAsia"/>
        </w:rPr>
        <w:t>享乐主义者</w:t>
      </w:r>
      <w:r w:rsidRPr="00116A0E">
        <w:t>的</w:t>
      </w:r>
      <w:r w:rsidRPr="00116A0E">
        <w:rPr>
          <w:rFonts w:hint="eastAsia"/>
        </w:rPr>
        <w:t xml:space="preserve">;   </w:t>
      </w:r>
      <w:proofErr w:type="gramEnd"/>
      <w:r w:rsidRPr="00116A0E">
        <w:rPr>
          <w:rFonts w:hint="eastAsia"/>
        </w:rPr>
        <w:t>hed</w:t>
      </w:r>
      <w:r w:rsidRPr="00116A0E">
        <w:rPr>
          <w:rFonts w:hint="eastAsia"/>
          <w:highlight w:val="yellow"/>
        </w:rPr>
        <w:t>o</w:t>
      </w:r>
      <w:r w:rsidRPr="00116A0E">
        <w:rPr>
          <w:rFonts w:hint="eastAsia"/>
        </w:rPr>
        <w:t>nism</w:t>
      </w:r>
      <w:r w:rsidRPr="00116A0E">
        <w:t>/ˈhiː</w:t>
      </w:r>
      <w:r w:rsidRPr="00116A0E">
        <w:rPr>
          <w:b/>
          <w:highlight w:val="yellow"/>
          <w:u w:val="single"/>
        </w:rPr>
        <w:t>də</w:t>
      </w:r>
      <w:r w:rsidRPr="00116A0E">
        <w:t>ˌnɪzəm/ </w:t>
      </w:r>
      <w:r w:rsidRPr="00116A0E">
        <w:rPr>
          <w:rFonts w:hint="eastAsia"/>
        </w:rPr>
        <w:t>享乐主义</w:t>
      </w:r>
    </w:p>
    <w:p w:rsidR="007A077D" w:rsidRPr="00116A0E" w:rsidRDefault="007A077D" w:rsidP="007A077D">
      <w:pPr>
        <w:pStyle w:val="ListParagraph"/>
        <w:numPr>
          <w:ilvl w:val="0"/>
          <w:numId w:val="2"/>
        </w:numPr>
        <w:ind w:left="426"/>
      </w:pPr>
      <w:r w:rsidRPr="00116A0E">
        <w:t xml:space="preserve">hedonist is </w:t>
      </w:r>
      <w:r w:rsidRPr="00116A0E">
        <w:rPr>
          <w:rFonts w:hint="eastAsia"/>
        </w:rPr>
        <w:t xml:space="preserve">sb. </w:t>
      </w:r>
      <w:r w:rsidRPr="00116A0E">
        <w:t xml:space="preserve">who believes that having pleasure and happiness and enjoying your life at the current moment is the most important thing in life. </w:t>
      </w:r>
      <w:r w:rsidRPr="00116A0E">
        <w:rPr>
          <w:rFonts w:hint="eastAsia"/>
        </w:rPr>
        <w:t>享乐主义者</w:t>
      </w:r>
    </w:p>
    <w:p w:rsidR="007A077D" w:rsidRPr="00116A0E" w:rsidRDefault="007A077D" w:rsidP="007A077D">
      <w:pPr>
        <w:pStyle w:val="ListParagraph"/>
        <w:numPr>
          <w:ilvl w:val="0"/>
          <w:numId w:val="2"/>
        </w:numPr>
        <w:ind w:left="426"/>
      </w:pPr>
      <w:r w:rsidRPr="00116A0E">
        <w:t xml:space="preserve">hedonism /ˈhiːdəˌnɪzəm/:  Hedonism is the belief that gaining pleasure is the most important thing in life. </w:t>
      </w:r>
      <w:r w:rsidRPr="00116A0E">
        <w:rPr>
          <w:rFonts w:hint="eastAsia"/>
        </w:rPr>
        <w:t>享乐主</w:t>
      </w:r>
      <w:r w:rsidRPr="00116A0E">
        <w:t>义</w:t>
      </w:r>
      <w:r w:rsidRPr="00116A0E">
        <w:rPr>
          <w:rFonts w:hint="eastAsia"/>
        </w:rPr>
        <w:t xml:space="preserve"> </w:t>
      </w:r>
      <w:r w:rsidRPr="00116A0E">
        <w:br/>
        <w:t>e.g</w:t>
      </w:r>
      <w:r w:rsidRPr="00116A0E">
        <w:rPr>
          <w:b/>
          <w:highlight w:val="yellow"/>
          <w:u w:val="single"/>
        </w:rPr>
        <w:t>. the life of hedonism</w:t>
      </w:r>
      <w:r w:rsidRPr="00116A0E">
        <w:t xml:space="preserve"> that she </w:t>
      </w:r>
      <w:r w:rsidRPr="00116A0E">
        <w:rPr>
          <w:b/>
        </w:rPr>
        <w:t>embraced</w:t>
      </w:r>
      <w:r w:rsidRPr="00116A0E">
        <w:t xml:space="preserve"> in her youth. …</w:t>
      </w:r>
      <w:r w:rsidRPr="00116A0E">
        <w:rPr>
          <w:rFonts w:hint="eastAsia"/>
        </w:rPr>
        <w:t>她年轻时所</w:t>
      </w:r>
      <w:r w:rsidRPr="00116A0E">
        <w:rPr>
          <w:rFonts w:hint="eastAsia"/>
        </w:rPr>
        <w:t xml:space="preserve"> </w:t>
      </w:r>
      <w:r w:rsidRPr="00116A0E">
        <w:rPr>
          <w:rFonts w:hint="eastAsia"/>
          <w:b/>
        </w:rPr>
        <w:t>奉行</w:t>
      </w:r>
      <w:r w:rsidRPr="00116A0E">
        <w:rPr>
          <w:rFonts w:hint="eastAsia"/>
        </w:rPr>
        <w:t xml:space="preserve"> </w:t>
      </w:r>
      <w:r w:rsidRPr="00116A0E">
        <w:rPr>
          <w:rFonts w:hint="eastAsia"/>
        </w:rPr>
        <w:t>的</w:t>
      </w:r>
      <w:r w:rsidRPr="00116A0E">
        <w:rPr>
          <w:rFonts w:hint="eastAsia"/>
        </w:rPr>
        <w:t xml:space="preserve"> </w:t>
      </w:r>
      <w:r w:rsidRPr="00116A0E">
        <w:rPr>
          <w:rFonts w:hint="eastAsia"/>
          <w:b/>
          <w:highlight w:val="yellow"/>
          <w:u w:val="single"/>
        </w:rPr>
        <w:t>享乐主义生活</w:t>
      </w:r>
      <w:r w:rsidRPr="00116A0E">
        <w:t>。</w:t>
      </w:r>
      <w:r w:rsidRPr="00116A0E">
        <w:rPr>
          <w:lang w:val="en-US"/>
        </w:rPr>
        <w:br/>
        <w:t xml:space="preserve">e.g. </w:t>
      </w:r>
      <w:r w:rsidRPr="00116A0E">
        <w:t>We claim to believe what God says about marriage and family, yet our speech patterns are just as likely to reflect feminism</w:t>
      </w:r>
      <w:r w:rsidRPr="00116A0E">
        <w:rPr>
          <w:rFonts w:hint="eastAsia"/>
        </w:rPr>
        <w:t>女权</w:t>
      </w:r>
      <w:r w:rsidRPr="00116A0E">
        <w:t>, humanism</w:t>
      </w:r>
      <w:r w:rsidRPr="00116A0E">
        <w:rPr>
          <w:rFonts w:hint="eastAsia"/>
        </w:rPr>
        <w:t>人文</w:t>
      </w:r>
      <w:r w:rsidRPr="00116A0E">
        <w:t>, and hedonism</w:t>
      </w:r>
      <w:r w:rsidRPr="00116A0E">
        <w:rPr>
          <w:rFonts w:hint="eastAsia"/>
        </w:rPr>
        <w:t>享乐主义</w:t>
      </w:r>
      <w:r w:rsidRPr="00116A0E">
        <w:t>.</w:t>
      </w:r>
    </w:p>
    <w:p w:rsidR="00B304DE" w:rsidRPr="00675346" w:rsidRDefault="00B304DE" w:rsidP="00B304DE">
      <w:pPr>
        <w:pStyle w:val="ListParagraph"/>
        <w:numPr>
          <w:ilvl w:val="0"/>
          <w:numId w:val="2"/>
        </w:numPr>
        <w:ind w:left="426"/>
      </w:pPr>
      <w:r w:rsidRPr="00B304DE">
        <w:rPr>
          <w:b/>
          <w:highlight w:val="yellow"/>
          <w:u w:val="single"/>
        </w:rPr>
        <w:t>Carpe diem:</w:t>
      </w:r>
      <w:r w:rsidRPr="00675346">
        <w:t xml:space="preserve"> enjoy the pleasures </w:t>
      </w:r>
      <w:r w:rsidRPr="00B304DE">
        <w:rPr>
          <w:b/>
          <w:u w:val="single"/>
        </w:rPr>
        <w:t>of the moment</w:t>
      </w:r>
      <w:r w:rsidRPr="00675346">
        <w:t xml:space="preserve">, without concern for the future </w:t>
      </w:r>
      <w:r w:rsidRPr="00B304DE">
        <w:rPr>
          <w:rFonts w:hint="eastAsia"/>
          <w:sz w:val="16"/>
          <w:szCs w:val="16"/>
        </w:rPr>
        <w:t>及时行乐</w:t>
      </w:r>
      <w:r>
        <w:rPr>
          <w:rFonts w:hint="eastAsia"/>
        </w:rPr>
        <w:t xml:space="preserve"> </w:t>
      </w:r>
      <w:r w:rsidRPr="00675346">
        <w:rPr>
          <w:rFonts w:hint="eastAsia"/>
        </w:rPr>
        <w:t xml:space="preserve">V.S. hedonist: </w:t>
      </w:r>
      <w:r w:rsidRPr="00B304DE">
        <w:rPr>
          <w:rFonts w:hint="eastAsia"/>
          <w:sz w:val="16"/>
          <w:szCs w:val="16"/>
        </w:rPr>
        <w:t>享乐主义者</w:t>
      </w:r>
    </w:p>
    <w:p w:rsidR="007A077D" w:rsidRPr="00116A0E" w:rsidRDefault="007A077D" w:rsidP="007A077D">
      <w:pPr>
        <w:pStyle w:val="ListParagraph"/>
        <w:ind w:left="0"/>
      </w:pPr>
    </w:p>
    <w:p w:rsidR="007A077D" w:rsidRPr="00116A0E" w:rsidRDefault="007A077D" w:rsidP="007A077D">
      <w:pPr>
        <w:pStyle w:val="ListParagraph"/>
        <w:numPr>
          <w:ilvl w:val="0"/>
          <w:numId w:val="2"/>
        </w:numPr>
        <w:ind w:left="0"/>
      </w:pPr>
      <w:r w:rsidRPr="00116A0E">
        <w:rPr>
          <w:rFonts w:hint="eastAsia"/>
        </w:rPr>
        <w:t>(</w:t>
      </w:r>
      <w:proofErr w:type="gramStart"/>
      <w:r w:rsidRPr="00116A0E">
        <w:rPr>
          <w:rFonts w:hint="eastAsia"/>
        </w:rPr>
        <w:t>无私的</w:t>
      </w:r>
      <w:r w:rsidRPr="00116A0E">
        <w:rPr>
          <w:rFonts w:hint="eastAsia"/>
        </w:rPr>
        <w:t xml:space="preserve">)  </w:t>
      </w:r>
      <w:r w:rsidRPr="00116A0E">
        <w:rPr>
          <w:rFonts w:hint="eastAsia"/>
        </w:rPr>
        <w:t>利他主义</w:t>
      </w:r>
      <w:proofErr w:type="gramEnd"/>
      <w:r w:rsidRPr="00116A0E">
        <w:t>altruism /ˈæltruːˌɪzəm/</w:t>
      </w:r>
      <w:r w:rsidRPr="00116A0E">
        <w:rPr>
          <w:rFonts w:hint="eastAsia"/>
        </w:rPr>
        <w:t>：</w:t>
      </w:r>
      <w:r w:rsidRPr="00116A0E">
        <w:t xml:space="preserve"> Altruism is </w:t>
      </w:r>
      <w:r w:rsidRPr="00116A0E">
        <w:rPr>
          <w:b/>
          <w:highlight w:val="yellow"/>
        </w:rPr>
        <w:t>unselfish</w:t>
      </w:r>
      <w:r w:rsidRPr="00116A0E">
        <w:t xml:space="preserve"> concern and consideration for other people's happiness, welfare, </w:t>
      </w:r>
      <w:r w:rsidRPr="00116A0E">
        <w:rPr>
          <w:b/>
          <w:color w:val="FF0000"/>
          <w:highlight w:val="yellow"/>
          <w:u w:val="single"/>
        </w:rPr>
        <w:t>[ health and well-being</w:t>
      </w:r>
      <w:r w:rsidRPr="00116A0E">
        <w:rPr>
          <w:rFonts w:hint="eastAsia"/>
          <w:b/>
          <w:color w:val="FF0000"/>
          <w:highlight w:val="yellow"/>
          <w:u w:val="single"/>
        </w:rPr>
        <w:t>健康，幸福安康</w:t>
      </w:r>
      <w:r w:rsidRPr="00116A0E">
        <w:rPr>
          <w:b/>
          <w:color w:val="FF0000"/>
          <w:highlight w:val="yellow"/>
          <w:u w:val="single"/>
        </w:rPr>
        <w:t>]</w:t>
      </w:r>
      <w:r w:rsidRPr="00116A0E">
        <w:rPr>
          <w:color w:val="FF0000"/>
          <w:lang w:val="en-US"/>
        </w:rPr>
        <w:t xml:space="preserve"> </w:t>
      </w:r>
      <w:r w:rsidRPr="00116A0E">
        <w:rPr>
          <w:color w:val="FF0000"/>
        </w:rPr>
        <w:t xml:space="preserve"> </w:t>
      </w:r>
      <w:r w:rsidRPr="00116A0E">
        <w:br/>
        <w:t xml:space="preserve">e.g. Fortunately, volunteers are not motivated by self-interest, but by altruism. </w:t>
      </w:r>
      <w:r w:rsidRPr="00116A0E">
        <w:rPr>
          <w:rFonts w:hint="eastAsia"/>
        </w:rPr>
        <w:t>志愿者们不是被自身利益而是被利他主义推动</w:t>
      </w:r>
    </w:p>
    <w:p w:rsidR="007A077D" w:rsidRPr="00116A0E" w:rsidRDefault="007A077D" w:rsidP="007A077D">
      <w:pPr>
        <w:pStyle w:val="ListParagraph"/>
        <w:numPr>
          <w:ilvl w:val="1"/>
          <w:numId w:val="2"/>
        </w:numPr>
        <w:ind w:left="426"/>
      </w:pPr>
      <w:r w:rsidRPr="00116A0E">
        <w:rPr>
          <w:b/>
          <w:u w:val="single"/>
        </w:rPr>
        <w:t xml:space="preserve">altruistic </w:t>
      </w:r>
      <w:proofErr w:type="gramStart"/>
      <w:r w:rsidRPr="00116A0E">
        <w:rPr>
          <w:b/>
          <w:u w:val="single"/>
        </w:rPr>
        <w:t>[,æltru'stik</w:t>
      </w:r>
      <w:proofErr w:type="gramEnd"/>
      <w:r w:rsidRPr="00116A0E">
        <w:rPr>
          <w:b/>
          <w:u w:val="single"/>
        </w:rPr>
        <w:t>], altruistically [,æltru'stikəli]</w:t>
      </w:r>
      <w:r w:rsidRPr="00116A0E">
        <w:t xml:space="preserve"> If your behaviour or motives are altruistic, you show concern for the happiness and welfare of other people rather than for yourself. </w:t>
      </w:r>
      <w:r w:rsidRPr="00116A0E">
        <w:t>利他的</w:t>
      </w:r>
      <w:r w:rsidRPr="00116A0E">
        <w:rPr>
          <w:rFonts w:hint="eastAsia"/>
        </w:rPr>
        <w:t>(</w:t>
      </w:r>
      <w:r w:rsidRPr="00116A0E">
        <w:rPr>
          <w:rFonts w:hint="eastAsia"/>
        </w:rPr>
        <w:t>无私的</w:t>
      </w:r>
      <w:r w:rsidRPr="00116A0E">
        <w:rPr>
          <w:rFonts w:hint="eastAsia"/>
        </w:rPr>
        <w:t>)</w:t>
      </w:r>
    </w:p>
    <w:p w:rsidR="007A077D" w:rsidRPr="00116A0E" w:rsidRDefault="007A077D" w:rsidP="007A077D">
      <w:pPr>
        <w:pStyle w:val="ListParagraph"/>
        <w:numPr>
          <w:ilvl w:val="1"/>
          <w:numId w:val="2"/>
        </w:numPr>
        <w:ind w:left="426"/>
      </w:pPr>
      <w:r w:rsidRPr="00116A0E">
        <w:rPr>
          <w:b/>
          <w:u w:val="single"/>
        </w:rPr>
        <w:t xml:space="preserve">altruist ['æltruist]: </w:t>
      </w:r>
      <w:r w:rsidRPr="00116A0E">
        <w:rPr>
          <w:b/>
          <w:u w:val="single"/>
        </w:rPr>
        <w:t>无私者，</w:t>
      </w:r>
      <w:r w:rsidRPr="00116A0E">
        <w:rPr>
          <w:b/>
        </w:rPr>
        <w:t>利他</w:t>
      </w:r>
      <w:r w:rsidRPr="00116A0E">
        <w:rPr>
          <w:rFonts w:hint="eastAsia"/>
          <w:b/>
        </w:rPr>
        <w:t>者</w:t>
      </w:r>
      <w:r w:rsidRPr="00116A0E">
        <w:rPr>
          <w:b/>
        </w:rPr>
        <w:t xml:space="preserve"> </w:t>
      </w:r>
      <w:r w:rsidRPr="00116A0E">
        <w:t>someone who makes charitable donations intended to increase human well-being</w:t>
      </w:r>
    </w:p>
    <w:p w:rsidR="007A077D" w:rsidRPr="00116A0E" w:rsidRDefault="007A077D" w:rsidP="007A077D"/>
    <w:p w:rsidR="007A077D" w:rsidRPr="00116A0E" w:rsidRDefault="007A077D" w:rsidP="007A077D">
      <w:pPr>
        <w:pStyle w:val="ListParagraph"/>
        <w:numPr>
          <w:ilvl w:val="0"/>
          <w:numId w:val="6"/>
        </w:numPr>
        <w:ind w:left="0"/>
      </w:pPr>
      <w:r w:rsidRPr="00116A0E">
        <w:t xml:space="preserve">egality [i'ɡæliti] n. </w:t>
      </w:r>
      <w:r w:rsidRPr="00116A0E">
        <w:t>均等；平等（等于</w:t>
      </w:r>
      <w:r w:rsidRPr="00116A0E">
        <w:t>equality</w:t>
      </w:r>
      <w:r w:rsidRPr="00116A0E">
        <w:rPr>
          <w:rFonts w:hint="eastAsia"/>
        </w:rPr>
        <w:t>）</w:t>
      </w:r>
      <w:r w:rsidRPr="00116A0E">
        <w:rPr>
          <w:rFonts w:hint="eastAsia"/>
        </w:rPr>
        <w:t xml:space="preserve"> s</w:t>
      </w:r>
      <w:r w:rsidRPr="00116A0E">
        <w:t>ocial and political equality</w:t>
      </w:r>
    </w:p>
    <w:p w:rsidR="007A077D" w:rsidRPr="00116A0E" w:rsidRDefault="007A077D" w:rsidP="007A077D">
      <w:pPr>
        <w:pStyle w:val="ListParagraph"/>
        <w:numPr>
          <w:ilvl w:val="1"/>
          <w:numId w:val="6"/>
        </w:numPr>
        <w:ind w:left="426"/>
      </w:pPr>
      <w:r w:rsidRPr="00116A0E">
        <w:t xml:space="preserve">egalitarianism /ɪˌɡælɪˈtɛərɪənɪzəm/:  is used to refer to the belief that all people are equal and should have the same rights and opportunities, and to actions that are based on this belief. </w:t>
      </w:r>
      <w:r w:rsidRPr="00116A0E">
        <w:rPr>
          <w:rFonts w:hint="eastAsia"/>
        </w:rPr>
        <w:t>平等主义</w:t>
      </w:r>
    </w:p>
    <w:p w:rsidR="007A077D" w:rsidRPr="00116A0E" w:rsidRDefault="007A077D" w:rsidP="007A077D">
      <w:pPr>
        <w:pStyle w:val="ListParagraph"/>
        <w:numPr>
          <w:ilvl w:val="1"/>
          <w:numId w:val="6"/>
        </w:numPr>
        <w:ind w:left="426"/>
      </w:pPr>
      <w:r w:rsidRPr="00116A0E">
        <w:rPr>
          <w:rFonts w:hint="eastAsia"/>
        </w:rPr>
        <w:t>e</w:t>
      </w:r>
      <w:r w:rsidRPr="00116A0E">
        <w:t>galitarian: /ɪˌɡælɪˈtɛərɪən/ </w:t>
      </w:r>
    </w:p>
    <w:p w:rsidR="007A077D" w:rsidRPr="00116A0E" w:rsidRDefault="007A077D" w:rsidP="007A077D">
      <w:pPr>
        <w:pStyle w:val="ListParagraph"/>
        <w:numPr>
          <w:ilvl w:val="0"/>
          <w:numId w:val="7"/>
        </w:numPr>
      </w:pPr>
      <w:r w:rsidRPr="00116A0E">
        <w:t xml:space="preserve">ADJ Egalitarian means supporting or following the idea that all people are equal and should have the same rights and opportunities. </w:t>
      </w:r>
      <w:r w:rsidRPr="00116A0E">
        <w:rPr>
          <w:rFonts w:hint="eastAsia"/>
        </w:rPr>
        <w:t>平等主义的</w:t>
      </w:r>
      <w:r w:rsidRPr="00116A0E">
        <w:rPr>
          <w:rFonts w:hint="eastAsia"/>
        </w:rPr>
        <w:t xml:space="preserve">  e.g. </w:t>
      </w:r>
      <w:r w:rsidRPr="00116A0E">
        <w:t>I still believe in the notion of an egalitarian society.</w:t>
      </w:r>
      <w:r>
        <w:rPr>
          <w:rFonts w:hint="eastAsia"/>
        </w:rPr>
        <w:t xml:space="preserve">　</w:t>
      </w:r>
      <w:r w:rsidRPr="00116A0E">
        <w:rPr>
          <w:rFonts w:hint="eastAsia"/>
        </w:rPr>
        <w:t>我仍然相信平等主义社会的理念。</w:t>
      </w:r>
    </w:p>
    <w:p w:rsidR="007A077D" w:rsidRPr="00116A0E" w:rsidRDefault="007A077D" w:rsidP="007A077D">
      <w:pPr>
        <w:pStyle w:val="ListParagraph"/>
        <w:numPr>
          <w:ilvl w:val="0"/>
          <w:numId w:val="7"/>
        </w:numPr>
      </w:pPr>
      <w:r w:rsidRPr="00D82EFD">
        <w:rPr>
          <w:b/>
        </w:rPr>
        <w:t xml:space="preserve">N) </w:t>
      </w:r>
      <w:r w:rsidRPr="00D82EFD">
        <w:rPr>
          <w:b/>
        </w:rPr>
        <w:t>平等主义</w:t>
      </w:r>
      <w:r w:rsidRPr="00D82EFD">
        <w:rPr>
          <w:rFonts w:hint="eastAsia"/>
          <w:b/>
        </w:rPr>
        <w:t>者</w:t>
      </w:r>
      <w:r>
        <w:rPr>
          <w:b/>
        </w:rPr>
        <w:br/>
      </w:r>
    </w:p>
    <w:p w:rsidR="007A077D" w:rsidRPr="00116A0E" w:rsidRDefault="007A077D" w:rsidP="007A077D">
      <w:pPr>
        <w:pStyle w:val="ListParagraph"/>
        <w:numPr>
          <w:ilvl w:val="0"/>
          <w:numId w:val="6"/>
        </w:numPr>
        <w:ind w:left="0"/>
      </w:pPr>
      <w:r w:rsidRPr="00116A0E">
        <w:t>elite /ɪˈliːt, eɪ-/ </w:t>
      </w:r>
    </w:p>
    <w:p w:rsidR="007A077D" w:rsidRPr="00116A0E" w:rsidRDefault="007A077D" w:rsidP="007A077D">
      <w:r w:rsidRPr="00116A0E">
        <w:t xml:space="preserve">1.N You can refer to the most powerful, rich, or talented people within a </w:t>
      </w:r>
      <w:proofErr w:type="gramStart"/>
      <w:r w:rsidRPr="00116A0E">
        <w:t>particular group</w:t>
      </w:r>
      <w:proofErr w:type="gramEnd"/>
      <w:r w:rsidRPr="00116A0E">
        <w:t xml:space="preserve">, place, or society as the elite.  </w:t>
      </w:r>
      <w:r w:rsidRPr="00116A0E">
        <w:rPr>
          <w:rFonts w:hint="eastAsia"/>
        </w:rPr>
        <w:t>精英</w:t>
      </w:r>
      <w:r w:rsidRPr="00116A0E">
        <w:t xml:space="preserve"> e.g. ...a government comprised mainly of the elite. …</w:t>
      </w:r>
      <w:r w:rsidRPr="00116A0E">
        <w:rPr>
          <w:rFonts w:hint="eastAsia"/>
        </w:rPr>
        <w:t>主要由精英组成的政府。</w:t>
      </w:r>
    </w:p>
    <w:p w:rsidR="007A077D" w:rsidRPr="00116A0E" w:rsidRDefault="007A077D" w:rsidP="007A077D">
      <w:r w:rsidRPr="00116A0E">
        <w:t xml:space="preserve">2.ADJ Elite people or organizations </w:t>
      </w:r>
      <w:proofErr w:type="gramStart"/>
      <w:r w:rsidRPr="00116A0E">
        <w:t>are considered to be</w:t>
      </w:r>
      <w:proofErr w:type="gramEnd"/>
      <w:r w:rsidRPr="00116A0E">
        <w:t xml:space="preserve"> the best of their kind. </w:t>
      </w:r>
      <w:r w:rsidRPr="00116A0E">
        <w:rPr>
          <w:rFonts w:hint="eastAsia"/>
        </w:rPr>
        <w:t>精英的</w:t>
      </w:r>
      <w:r w:rsidRPr="00116A0E">
        <w:rPr>
          <w:rFonts w:hint="eastAsia"/>
        </w:rPr>
        <w:t xml:space="preserve">  e.g. </w:t>
      </w:r>
      <w:r w:rsidRPr="00116A0E">
        <w:t>...the elite troops of the president's bodyguard.…</w:t>
      </w:r>
      <w:r w:rsidRPr="00116A0E">
        <w:rPr>
          <w:rFonts w:hint="eastAsia"/>
        </w:rPr>
        <w:t>总统卫队中的精英部队。</w:t>
      </w:r>
    </w:p>
    <w:p w:rsidR="007A077D" w:rsidRPr="00116A0E" w:rsidRDefault="007A077D" w:rsidP="007A077D">
      <w:pPr>
        <w:pStyle w:val="ListParagraph"/>
        <w:numPr>
          <w:ilvl w:val="1"/>
          <w:numId w:val="6"/>
        </w:numPr>
        <w:ind w:left="709" w:hanging="425"/>
      </w:pPr>
      <w:r w:rsidRPr="00116A0E">
        <w:t>elitism /ɪˈ</w:t>
      </w:r>
      <w:r w:rsidRPr="00116A0E">
        <w:rPr>
          <w:highlight w:val="yellow"/>
          <w:u w:val="single"/>
        </w:rPr>
        <w:t>liːtɪzəm</w:t>
      </w:r>
      <w:r w:rsidRPr="00116A0E">
        <w:t xml:space="preserve">/ </w:t>
      </w:r>
      <w:proofErr w:type="gramStart"/>
      <w:r w:rsidRPr="00116A0E">
        <w:t>or  [</w:t>
      </w:r>
      <w:proofErr w:type="gramEnd"/>
      <w:r w:rsidRPr="00116A0E">
        <w:t>ei'l</w:t>
      </w:r>
      <w:r w:rsidRPr="00116A0E">
        <w:rPr>
          <w:highlight w:val="yellow"/>
          <w:u w:val="single"/>
        </w:rPr>
        <w:t>i:tizəm</w:t>
      </w:r>
      <w:r w:rsidRPr="00116A0E">
        <w:t>] =&gt; elitist  /ɪˈ</w:t>
      </w:r>
      <w:r w:rsidRPr="00116A0E">
        <w:rPr>
          <w:highlight w:val="yellow"/>
          <w:u w:val="single"/>
        </w:rPr>
        <w:t>liːtɪst</w:t>
      </w:r>
      <w:r w:rsidRPr="00116A0E">
        <w:t>, e’</w:t>
      </w:r>
      <w:r w:rsidRPr="00116A0E">
        <w:rPr>
          <w:highlight w:val="yellow"/>
          <w:u w:val="single"/>
        </w:rPr>
        <w:t>liːtɪs</w:t>
      </w:r>
      <w:r w:rsidRPr="00116A0E">
        <w:t>/ </w:t>
      </w:r>
    </w:p>
    <w:p w:rsidR="007A077D" w:rsidRPr="00116A0E" w:rsidRDefault="007A077D" w:rsidP="007A077D">
      <w:pPr>
        <w:pStyle w:val="ListParagraph"/>
        <w:ind w:left="709"/>
      </w:pPr>
      <w:r w:rsidRPr="00116A0E">
        <w:lastRenderedPageBreak/>
        <w:t xml:space="preserve">Elitism is the quality or practice of being elitist. </w:t>
      </w:r>
      <w:r w:rsidRPr="00116A0E">
        <w:rPr>
          <w:rFonts w:hint="eastAsia"/>
        </w:rPr>
        <w:t>精英主义</w:t>
      </w:r>
      <w:r w:rsidRPr="00116A0E">
        <w:rPr>
          <w:rFonts w:hint="eastAsia"/>
        </w:rPr>
        <w:t xml:space="preserve">  e.g. </w:t>
      </w:r>
      <w:r w:rsidRPr="00116A0E">
        <w:t xml:space="preserve"> It became difficult to promote conventional ideas of excellence without being instantly accused of </w:t>
      </w:r>
      <w:r w:rsidRPr="00116A0E">
        <w:rPr>
          <w:b/>
          <w:u w:val="single"/>
        </w:rPr>
        <w:t>elitism</w:t>
      </w:r>
      <w:r w:rsidRPr="00116A0E">
        <w:t xml:space="preserve">. </w:t>
      </w:r>
      <w:r w:rsidRPr="00116A0E">
        <w:rPr>
          <w:rFonts w:hint="eastAsia"/>
        </w:rPr>
        <w:t>倡议传统优秀价值观，很难不立刻招来</w:t>
      </w:r>
      <w:r w:rsidRPr="00116A0E">
        <w:rPr>
          <w:rFonts w:hint="eastAsia"/>
        </w:rPr>
        <w:t xml:space="preserve"> </w:t>
      </w:r>
      <w:r w:rsidRPr="00116A0E">
        <w:rPr>
          <w:rFonts w:hint="eastAsia"/>
          <w:b/>
        </w:rPr>
        <w:t>精英主义</w:t>
      </w:r>
      <w:r w:rsidRPr="00116A0E">
        <w:rPr>
          <w:rFonts w:hint="eastAsia"/>
          <w:b/>
        </w:rPr>
        <w:t xml:space="preserve"> </w:t>
      </w:r>
      <w:r w:rsidRPr="00116A0E">
        <w:rPr>
          <w:rFonts w:hint="eastAsia"/>
        </w:rPr>
        <w:t>的指责。</w:t>
      </w:r>
    </w:p>
    <w:p w:rsidR="007A077D" w:rsidRPr="00116A0E" w:rsidRDefault="007A077D" w:rsidP="007A077D">
      <w:pPr>
        <w:ind w:left="709"/>
      </w:pPr>
      <w:r w:rsidRPr="00116A0E">
        <w:t>E.g. For luxury fashion brands that pride themselves on </w:t>
      </w:r>
      <w:r w:rsidRPr="00116A0E">
        <w:rPr>
          <w:b/>
        </w:rPr>
        <w:t>elitism</w:t>
      </w:r>
      <w:r w:rsidRPr="00116A0E">
        <w:t> and inaccessibility, this may be the most difficult challenge in developing a social media strategy.  </w:t>
      </w:r>
      <w:r w:rsidRPr="00116A0E">
        <w:rPr>
          <w:rFonts w:hint="eastAsia"/>
        </w:rPr>
        <w:t>对于那些对自身的</w:t>
      </w:r>
      <w:r w:rsidRPr="00116A0E">
        <w:rPr>
          <w:rFonts w:hint="eastAsia"/>
        </w:rPr>
        <w:t xml:space="preserve"> </w:t>
      </w:r>
      <w:r w:rsidRPr="00116A0E">
        <w:rPr>
          <w:rFonts w:hint="eastAsia"/>
          <w:b/>
        </w:rPr>
        <w:t>精英主义</w:t>
      </w:r>
      <w:r w:rsidRPr="00116A0E">
        <w:rPr>
          <w:rFonts w:hint="eastAsia"/>
        </w:rPr>
        <w:t xml:space="preserve"> </w:t>
      </w:r>
      <w:r w:rsidRPr="00116A0E">
        <w:rPr>
          <w:rFonts w:hint="eastAsia"/>
        </w:rPr>
        <w:t>和高高在上引以为傲的时尚奢侈品牌来说</w:t>
      </w:r>
    </w:p>
    <w:p w:rsidR="007A077D" w:rsidRPr="00116A0E" w:rsidRDefault="007A077D" w:rsidP="007A077D">
      <w:pPr>
        <w:pStyle w:val="ListParagraph"/>
        <w:numPr>
          <w:ilvl w:val="1"/>
          <w:numId w:val="6"/>
        </w:numPr>
        <w:ind w:left="709" w:hanging="425"/>
      </w:pPr>
      <w:r w:rsidRPr="00116A0E">
        <w:t>elitist /ɪˈ</w:t>
      </w:r>
      <w:r w:rsidRPr="00116A0E">
        <w:rPr>
          <w:highlight w:val="yellow"/>
          <w:u w:val="single"/>
        </w:rPr>
        <w:t>liːtɪst</w:t>
      </w:r>
      <w:r w:rsidRPr="00116A0E">
        <w:t>, e’</w:t>
      </w:r>
      <w:r w:rsidRPr="00116A0E">
        <w:rPr>
          <w:highlight w:val="yellow"/>
          <w:u w:val="single"/>
        </w:rPr>
        <w:t>liːtɪs</w:t>
      </w:r>
      <w:r w:rsidRPr="00116A0E">
        <w:t>/ </w:t>
      </w:r>
    </w:p>
    <w:p w:rsidR="007A077D" w:rsidRPr="00116A0E" w:rsidRDefault="007A077D" w:rsidP="007A077D">
      <w:pPr>
        <w:ind w:left="709"/>
      </w:pPr>
      <w:r w:rsidRPr="00116A0E">
        <w:t xml:space="preserve">1.ADJ Elitist systems, practices, or ideas favour the most powerful, rich, or talented people within a group, place, or society. </w:t>
      </w:r>
      <w:r w:rsidRPr="00116A0E">
        <w:rPr>
          <w:rFonts w:hint="eastAsia"/>
        </w:rPr>
        <w:t>精英主义的</w:t>
      </w:r>
      <w:r w:rsidRPr="00116A0E">
        <w:rPr>
          <w:rFonts w:hint="eastAsia"/>
        </w:rPr>
        <w:t>(</w:t>
      </w:r>
      <w:r w:rsidRPr="00116A0E">
        <w:rPr>
          <w:rFonts w:hint="eastAsia"/>
        </w:rPr>
        <w:t>表不满</w:t>
      </w:r>
      <w:r w:rsidRPr="00116A0E">
        <w:rPr>
          <w:rFonts w:hint="eastAsia"/>
        </w:rPr>
        <w:t xml:space="preserve">) </w:t>
      </w:r>
      <w:r w:rsidRPr="00116A0E">
        <w:t xml:space="preserve"> </w:t>
      </w:r>
      <w:r w:rsidRPr="00116A0E">
        <w:rPr>
          <w:highlight w:val="yellow"/>
          <w:u w:val="single"/>
        </w:rPr>
        <w:t xml:space="preserve">[ </w:t>
      </w:r>
      <w:r w:rsidRPr="00116A0E">
        <w:rPr>
          <w:rFonts w:hint="eastAsia"/>
          <w:highlight w:val="yellow"/>
          <w:u w:val="single"/>
        </w:rPr>
        <w:t>精英主义的教育</w:t>
      </w:r>
      <w:r w:rsidRPr="00116A0E">
        <w:rPr>
          <w:rFonts w:hint="eastAsia"/>
          <w:highlight w:val="yellow"/>
          <w:u w:val="single"/>
        </w:rPr>
        <w:t xml:space="preserve"> elitist education ] </w:t>
      </w:r>
      <w:r w:rsidRPr="00116A0E">
        <w:rPr>
          <w:rFonts w:hint="eastAsia"/>
        </w:rPr>
        <w:t xml:space="preserve">e.g. </w:t>
      </w:r>
      <w:r w:rsidRPr="00116A0E">
        <w:t xml:space="preserve">He worries about a time when college athletics become even more </w:t>
      </w:r>
      <w:r w:rsidRPr="00116A0E">
        <w:rPr>
          <w:b/>
        </w:rPr>
        <w:t>elitist</w:t>
      </w:r>
      <w:r w:rsidRPr="00116A0E">
        <w:t xml:space="preserve"> than they are now. </w:t>
      </w:r>
      <w:r w:rsidRPr="00116A0E">
        <w:rPr>
          <w:rFonts w:hint="eastAsia"/>
        </w:rPr>
        <w:t>他担心有一天大学体育运动会变得比现在更加精英主义化。</w:t>
      </w:r>
    </w:p>
    <w:p w:rsidR="007A077D" w:rsidRPr="00116A0E" w:rsidRDefault="007A077D" w:rsidP="007A077D">
      <w:pPr>
        <w:ind w:left="709"/>
      </w:pPr>
      <w:r w:rsidRPr="00116A0E">
        <w:t xml:space="preserve">2.N An elitist is someone who has elitist ideas or is part of an elite. </w:t>
      </w:r>
      <w:r w:rsidRPr="00116A0E">
        <w:rPr>
          <w:rFonts w:hint="eastAsia"/>
        </w:rPr>
        <w:t>精英主义者</w:t>
      </w:r>
      <w:r w:rsidRPr="00116A0E">
        <w:rPr>
          <w:rFonts w:hint="eastAsia"/>
        </w:rPr>
        <w:t>(</w:t>
      </w:r>
      <w:r w:rsidRPr="00116A0E">
        <w:rPr>
          <w:rFonts w:hint="eastAsia"/>
        </w:rPr>
        <w:t>表不满</w:t>
      </w:r>
      <w:r w:rsidRPr="00116A0E">
        <w:rPr>
          <w:rFonts w:hint="eastAsia"/>
        </w:rPr>
        <w:t xml:space="preserve">) e.g. </w:t>
      </w:r>
      <w:r w:rsidRPr="00116A0E">
        <w:t xml:space="preserve">He was an elitist who had no time for the masses. </w:t>
      </w:r>
      <w:r w:rsidRPr="00116A0E">
        <w:rPr>
          <w:rFonts w:hint="eastAsia"/>
        </w:rPr>
        <w:t>他是个精英主义者，没时间给民众。</w:t>
      </w:r>
    </w:p>
    <w:p w:rsidR="007A077D" w:rsidRPr="00116A0E" w:rsidRDefault="007A077D" w:rsidP="007A077D">
      <w:pPr>
        <w:pStyle w:val="ListParagraph"/>
        <w:numPr>
          <w:ilvl w:val="0"/>
          <w:numId w:val="6"/>
        </w:numPr>
        <w:ind w:left="0"/>
        <w:rPr>
          <w:b/>
        </w:rPr>
      </w:pPr>
      <w:r w:rsidRPr="00116A0E">
        <w:rPr>
          <w:b/>
        </w:rPr>
        <w:t>idealism /aɪˈdɪəˌlɪzəm/</w:t>
      </w:r>
    </w:p>
    <w:p w:rsidR="007A077D" w:rsidRPr="00116A0E" w:rsidRDefault="007A077D" w:rsidP="007A077D">
      <w:r w:rsidRPr="00116A0E">
        <w:t xml:space="preserve">1.N) Idealism is the beliefs and behaviour of someone who has ideals and who tries to base their behaviour on these ideals. </w:t>
      </w:r>
      <w:r w:rsidRPr="00116A0E">
        <w:rPr>
          <w:rFonts w:hint="eastAsia"/>
        </w:rPr>
        <w:t>理想主</w:t>
      </w:r>
      <w:r w:rsidRPr="00116A0E">
        <w:t>义</w:t>
      </w:r>
      <w:r w:rsidRPr="00116A0E">
        <w:rPr>
          <w:rFonts w:hint="eastAsia"/>
        </w:rPr>
        <w:t xml:space="preserve"> e.g. </w:t>
      </w:r>
      <w:r w:rsidRPr="00116A0E">
        <w:t>She never lost her respect for the idealism of the 1960s.</w:t>
      </w:r>
    </w:p>
    <w:p w:rsidR="007A077D" w:rsidRPr="00116A0E" w:rsidRDefault="007A077D" w:rsidP="007A077D">
      <w:r w:rsidRPr="00116A0E">
        <w:rPr>
          <w:rFonts w:hint="eastAsia"/>
        </w:rPr>
        <w:t>她从未摈弃自己对</w:t>
      </w:r>
      <w:r w:rsidRPr="00116A0E">
        <w:t>20</w:t>
      </w:r>
      <w:r w:rsidRPr="00116A0E">
        <w:rPr>
          <w:rFonts w:hint="eastAsia"/>
        </w:rPr>
        <w:t>世纪</w:t>
      </w:r>
      <w:r w:rsidRPr="00116A0E">
        <w:t>60</w:t>
      </w:r>
      <w:r w:rsidRPr="00116A0E">
        <w:rPr>
          <w:rFonts w:hint="eastAsia"/>
        </w:rPr>
        <w:t>年代理想主义的崇敬</w:t>
      </w:r>
      <w:r w:rsidRPr="00116A0E">
        <w:t>。</w:t>
      </w:r>
    </w:p>
    <w:p w:rsidR="007A077D" w:rsidRPr="00116A0E" w:rsidRDefault="007A077D" w:rsidP="007A077D">
      <w:r>
        <w:t>2.N</w:t>
      </w:r>
      <w:r>
        <w:rPr>
          <w:rFonts w:hint="eastAsia"/>
        </w:rPr>
        <w:t>）</w:t>
      </w:r>
      <w:r w:rsidRPr="00116A0E">
        <w:rPr>
          <w:rFonts w:hint="eastAsia"/>
        </w:rPr>
        <w:t>理想主义者</w:t>
      </w:r>
      <w:r w:rsidRPr="00116A0E">
        <w:t xml:space="preserve"> idealist [</w:t>
      </w:r>
      <w:proofErr w:type="gramStart"/>
      <w:r w:rsidRPr="00116A0E">
        <w:t>aɪ'dɪəlɪst]  e.g.</w:t>
      </w:r>
      <w:proofErr w:type="gramEnd"/>
      <w:r w:rsidRPr="00116A0E">
        <w:t xml:space="preserve"> He is not such an </w:t>
      </w:r>
      <w:r w:rsidRPr="001350E0">
        <w:rPr>
          <w:b/>
        </w:rPr>
        <w:t>idealist</w:t>
      </w:r>
      <w:r w:rsidRPr="00116A0E">
        <w:t xml:space="preserve"> that he cannot see the problems. </w:t>
      </w:r>
      <w:r w:rsidRPr="00116A0E">
        <w:rPr>
          <w:rFonts w:hint="eastAsia"/>
        </w:rPr>
        <w:t>他不是一个看不见问题的理想主义</w:t>
      </w:r>
      <w:r w:rsidRPr="00116A0E">
        <w:t>者</w:t>
      </w:r>
      <w:r>
        <w:br/>
      </w:r>
    </w:p>
    <w:p w:rsidR="007A077D" w:rsidRPr="00116A0E" w:rsidRDefault="007A077D" w:rsidP="007A077D">
      <w:pPr>
        <w:pStyle w:val="ListParagraph"/>
        <w:numPr>
          <w:ilvl w:val="0"/>
          <w:numId w:val="2"/>
        </w:numPr>
        <w:ind w:left="0"/>
      </w:pPr>
      <w:r w:rsidRPr="00116A0E">
        <w:rPr>
          <w:rFonts w:hint="eastAsia"/>
        </w:rPr>
        <w:t>道德争议</w:t>
      </w:r>
      <w:r w:rsidRPr="00116A0E">
        <w:rPr>
          <w:b/>
          <w:highlight w:val="yellow"/>
          <w:u w:val="single"/>
        </w:rPr>
        <w:t>moral controversy</w:t>
      </w:r>
    </w:p>
    <w:p w:rsidR="007A077D" w:rsidRPr="00116A0E" w:rsidRDefault="007A077D" w:rsidP="007A077D">
      <w:r w:rsidRPr="00116A0E">
        <w:t xml:space="preserve">e.g There’s plenty of/a heck of/tons of/loads </w:t>
      </w:r>
      <w:proofErr w:type="gramStart"/>
      <w:r w:rsidRPr="00116A0E">
        <w:t>of  </w:t>
      </w:r>
      <w:r w:rsidRPr="00116A0E">
        <w:rPr>
          <w:b/>
          <w:highlight w:val="yellow"/>
          <w:u w:val="single"/>
        </w:rPr>
        <w:t>moral</w:t>
      </w:r>
      <w:proofErr w:type="gramEnd"/>
      <w:r w:rsidRPr="00116A0E">
        <w:rPr>
          <w:b/>
          <w:highlight w:val="yellow"/>
          <w:u w:val="single"/>
        </w:rPr>
        <w:t> controversy</w:t>
      </w:r>
      <w:r w:rsidRPr="00116A0E">
        <w:t>, to be sure. But there’s also a lot of moral agreement.  </w:t>
      </w:r>
      <w:r w:rsidRPr="00116A0E">
        <w:rPr>
          <w:rFonts w:hint="eastAsia"/>
        </w:rPr>
        <w:t>生活中充满了</w:t>
      </w:r>
      <w:r w:rsidRPr="00116A0E">
        <w:rPr>
          <w:rFonts w:hint="eastAsia"/>
        </w:rPr>
        <w:t xml:space="preserve"> </w:t>
      </w:r>
      <w:r w:rsidRPr="00116A0E">
        <w:rPr>
          <w:rFonts w:hint="eastAsia"/>
          <w:b/>
          <w:highlight w:val="yellow"/>
          <w:u w:val="single"/>
        </w:rPr>
        <w:t>道德争议</w:t>
      </w:r>
      <w:r w:rsidRPr="00116A0E">
        <w:rPr>
          <w:rFonts w:hint="eastAsia"/>
        </w:rPr>
        <w:t>，然而道德一致性也随处可见。</w:t>
      </w:r>
    </w:p>
    <w:p w:rsidR="007A077D" w:rsidRPr="00116A0E" w:rsidRDefault="007A077D" w:rsidP="007A077D">
      <w:r w:rsidRPr="00116A0E">
        <w:t xml:space="preserve">e.g. XXX have stressed the </w:t>
      </w:r>
      <w:r w:rsidRPr="00116A0E">
        <w:rPr>
          <w:b/>
          <w:u w:val="single"/>
        </w:rPr>
        <w:t>importance of the ethical</w:t>
      </w:r>
      <w:r w:rsidRPr="00116A0E">
        <w:t xml:space="preserve"> and moral aspects of the controversy </w:t>
      </w:r>
    </w:p>
    <w:p w:rsidR="007A077D" w:rsidRPr="00116A0E" w:rsidRDefault="007A077D" w:rsidP="007A077D">
      <w:r w:rsidRPr="00116A0E">
        <w:rPr>
          <w:rFonts w:hint="eastAsia"/>
        </w:rPr>
        <w:t>强调道德的重要性和这件事在道德方面所引起的争议。</w:t>
      </w:r>
    </w:p>
    <w:p w:rsidR="007A077D" w:rsidRPr="00116A0E" w:rsidRDefault="007A077D" w:rsidP="007A077D">
      <w:pPr>
        <w:rPr>
          <w:b/>
          <w:lang w:val="en-US"/>
        </w:rPr>
      </w:pPr>
      <w:r w:rsidRPr="00116A0E">
        <w:rPr>
          <w:rFonts w:hint="eastAsia"/>
          <w:b/>
          <w:highlight w:val="yellow"/>
        </w:rPr>
        <w:t xml:space="preserve">//moral, morality V.S. mortal </w:t>
      </w:r>
      <w:proofErr w:type="gramStart"/>
      <w:r w:rsidRPr="00116A0E">
        <w:rPr>
          <w:rFonts w:hint="eastAsia"/>
          <w:b/>
          <w:highlight w:val="yellow"/>
        </w:rPr>
        <w:t>( a</w:t>
      </w:r>
      <w:proofErr w:type="gramEnd"/>
      <w:r w:rsidRPr="00116A0E">
        <w:rPr>
          <w:rFonts w:hint="eastAsia"/>
          <w:b/>
          <w:highlight w:val="yellow"/>
        </w:rPr>
        <w:t xml:space="preserve"> mortal human</w:t>
      </w:r>
      <w:r w:rsidRPr="00116A0E">
        <w:rPr>
          <w:rFonts w:hint="eastAsia"/>
          <w:b/>
          <w:highlight w:val="yellow"/>
        </w:rPr>
        <w:t>凡人</w:t>
      </w:r>
      <w:r w:rsidRPr="00116A0E">
        <w:rPr>
          <w:rFonts w:hint="eastAsia"/>
          <w:b/>
          <w:highlight w:val="yellow"/>
        </w:rPr>
        <w:t>)</w:t>
      </w:r>
      <w:r w:rsidRPr="00116A0E">
        <w:rPr>
          <w:b/>
          <w:highlight w:val="yellow"/>
          <w:lang w:val="en-US"/>
        </w:rPr>
        <w:t>; mortality rate/death rate; immortal words/lines</w:t>
      </w:r>
      <w:r w:rsidRPr="00116A0E">
        <w:rPr>
          <w:rFonts w:hint="eastAsia"/>
          <w:b/>
          <w:highlight w:val="yellow"/>
          <w:lang w:val="en-US"/>
        </w:rPr>
        <w:t>不朽</w:t>
      </w:r>
      <w:r w:rsidRPr="00116A0E">
        <w:rPr>
          <w:rFonts w:hint="eastAsia"/>
          <w:b/>
          <w:highlight w:val="yellow"/>
          <w:lang w:val="en-US"/>
        </w:rPr>
        <w:t>(</w:t>
      </w:r>
      <w:r w:rsidRPr="00116A0E">
        <w:rPr>
          <w:rFonts w:hint="eastAsia"/>
          <w:b/>
          <w:highlight w:val="yellow"/>
          <w:lang w:val="en-US"/>
        </w:rPr>
        <w:t>不会死的</w:t>
      </w:r>
      <w:r w:rsidRPr="00116A0E">
        <w:rPr>
          <w:rFonts w:hint="eastAsia"/>
          <w:b/>
          <w:highlight w:val="yellow"/>
          <w:lang w:val="en-US"/>
        </w:rPr>
        <w:t>)</w:t>
      </w:r>
      <w:r w:rsidRPr="00116A0E">
        <w:rPr>
          <w:rFonts w:hint="eastAsia"/>
          <w:b/>
          <w:highlight w:val="yellow"/>
          <w:lang w:val="en-US"/>
        </w:rPr>
        <w:t>的名言；</w:t>
      </w:r>
      <w:r w:rsidRPr="00116A0E">
        <w:rPr>
          <w:rFonts w:hint="eastAsia"/>
          <w:b/>
          <w:highlight w:val="yellow"/>
          <w:lang w:val="en-US"/>
        </w:rPr>
        <w:t xml:space="preserve"> (</w:t>
      </w:r>
      <w:r w:rsidRPr="00116A0E">
        <w:rPr>
          <w:rFonts w:hint="eastAsia"/>
          <w:b/>
          <w:highlight w:val="yellow"/>
          <w:lang w:val="en-US"/>
        </w:rPr>
        <w:t>不会死的</w:t>
      </w:r>
      <w:r w:rsidRPr="00116A0E">
        <w:rPr>
          <w:rFonts w:hint="eastAsia"/>
          <w:b/>
          <w:highlight w:val="yellow"/>
          <w:lang w:val="en-US"/>
        </w:rPr>
        <w:t>)</w:t>
      </w:r>
      <w:r w:rsidRPr="00116A0E">
        <w:rPr>
          <w:rFonts w:hint="eastAsia"/>
          <w:b/>
          <w:highlight w:val="yellow"/>
          <w:lang w:val="en-US"/>
        </w:rPr>
        <w:t>神仙</w:t>
      </w:r>
    </w:p>
    <w:p w:rsidR="007A077D" w:rsidRPr="00116A0E" w:rsidRDefault="007A077D" w:rsidP="007A077D"/>
    <w:p w:rsidR="00AD33F1" w:rsidRPr="00116A0E" w:rsidRDefault="00D2036E" w:rsidP="00AD33F1">
      <w:pPr>
        <w:pStyle w:val="Heading2"/>
        <w:rPr>
          <w:lang w:val="en-US"/>
        </w:rPr>
      </w:pPr>
      <w:r>
        <w:rPr>
          <w:lang w:val="en-US"/>
        </w:rPr>
        <w:t>m</w:t>
      </w:r>
      <w:r w:rsidR="00AD33F1" w:rsidRPr="00116A0E">
        <w:rPr>
          <w:lang w:val="en-US"/>
        </w:rPr>
        <w:t>p3 done) video</w:t>
      </w:r>
    </w:p>
    <w:p w:rsidR="00F227A3" w:rsidRPr="00116A0E" w:rsidRDefault="00F227A3" w:rsidP="00F227A3">
      <w:pPr>
        <w:rPr>
          <w:lang w:val="en-US"/>
        </w:rPr>
      </w:pPr>
      <w:r w:rsidRPr="00116A0E">
        <w:rPr>
          <w:lang w:val="en-US"/>
        </w:rPr>
        <w:t xml:space="preserve">What’s right? What’s wrong? How do we decide? </w:t>
      </w:r>
    </w:p>
    <w:p w:rsidR="00F227A3" w:rsidRPr="00116A0E" w:rsidRDefault="004318D0" w:rsidP="00F227A3">
      <w:pPr>
        <w:rPr>
          <w:lang w:val="en-US"/>
        </w:rPr>
      </w:pPr>
      <w:r w:rsidRPr="00116A0E">
        <w:rPr>
          <w:noProof/>
        </w:rPr>
        <w:drawing>
          <wp:inline distT="0" distB="0" distL="0" distR="0" wp14:anchorId="13656455" wp14:editId="15432F30">
            <wp:extent cx="6016625" cy="525780"/>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525780"/>
                    </a:xfrm>
                    <a:prstGeom prst="rect">
                      <a:avLst/>
                    </a:prstGeom>
                  </pic:spPr>
                </pic:pic>
              </a:graphicData>
            </a:graphic>
          </wp:inline>
        </w:drawing>
      </w:r>
    </w:p>
    <w:p w:rsidR="00694120" w:rsidRPr="00116A0E" w:rsidRDefault="004318D0" w:rsidP="00694120">
      <w:pPr>
        <w:rPr>
          <w:lang w:val="en-US"/>
        </w:rPr>
      </w:pPr>
      <w:r w:rsidRPr="00116A0E">
        <w:rPr>
          <w:noProof/>
        </w:rPr>
        <w:drawing>
          <wp:inline distT="0" distB="0" distL="0" distR="0" wp14:anchorId="49789988" wp14:editId="495E1DEB">
            <wp:extent cx="6016625" cy="531495"/>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531495"/>
                    </a:xfrm>
                    <a:prstGeom prst="rect">
                      <a:avLst/>
                    </a:prstGeom>
                  </pic:spPr>
                </pic:pic>
              </a:graphicData>
            </a:graphic>
          </wp:inline>
        </w:drawing>
      </w:r>
    </w:p>
    <w:p w:rsidR="00E21077" w:rsidRPr="00116A0E" w:rsidRDefault="00E21077" w:rsidP="0038570F">
      <w:r w:rsidRPr="00116A0E">
        <w:lastRenderedPageBreak/>
        <w:t> </w:t>
      </w:r>
      <w:proofErr w:type="gramStart"/>
      <w:r w:rsidRPr="00116A0E">
        <w:t>[,ju</w:t>
      </w:r>
      <w:proofErr w:type="gramEnd"/>
      <w:r w:rsidRPr="00116A0E">
        <w:t>:tili'tεəriənizəm]</w:t>
      </w:r>
      <w:r w:rsidR="000E4882" w:rsidRPr="00116A0E">
        <w:t xml:space="preserve">  </w:t>
      </w:r>
      <w:r w:rsidR="000E4882" w:rsidRPr="00116A0E">
        <w:t>功利主义的；实利</w:t>
      </w:r>
      <w:r w:rsidR="000E4882" w:rsidRPr="00116A0E">
        <w:rPr>
          <w:rFonts w:hint="eastAsia"/>
        </w:rPr>
        <w:t>的</w:t>
      </w:r>
      <w:r w:rsidR="0038570F" w:rsidRPr="00116A0E">
        <w:rPr>
          <w:rFonts w:hint="eastAsia"/>
        </w:rPr>
        <w:t xml:space="preserve">  </w:t>
      </w:r>
      <w:r w:rsidR="0038570F" w:rsidRPr="00116A0E">
        <w:t xml:space="preserve">; hedonist: </w:t>
      </w:r>
      <w:r w:rsidR="0038570F" w:rsidRPr="00116A0E">
        <w:t>快乐主义者；享乐主义</w:t>
      </w:r>
      <w:r w:rsidR="0038570F" w:rsidRPr="00116A0E">
        <w:rPr>
          <w:rFonts w:hint="eastAsia"/>
        </w:rPr>
        <w:t>者</w:t>
      </w:r>
      <w:r w:rsidR="0038570F" w:rsidRPr="00116A0E">
        <w:rPr>
          <w:rFonts w:hint="eastAsia"/>
        </w:rPr>
        <w:t xml:space="preserve">  </w:t>
      </w:r>
      <w:r w:rsidR="0038570F" w:rsidRPr="00116A0E">
        <w:t> ['hidənɪst]</w:t>
      </w:r>
    </w:p>
    <w:p w:rsidR="00E21077" w:rsidRPr="00116A0E" w:rsidRDefault="00777324" w:rsidP="00694120">
      <w:pPr>
        <w:rPr>
          <w:lang w:val="en-US"/>
        </w:rPr>
      </w:pPr>
      <w:r w:rsidRPr="00116A0E">
        <w:rPr>
          <w:noProof/>
        </w:rPr>
        <w:drawing>
          <wp:inline distT="0" distB="0" distL="0" distR="0" wp14:anchorId="7AFEB900" wp14:editId="3ACBC034">
            <wp:extent cx="6016625" cy="45466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454660"/>
                    </a:xfrm>
                    <a:prstGeom prst="rect">
                      <a:avLst/>
                    </a:prstGeom>
                  </pic:spPr>
                </pic:pic>
              </a:graphicData>
            </a:graphic>
          </wp:inline>
        </w:drawing>
      </w:r>
    </w:p>
    <w:p w:rsidR="00694120" w:rsidRPr="00116A0E" w:rsidRDefault="00CC1432" w:rsidP="00694120">
      <w:pPr>
        <w:rPr>
          <w:lang w:val="en-US"/>
        </w:rPr>
      </w:pPr>
      <w:r w:rsidRPr="00116A0E">
        <w:rPr>
          <w:noProof/>
        </w:rPr>
        <w:drawing>
          <wp:inline distT="0" distB="0" distL="0" distR="0" wp14:anchorId="5315D129" wp14:editId="4D951ED8">
            <wp:extent cx="6016625" cy="56578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565785"/>
                    </a:xfrm>
                    <a:prstGeom prst="rect">
                      <a:avLst/>
                    </a:prstGeom>
                  </pic:spPr>
                </pic:pic>
              </a:graphicData>
            </a:graphic>
          </wp:inline>
        </w:drawing>
      </w:r>
    </w:p>
    <w:p w:rsidR="00694120" w:rsidRPr="00116A0E" w:rsidRDefault="00CC1432" w:rsidP="00694120">
      <w:pPr>
        <w:rPr>
          <w:lang w:val="en-US"/>
        </w:rPr>
      </w:pPr>
      <w:r w:rsidRPr="00116A0E">
        <w:rPr>
          <w:noProof/>
        </w:rPr>
        <w:drawing>
          <wp:inline distT="0" distB="0" distL="0" distR="0" wp14:anchorId="4D98CB6C" wp14:editId="646F2204">
            <wp:extent cx="6016625" cy="494030"/>
            <wp:effectExtent l="0" t="0" r="317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494030"/>
                    </a:xfrm>
                    <a:prstGeom prst="rect">
                      <a:avLst/>
                    </a:prstGeom>
                  </pic:spPr>
                </pic:pic>
              </a:graphicData>
            </a:graphic>
          </wp:inline>
        </w:drawing>
      </w:r>
    </w:p>
    <w:p w:rsidR="00AD33F1" w:rsidRPr="00116A0E" w:rsidRDefault="00CC1432" w:rsidP="00AD33F1">
      <w:pPr>
        <w:rPr>
          <w:lang w:val="en-US"/>
        </w:rPr>
      </w:pPr>
      <w:r w:rsidRPr="00116A0E">
        <w:rPr>
          <w:noProof/>
        </w:rPr>
        <w:drawing>
          <wp:inline distT="0" distB="0" distL="0" distR="0" wp14:anchorId="3DCB0ACE" wp14:editId="0775267E">
            <wp:extent cx="6016625" cy="4673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625" cy="467360"/>
                    </a:xfrm>
                    <a:prstGeom prst="rect">
                      <a:avLst/>
                    </a:prstGeom>
                  </pic:spPr>
                </pic:pic>
              </a:graphicData>
            </a:graphic>
          </wp:inline>
        </w:drawing>
      </w:r>
    </w:p>
    <w:p w:rsidR="00E32AD1" w:rsidRPr="00116A0E" w:rsidRDefault="00CC35DD" w:rsidP="00E32AD1">
      <w:pPr>
        <w:rPr>
          <w:lang w:val="en-US"/>
        </w:rPr>
      </w:pPr>
      <w:r w:rsidRPr="00116A0E">
        <w:rPr>
          <w:noProof/>
        </w:rPr>
        <w:drawing>
          <wp:inline distT="0" distB="0" distL="0" distR="0" wp14:anchorId="1602198C" wp14:editId="49F3FADD">
            <wp:extent cx="6016625" cy="54546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545465"/>
                    </a:xfrm>
                    <a:prstGeom prst="rect">
                      <a:avLst/>
                    </a:prstGeom>
                  </pic:spPr>
                </pic:pic>
              </a:graphicData>
            </a:graphic>
          </wp:inline>
        </w:drawing>
      </w:r>
    </w:p>
    <w:p w:rsidR="00E32AD1" w:rsidRPr="00116A0E" w:rsidRDefault="00CC35DD" w:rsidP="0069190D">
      <w:pPr>
        <w:pStyle w:val="ListParagraph"/>
        <w:numPr>
          <w:ilvl w:val="0"/>
          <w:numId w:val="3"/>
        </w:numPr>
        <w:rPr>
          <w:lang w:val="en-US"/>
        </w:rPr>
      </w:pPr>
      <w:r w:rsidRPr="00116A0E">
        <w:rPr>
          <w:lang w:val="en-US"/>
        </w:rPr>
        <w:t>Utilitarian</w:t>
      </w:r>
      <w:r w:rsidR="001E5AD4" w:rsidRPr="00116A0E">
        <w:rPr>
          <w:rFonts w:hint="eastAsia"/>
          <w:lang w:val="en-US"/>
        </w:rPr>
        <w:t xml:space="preserve"> </w:t>
      </w:r>
      <w:r w:rsidR="001E5AD4" w:rsidRPr="00116A0E">
        <w:rPr>
          <w:rFonts w:hint="eastAsia"/>
          <w:lang w:val="en-US"/>
        </w:rPr>
        <w:t>（</w:t>
      </w:r>
      <w:r w:rsidR="001E5AD4" w:rsidRPr="00116A0E">
        <w:rPr>
          <w:rFonts w:ascii="Tahoma" w:hAnsi="Tahoma" w:cs="Tahoma"/>
          <w:color w:val="434343"/>
          <w:sz w:val="18"/>
          <w:szCs w:val="18"/>
          <w:shd w:val="clear" w:color="auto" w:fill="F2F2F2"/>
        </w:rPr>
        <w:t>功利主义</w:t>
      </w:r>
      <w:r w:rsidR="001E5AD4" w:rsidRPr="00116A0E">
        <w:rPr>
          <w:rFonts w:ascii="Tahoma" w:hAnsi="Tahoma" w:cs="Tahoma" w:hint="eastAsia"/>
          <w:color w:val="434343"/>
          <w:sz w:val="18"/>
          <w:szCs w:val="18"/>
          <w:shd w:val="clear" w:color="auto" w:fill="F2F2F2"/>
        </w:rPr>
        <w:t>者</w:t>
      </w:r>
      <w:r w:rsidR="001E5AD4" w:rsidRPr="00116A0E">
        <w:rPr>
          <w:rFonts w:ascii="Tahoma" w:hAnsi="Tahoma" w:cs="Tahoma"/>
          <w:color w:val="434343"/>
          <w:sz w:val="18"/>
          <w:szCs w:val="18"/>
          <w:shd w:val="clear" w:color="auto" w:fill="F2F2F2"/>
        </w:rPr>
        <w:t>；实</w:t>
      </w:r>
      <w:r w:rsidR="001E5AD4" w:rsidRPr="00116A0E">
        <w:rPr>
          <w:rFonts w:ascii="Microsoft YaHei UI" w:eastAsia="Microsoft YaHei UI" w:hAnsi="Microsoft YaHei UI" w:cs="Microsoft YaHei UI" w:hint="eastAsia"/>
          <w:color w:val="434343"/>
          <w:sz w:val="18"/>
          <w:szCs w:val="18"/>
          <w:shd w:val="clear" w:color="auto" w:fill="F2F2F2"/>
        </w:rPr>
        <w:t xml:space="preserve">用主义者 </w:t>
      </w:r>
      <w:r w:rsidR="001E5AD4" w:rsidRPr="00116A0E">
        <w:rPr>
          <w:rFonts w:hint="eastAsia"/>
          <w:lang w:val="en-US"/>
        </w:rPr>
        <w:t>）</w:t>
      </w:r>
      <w:r w:rsidRPr="00116A0E">
        <w:rPr>
          <w:lang w:val="en-US"/>
        </w:rPr>
        <w:t>: in favor of death penalties</w:t>
      </w:r>
    </w:p>
    <w:p w:rsidR="00CC35DD" w:rsidRPr="00116A0E" w:rsidRDefault="00CC35DD" w:rsidP="00CC35DD">
      <w:pPr>
        <w:pStyle w:val="ListParagraph"/>
        <w:rPr>
          <w:lang w:val="en-US"/>
        </w:rPr>
      </w:pPr>
      <w:r w:rsidRPr="00116A0E">
        <w:rPr>
          <w:noProof/>
        </w:rPr>
        <w:drawing>
          <wp:inline distT="0" distB="0" distL="0" distR="0" wp14:anchorId="6C48372D" wp14:editId="0F5873AA">
            <wp:extent cx="5622878" cy="668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544"/>
                    <a:stretch/>
                  </pic:blipFill>
                  <pic:spPr bwMode="auto">
                    <a:xfrm>
                      <a:off x="0" y="0"/>
                      <a:ext cx="5622878" cy="668020"/>
                    </a:xfrm>
                    <a:prstGeom prst="rect">
                      <a:avLst/>
                    </a:prstGeom>
                    <a:ln>
                      <a:noFill/>
                    </a:ln>
                    <a:extLst>
                      <a:ext uri="{53640926-AAD7-44D8-BBD7-CCE9431645EC}">
                        <a14:shadowObscured xmlns:a14="http://schemas.microsoft.com/office/drawing/2010/main"/>
                      </a:ext>
                    </a:extLst>
                  </pic:spPr>
                </pic:pic>
              </a:graphicData>
            </a:graphic>
          </wp:inline>
        </w:drawing>
      </w:r>
    </w:p>
    <w:p w:rsidR="00E32AD1" w:rsidRPr="00116A0E" w:rsidRDefault="002D0D0E" w:rsidP="002D0D0E">
      <w:pPr>
        <w:ind w:left="709"/>
        <w:rPr>
          <w:lang w:val="en-US"/>
        </w:rPr>
      </w:pPr>
      <w:r w:rsidRPr="00116A0E">
        <w:rPr>
          <w:noProof/>
        </w:rPr>
        <w:drawing>
          <wp:inline distT="0" distB="0" distL="0" distR="0" wp14:anchorId="466BCC16" wp14:editId="618A9224">
            <wp:extent cx="5663821" cy="47672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 r="2309" b="10448"/>
                    <a:stretch/>
                  </pic:blipFill>
                  <pic:spPr bwMode="auto">
                    <a:xfrm>
                      <a:off x="0" y="0"/>
                      <a:ext cx="5815855" cy="489525"/>
                    </a:xfrm>
                    <a:prstGeom prst="rect">
                      <a:avLst/>
                    </a:prstGeom>
                    <a:ln>
                      <a:noFill/>
                    </a:ln>
                    <a:extLst>
                      <a:ext uri="{53640926-AAD7-44D8-BBD7-CCE9431645EC}">
                        <a14:shadowObscured xmlns:a14="http://schemas.microsoft.com/office/drawing/2010/main"/>
                      </a:ext>
                    </a:extLst>
                  </pic:spPr>
                </pic:pic>
              </a:graphicData>
            </a:graphic>
          </wp:inline>
        </w:drawing>
      </w:r>
    </w:p>
    <w:p w:rsidR="00E32AD1" w:rsidRPr="00116A0E" w:rsidRDefault="00E32AD1" w:rsidP="00E32AD1">
      <w:pPr>
        <w:rPr>
          <w:lang w:val="en-US"/>
        </w:rPr>
      </w:pPr>
    </w:p>
    <w:p w:rsidR="002D0D0E" w:rsidRPr="00116A0E" w:rsidRDefault="002D0D0E" w:rsidP="0069190D">
      <w:pPr>
        <w:pStyle w:val="ListParagraph"/>
        <w:numPr>
          <w:ilvl w:val="0"/>
          <w:numId w:val="3"/>
        </w:numPr>
        <w:rPr>
          <w:lang w:val="en-US"/>
        </w:rPr>
      </w:pPr>
      <w:proofErr w:type="gramStart"/>
      <w:r w:rsidRPr="00116A0E">
        <w:rPr>
          <w:lang w:val="en-US"/>
        </w:rPr>
        <w:t>Humanist</w:t>
      </w:r>
      <w:r w:rsidR="001E5AD4" w:rsidRPr="00116A0E">
        <w:rPr>
          <w:rStyle w:val="Heading4Char"/>
          <w:rFonts w:ascii="Tahoma" w:eastAsiaTheme="minorEastAsia" w:hAnsi="Tahoma" w:cs="Tahoma"/>
          <w:b w:val="0"/>
          <w:bCs w:val="0"/>
          <w:color w:val="666666"/>
          <w:sz w:val="20"/>
          <w:szCs w:val="20"/>
          <w:shd w:val="clear" w:color="auto" w:fill="F2F2F2"/>
        </w:rPr>
        <w:t xml:space="preserve"> </w:t>
      </w:r>
      <w:r w:rsidR="001E5AD4" w:rsidRPr="00116A0E">
        <w:rPr>
          <w:rStyle w:val="apple-converted-space"/>
          <w:rFonts w:ascii="Tahoma" w:hAnsi="Tahoma" w:cs="Tahoma"/>
          <w:b/>
          <w:bCs/>
          <w:color w:val="666666"/>
          <w:sz w:val="20"/>
          <w:szCs w:val="20"/>
          <w:shd w:val="clear" w:color="auto" w:fill="F2F2F2"/>
        </w:rPr>
        <w:t> </w:t>
      </w:r>
      <w:r w:rsidR="001E5AD4" w:rsidRPr="00116A0E">
        <w:rPr>
          <w:rStyle w:val="phonetic"/>
          <w:rFonts w:ascii="Lucida Sans Unicode" w:hAnsi="Lucida Sans Unicode" w:cs="Lucida Sans Unicode"/>
          <w:color w:val="666666"/>
          <w:sz w:val="20"/>
          <w:szCs w:val="20"/>
          <w:bdr w:val="none" w:sz="0" w:space="0" w:color="auto" w:frame="1"/>
          <w:shd w:val="clear" w:color="auto" w:fill="F2F2F2"/>
        </w:rPr>
        <w:t>[</w:t>
      </w:r>
      <w:proofErr w:type="gramEnd"/>
      <w:r w:rsidR="001E5AD4" w:rsidRPr="00116A0E">
        <w:rPr>
          <w:rStyle w:val="phonetic"/>
          <w:rFonts w:ascii="Lucida Sans Unicode" w:hAnsi="Lucida Sans Unicode" w:cs="Lucida Sans Unicode"/>
          <w:color w:val="666666"/>
          <w:sz w:val="20"/>
          <w:szCs w:val="20"/>
          <w:bdr w:val="none" w:sz="0" w:space="0" w:color="auto" w:frame="1"/>
          <w:shd w:val="clear" w:color="auto" w:fill="F2F2F2"/>
        </w:rPr>
        <w:t>'hjʊmənɪst]</w:t>
      </w:r>
      <w:r w:rsidRPr="00116A0E">
        <w:rPr>
          <w:rFonts w:hint="eastAsia"/>
          <w:lang w:val="en-US"/>
        </w:rPr>
        <w:t>人文主义者</w:t>
      </w:r>
      <w:r w:rsidRPr="00116A0E">
        <w:rPr>
          <w:lang w:val="en-US"/>
        </w:rPr>
        <w:t xml:space="preserve">: </w:t>
      </w:r>
      <w:r w:rsidR="001665F6" w:rsidRPr="00116A0E">
        <w:rPr>
          <w:rFonts w:hint="eastAsia"/>
          <w:lang w:val="en-US"/>
        </w:rPr>
        <w:t xml:space="preserve">oppose </w:t>
      </w:r>
      <w:r w:rsidRPr="00116A0E">
        <w:rPr>
          <w:lang w:val="en-US"/>
        </w:rPr>
        <w:t>death penalties</w:t>
      </w:r>
    </w:p>
    <w:p w:rsidR="00E32AD1" w:rsidRPr="00116A0E" w:rsidRDefault="005A64B6" w:rsidP="00AE5F4D">
      <w:pPr>
        <w:ind w:left="-426" w:right="-590"/>
        <w:rPr>
          <w:lang w:val="en-US"/>
        </w:rPr>
      </w:pPr>
      <w:r w:rsidRPr="00116A0E">
        <w:rPr>
          <w:noProof/>
        </w:rPr>
        <w:drawing>
          <wp:inline distT="0" distB="0" distL="0" distR="0" wp14:anchorId="066F92AA" wp14:editId="4C50816D">
            <wp:extent cx="2894729" cy="27295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73" r="3664"/>
                    <a:stretch/>
                  </pic:blipFill>
                  <pic:spPr bwMode="auto">
                    <a:xfrm>
                      <a:off x="0" y="0"/>
                      <a:ext cx="3261534" cy="307542"/>
                    </a:xfrm>
                    <a:prstGeom prst="rect">
                      <a:avLst/>
                    </a:prstGeom>
                    <a:ln>
                      <a:noFill/>
                    </a:ln>
                    <a:extLst>
                      <a:ext uri="{53640926-AAD7-44D8-BBD7-CCE9431645EC}">
                        <a14:shadowObscured xmlns:a14="http://schemas.microsoft.com/office/drawing/2010/main"/>
                      </a:ext>
                    </a:extLst>
                  </pic:spPr>
                </pic:pic>
              </a:graphicData>
            </a:graphic>
          </wp:inline>
        </w:drawing>
      </w:r>
      <w:r w:rsidRPr="00116A0E">
        <w:rPr>
          <w:noProof/>
        </w:rPr>
        <w:drawing>
          <wp:inline distT="0" distB="0" distL="0" distR="0" wp14:anchorId="39F0CFB0" wp14:editId="74924FDD">
            <wp:extent cx="3459186" cy="266065"/>
            <wp:effectExtent l="0" t="0" r="825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866" t="1" r="3566" b="-16"/>
                    <a:stretch/>
                  </pic:blipFill>
                  <pic:spPr bwMode="auto">
                    <a:xfrm>
                      <a:off x="0" y="0"/>
                      <a:ext cx="3525246" cy="271146"/>
                    </a:xfrm>
                    <a:prstGeom prst="rect">
                      <a:avLst/>
                    </a:prstGeom>
                    <a:ln>
                      <a:noFill/>
                    </a:ln>
                    <a:extLst>
                      <a:ext uri="{53640926-AAD7-44D8-BBD7-CCE9431645EC}">
                        <a14:shadowObscured xmlns:a14="http://schemas.microsoft.com/office/drawing/2010/main"/>
                      </a:ext>
                    </a:extLst>
                  </pic:spPr>
                </pic:pic>
              </a:graphicData>
            </a:graphic>
          </wp:inline>
        </w:drawing>
      </w:r>
    </w:p>
    <w:p w:rsidR="00E32AD1" w:rsidRPr="00116A0E" w:rsidRDefault="005A64B6" w:rsidP="00AE5F4D">
      <w:pPr>
        <w:ind w:left="-426" w:right="-590"/>
        <w:rPr>
          <w:noProof/>
        </w:rPr>
      </w:pPr>
      <w:r w:rsidRPr="00116A0E">
        <w:rPr>
          <w:noProof/>
        </w:rPr>
        <w:drawing>
          <wp:inline distT="0" distB="0" distL="0" distR="0" wp14:anchorId="754DF499" wp14:editId="451B284A">
            <wp:extent cx="6016625" cy="5207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59418" cy="524403"/>
                    </a:xfrm>
                    <a:prstGeom prst="rect">
                      <a:avLst/>
                    </a:prstGeom>
                  </pic:spPr>
                </pic:pic>
              </a:graphicData>
            </a:graphic>
          </wp:inline>
        </w:drawing>
      </w:r>
    </w:p>
    <w:p w:rsidR="005A64B6" w:rsidRPr="00116A0E" w:rsidRDefault="00DD6E6A" w:rsidP="00AE5F4D">
      <w:pPr>
        <w:ind w:left="-426" w:right="-590"/>
        <w:rPr>
          <w:noProof/>
        </w:rPr>
      </w:pPr>
      <w:r w:rsidRPr="00116A0E">
        <w:rPr>
          <w:noProof/>
        </w:rPr>
        <w:drawing>
          <wp:inline distT="0" distB="0" distL="0" distR="0" wp14:anchorId="03C097F2" wp14:editId="7C67EDC8">
            <wp:extent cx="6016625" cy="48514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6625" cy="485140"/>
                    </a:xfrm>
                    <a:prstGeom prst="rect">
                      <a:avLst/>
                    </a:prstGeom>
                  </pic:spPr>
                </pic:pic>
              </a:graphicData>
            </a:graphic>
          </wp:inline>
        </w:drawing>
      </w:r>
    </w:p>
    <w:p w:rsidR="00E32AD1" w:rsidRPr="00116A0E" w:rsidRDefault="00DD6E6A" w:rsidP="00AE5F4D">
      <w:pPr>
        <w:ind w:left="-426" w:right="-590"/>
        <w:rPr>
          <w:noProof/>
        </w:rPr>
      </w:pPr>
      <w:r w:rsidRPr="00116A0E">
        <w:rPr>
          <w:noProof/>
        </w:rPr>
        <w:drawing>
          <wp:inline distT="0" distB="0" distL="0" distR="0" wp14:anchorId="497C8F57" wp14:editId="3257389A">
            <wp:extent cx="6016625" cy="485775"/>
            <wp:effectExtent l="0" t="0" r="31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625" cy="485775"/>
                    </a:xfrm>
                    <a:prstGeom prst="rect">
                      <a:avLst/>
                    </a:prstGeom>
                  </pic:spPr>
                </pic:pic>
              </a:graphicData>
            </a:graphic>
          </wp:inline>
        </w:drawing>
      </w:r>
    </w:p>
    <w:p w:rsidR="00DD6E6A" w:rsidRPr="00116A0E" w:rsidRDefault="00DD6E6A" w:rsidP="00AE5F4D">
      <w:pPr>
        <w:ind w:left="-426" w:right="-590"/>
        <w:rPr>
          <w:noProof/>
        </w:rPr>
      </w:pPr>
      <w:r w:rsidRPr="00116A0E">
        <w:rPr>
          <w:noProof/>
        </w:rPr>
        <w:drawing>
          <wp:inline distT="0" distB="0" distL="0" distR="0" wp14:anchorId="0B1980EB" wp14:editId="211F0C4B">
            <wp:extent cx="3248167" cy="33549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4386" cy="341298"/>
                    </a:xfrm>
                    <a:prstGeom prst="rect">
                      <a:avLst/>
                    </a:prstGeom>
                  </pic:spPr>
                </pic:pic>
              </a:graphicData>
            </a:graphic>
          </wp:inline>
        </w:drawing>
      </w:r>
      <w:r w:rsidR="00C335DE" w:rsidRPr="00116A0E">
        <w:rPr>
          <w:noProof/>
        </w:rPr>
        <w:t xml:space="preserve">    abolish/repeal a law  </w:t>
      </w:r>
      <w:r w:rsidR="00B15A69" w:rsidRPr="00116A0E">
        <w:rPr>
          <w:noProof/>
        </w:rPr>
        <w:t>废除；</w:t>
      </w:r>
      <w:r w:rsidR="00C335DE" w:rsidRPr="00116A0E">
        <w:rPr>
          <w:noProof/>
        </w:rPr>
        <w:t>废</w:t>
      </w:r>
      <w:r w:rsidR="00C335DE" w:rsidRPr="00116A0E">
        <w:rPr>
          <w:rFonts w:hint="eastAsia"/>
          <w:noProof/>
        </w:rPr>
        <w:t>止</w:t>
      </w:r>
      <w:r w:rsidR="00B15A69" w:rsidRPr="00116A0E">
        <w:rPr>
          <w:rFonts w:hint="eastAsia"/>
          <w:noProof/>
        </w:rPr>
        <w:t>(</w:t>
      </w:r>
      <w:r w:rsidR="00B15A69" w:rsidRPr="00116A0E">
        <w:rPr>
          <w:noProof/>
        </w:rPr>
        <w:t>法</w:t>
      </w:r>
      <w:r w:rsidR="00B15A69" w:rsidRPr="00116A0E">
        <w:rPr>
          <w:rFonts w:hint="eastAsia"/>
          <w:noProof/>
        </w:rPr>
        <w:t>令</w:t>
      </w:r>
      <w:r w:rsidR="00B15A69" w:rsidRPr="00116A0E">
        <w:rPr>
          <w:rFonts w:hint="eastAsia"/>
          <w:noProof/>
        </w:rPr>
        <w:t>)</w:t>
      </w:r>
    </w:p>
    <w:p w:rsidR="00DD6E6A" w:rsidRPr="00116A0E" w:rsidRDefault="00517D58" w:rsidP="00AE5F4D">
      <w:pPr>
        <w:ind w:left="-426" w:right="-590"/>
        <w:rPr>
          <w:noProof/>
        </w:rPr>
      </w:pPr>
      <w:r w:rsidRPr="00116A0E">
        <w:rPr>
          <w:noProof/>
        </w:rPr>
        <w:lastRenderedPageBreak/>
        <w:drawing>
          <wp:inline distT="0" distB="0" distL="0" distR="0" wp14:anchorId="7FF91AA7" wp14:editId="037AAEB0">
            <wp:extent cx="6016625" cy="529590"/>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6625" cy="529590"/>
                    </a:xfrm>
                    <a:prstGeom prst="rect">
                      <a:avLst/>
                    </a:prstGeom>
                  </pic:spPr>
                </pic:pic>
              </a:graphicData>
            </a:graphic>
          </wp:inline>
        </w:drawing>
      </w:r>
    </w:p>
    <w:p w:rsidR="00517D58" w:rsidRPr="00116A0E" w:rsidRDefault="00517D58" w:rsidP="00AE5F4D">
      <w:pPr>
        <w:ind w:left="-426" w:right="-590"/>
        <w:rPr>
          <w:noProof/>
        </w:rPr>
      </w:pPr>
      <w:r w:rsidRPr="00116A0E">
        <w:rPr>
          <w:noProof/>
        </w:rPr>
        <w:drawing>
          <wp:inline distT="0" distB="0" distL="0" distR="0" wp14:anchorId="6A65C462" wp14:editId="5DBB0ECF">
            <wp:extent cx="3991970" cy="32347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72596" cy="330008"/>
                    </a:xfrm>
                    <a:prstGeom prst="rect">
                      <a:avLst/>
                    </a:prstGeom>
                  </pic:spPr>
                </pic:pic>
              </a:graphicData>
            </a:graphic>
          </wp:inline>
        </w:drawing>
      </w:r>
    </w:p>
    <w:p w:rsidR="008550E4" w:rsidRPr="00116A0E" w:rsidRDefault="008550E4" w:rsidP="00AE5F4D">
      <w:pPr>
        <w:ind w:left="-426" w:right="-590"/>
        <w:rPr>
          <w:b/>
          <w:noProof/>
        </w:rPr>
      </w:pPr>
      <w:r w:rsidRPr="00116A0E">
        <w:t>endearing /ɪnˈdɪərɪŋ</w:t>
      </w:r>
      <w:proofErr w:type="gramStart"/>
      <w:r w:rsidRPr="00116A0E">
        <w:t>/  If</w:t>
      </w:r>
      <w:proofErr w:type="gramEnd"/>
      <w:r w:rsidRPr="00116A0E">
        <w:t xml:space="preserve"> you describe someone's behaviour as endearing, you mean that it causes you to </w:t>
      </w:r>
      <w:r w:rsidRPr="00116A0E">
        <w:rPr>
          <w:b/>
          <w:highlight w:val="yellow"/>
          <w:u w:val="single"/>
        </w:rPr>
        <w:t>feel very fond of</w:t>
      </w:r>
      <w:r w:rsidRPr="00116A0E">
        <w:rPr>
          <w:b/>
          <w:u w:val="single"/>
        </w:rPr>
        <w:t xml:space="preserve"> </w:t>
      </w:r>
      <w:r w:rsidRPr="00116A0E">
        <w:t xml:space="preserve">them, like it very much. </w:t>
      </w:r>
      <w:r w:rsidRPr="00116A0E">
        <w:rPr>
          <w:rFonts w:hint="eastAsia"/>
        </w:rPr>
        <w:t>惹人喜爱</w:t>
      </w:r>
      <w:r w:rsidRPr="00116A0E">
        <w:t>的</w:t>
      </w:r>
      <w:r w:rsidRPr="00116A0E">
        <w:rPr>
          <w:rFonts w:hint="eastAsia"/>
        </w:rPr>
        <w:t>/</w:t>
      </w:r>
      <w:r w:rsidRPr="00116A0E">
        <w:rPr>
          <w:rFonts w:hint="eastAsia"/>
        </w:rPr>
        <w:t>招人喜爱的</w:t>
      </w:r>
    </w:p>
    <w:p w:rsidR="00517D58" w:rsidRPr="00116A0E" w:rsidRDefault="00517D58" w:rsidP="00AE5F4D">
      <w:pPr>
        <w:ind w:left="-426" w:right="-590"/>
        <w:rPr>
          <w:noProof/>
        </w:rPr>
      </w:pPr>
      <w:r w:rsidRPr="00116A0E">
        <w:rPr>
          <w:noProof/>
        </w:rPr>
        <w:drawing>
          <wp:inline distT="0" distB="0" distL="0" distR="0" wp14:anchorId="18339E46" wp14:editId="058E4F5A">
            <wp:extent cx="6016625" cy="80835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6625" cy="808355"/>
                    </a:xfrm>
                    <a:prstGeom prst="rect">
                      <a:avLst/>
                    </a:prstGeom>
                  </pic:spPr>
                </pic:pic>
              </a:graphicData>
            </a:graphic>
          </wp:inline>
        </w:drawing>
      </w:r>
    </w:p>
    <w:p w:rsidR="00D54D12" w:rsidRPr="00116A0E" w:rsidRDefault="00517D58" w:rsidP="00AE5F4D">
      <w:pPr>
        <w:ind w:left="-426" w:right="-590"/>
        <w:rPr>
          <w:b/>
          <w:noProof/>
        </w:rPr>
      </w:pPr>
      <w:r w:rsidRPr="00116A0E">
        <w:rPr>
          <w:rFonts w:hint="eastAsia"/>
          <w:b/>
          <w:noProof/>
          <w:highlight w:val="yellow"/>
        </w:rPr>
        <w:t>己所不欲，</w:t>
      </w:r>
      <w:r w:rsidR="00D54D12" w:rsidRPr="00116A0E">
        <w:rPr>
          <w:rFonts w:hint="eastAsia"/>
          <w:b/>
          <w:noProof/>
          <w:highlight w:val="yellow"/>
        </w:rPr>
        <w:t>勿施于人</w:t>
      </w:r>
      <w:r w:rsidR="00D54D12" w:rsidRPr="00116A0E">
        <w:rPr>
          <w:rFonts w:hint="eastAsia"/>
          <w:b/>
          <w:noProof/>
          <w:highlight w:val="yellow"/>
        </w:rPr>
        <w:t xml:space="preserve">: </w:t>
      </w:r>
      <w:r w:rsidR="00D54D12" w:rsidRPr="00116A0E">
        <w:rPr>
          <w:b/>
          <w:noProof/>
          <w:highlight w:val="yellow"/>
        </w:rPr>
        <w:t xml:space="preserve"> </w:t>
      </w:r>
      <w:r w:rsidR="00D54D12" w:rsidRPr="00116A0E">
        <w:rPr>
          <w:rFonts w:hint="eastAsia"/>
          <w:b/>
          <w:noProof/>
          <w:highlight w:val="yellow"/>
        </w:rPr>
        <w:t>The golden rule states</w:t>
      </w:r>
      <w:r w:rsidR="00D54D12" w:rsidRPr="00116A0E">
        <w:rPr>
          <w:b/>
          <w:noProof/>
          <w:highlight w:val="yellow"/>
        </w:rPr>
        <w:t xml:space="preserve"> “treat others only in ways that you’re willing to be treated in the exact same situation’.</w:t>
      </w:r>
    </w:p>
    <w:p w:rsidR="00E32AD1" w:rsidRPr="00116A0E" w:rsidRDefault="00407936" w:rsidP="00AE5F4D">
      <w:pPr>
        <w:ind w:left="-426" w:right="-590"/>
        <w:rPr>
          <w:noProof/>
        </w:rPr>
      </w:pPr>
      <w:r w:rsidRPr="00116A0E">
        <w:rPr>
          <w:noProof/>
        </w:rPr>
        <w:drawing>
          <wp:inline distT="0" distB="0" distL="0" distR="0" wp14:anchorId="232024F4" wp14:editId="0262BBC9">
            <wp:extent cx="6016625" cy="791210"/>
            <wp:effectExtent l="0" t="0" r="317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791210"/>
                    </a:xfrm>
                    <a:prstGeom prst="rect">
                      <a:avLst/>
                    </a:prstGeom>
                  </pic:spPr>
                </pic:pic>
              </a:graphicData>
            </a:graphic>
          </wp:inline>
        </w:drawing>
      </w:r>
    </w:p>
    <w:p w:rsidR="00407936" w:rsidRPr="00116A0E" w:rsidRDefault="00407936" w:rsidP="00AE5F4D">
      <w:pPr>
        <w:ind w:left="-426" w:right="-590"/>
        <w:rPr>
          <w:noProof/>
        </w:rPr>
      </w:pPr>
      <w:r w:rsidRPr="00116A0E">
        <w:rPr>
          <w:noProof/>
        </w:rPr>
        <w:drawing>
          <wp:inline distT="0" distB="0" distL="0" distR="0" wp14:anchorId="6CC4549C" wp14:editId="5FE54E74">
            <wp:extent cx="6016625" cy="75946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6625" cy="759460"/>
                    </a:xfrm>
                    <a:prstGeom prst="rect">
                      <a:avLst/>
                    </a:prstGeom>
                  </pic:spPr>
                </pic:pic>
              </a:graphicData>
            </a:graphic>
          </wp:inline>
        </w:drawing>
      </w:r>
    </w:p>
    <w:p w:rsidR="00407936" w:rsidRPr="00116A0E" w:rsidRDefault="00407936" w:rsidP="00AE5F4D">
      <w:pPr>
        <w:ind w:left="-426" w:right="-590"/>
        <w:rPr>
          <w:noProof/>
        </w:rPr>
      </w:pPr>
      <w:r w:rsidRPr="00116A0E">
        <w:rPr>
          <w:noProof/>
        </w:rPr>
        <w:drawing>
          <wp:inline distT="0" distB="0" distL="0" distR="0" wp14:anchorId="129A5DA7" wp14:editId="40DB9FEF">
            <wp:extent cx="5247564" cy="34282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7464" cy="352616"/>
                    </a:xfrm>
                    <a:prstGeom prst="rect">
                      <a:avLst/>
                    </a:prstGeom>
                  </pic:spPr>
                </pic:pic>
              </a:graphicData>
            </a:graphic>
          </wp:inline>
        </w:drawing>
      </w:r>
    </w:p>
    <w:p w:rsidR="00407936" w:rsidRPr="00116A0E" w:rsidRDefault="00407936" w:rsidP="00E32AD1">
      <w:pPr>
        <w:rPr>
          <w:lang w:val="en-US"/>
        </w:rPr>
      </w:pPr>
    </w:p>
    <w:p w:rsidR="001C6A59" w:rsidRPr="00116A0E" w:rsidRDefault="001C6A59" w:rsidP="001C6A59">
      <w:pPr>
        <w:pStyle w:val="Heading2"/>
      </w:pPr>
      <w:r w:rsidRPr="00116A0E">
        <w:t>Systems of belief</w:t>
      </w:r>
    </w:p>
    <w:p w:rsidR="001C6A59" w:rsidRPr="00116A0E" w:rsidRDefault="001C6A59" w:rsidP="0069190D">
      <w:pPr>
        <w:pStyle w:val="ListParagraph"/>
        <w:numPr>
          <w:ilvl w:val="0"/>
          <w:numId w:val="4"/>
        </w:num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Use the suffix </w:t>
      </w:r>
      <w:r w:rsidRPr="00116A0E">
        <w:rPr>
          <w:rFonts w:ascii="Times New Roman" w:eastAsia="Times New Roman" w:hAnsi="Times New Roman" w:cs="Times New Roman"/>
          <w:b/>
          <w:bCs/>
          <w:sz w:val="24"/>
          <w:szCs w:val="24"/>
        </w:rPr>
        <w:t>-ism</w:t>
      </w:r>
      <w:r w:rsidRPr="00116A0E">
        <w:rPr>
          <w:rFonts w:ascii="Times New Roman" w:eastAsia="Times New Roman" w:hAnsi="Times New Roman" w:cs="Times New Roman"/>
          <w:sz w:val="24"/>
          <w:szCs w:val="24"/>
        </w:rPr>
        <w:t xml:space="preserve"> for words that refer to a school of </w:t>
      </w:r>
      <w:r w:rsidRPr="00116A0E">
        <w:rPr>
          <w:rFonts w:ascii="Times New Roman" w:eastAsia="Times New Roman" w:hAnsi="Times New Roman" w:cs="Times New Roman"/>
          <w:b/>
          <w:sz w:val="24"/>
          <w:szCs w:val="24"/>
        </w:rPr>
        <w:t>philosophy</w:t>
      </w:r>
      <w:r w:rsidRPr="00116A0E">
        <w:rPr>
          <w:rFonts w:ascii="Times New Roman" w:eastAsia="Times New Roman" w:hAnsi="Times New Roman" w:cs="Times New Roman"/>
          <w:sz w:val="24"/>
          <w:szCs w:val="24"/>
        </w:rPr>
        <w:t xml:space="preserve"> or a system of </w:t>
      </w:r>
      <w:r w:rsidRPr="00116A0E">
        <w:rPr>
          <w:rFonts w:ascii="Times New Roman" w:eastAsia="Times New Roman" w:hAnsi="Times New Roman" w:cs="Times New Roman"/>
          <w:b/>
          <w:sz w:val="24"/>
          <w:szCs w:val="24"/>
        </w:rPr>
        <w:t>beliefs</w:t>
      </w:r>
      <w:r w:rsidRPr="00116A0E">
        <w:rPr>
          <w:rFonts w:ascii="Times New Roman" w:eastAsia="Times New Roman" w:hAnsi="Times New Roman" w:cs="Times New Roman"/>
          <w:sz w:val="24"/>
          <w:szCs w:val="24"/>
        </w:rPr>
        <w:t>.</w:t>
      </w:r>
    </w:p>
    <w:p w:rsidR="001C6A59" w:rsidRPr="00116A0E" w:rsidRDefault="001C6A59" w:rsidP="0069190D">
      <w:pPr>
        <w:pStyle w:val="ListParagraph"/>
        <w:numPr>
          <w:ilvl w:val="0"/>
          <w:numId w:val="4"/>
        </w:num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Use the suffix </w:t>
      </w:r>
      <w:r w:rsidRPr="00116A0E">
        <w:rPr>
          <w:rFonts w:ascii="Times New Roman" w:eastAsia="Times New Roman" w:hAnsi="Times New Roman" w:cs="Times New Roman"/>
          <w:b/>
          <w:bCs/>
          <w:sz w:val="24"/>
          <w:szCs w:val="24"/>
        </w:rPr>
        <w:t>-ist</w:t>
      </w:r>
      <w:r w:rsidRPr="00116A0E">
        <w:rPr>
          <w:rFonts w:ascii="Times New Roman" w:eastAsia="Times New Roman" w:hAnsi="Times New Roman" w:cs="Times New Roman"/>
          <w:sz w:val="24"/>
          <w:szCs w:val="24"/>
        </w:rPr>
        <w:t xml:space="preserve"> for words that refer to a </w:t>
      </w:r>
      <w:r w:rsidRPr="00116A0E">
        <w:rPr>
          <w:rFonts w:ascii="Times New Roman" w:eastAsia="Times New Roman" w:hAnsi="Times New Roman" w:cs="Times New Roman"/>
          <w:b/>
          <w:sz w:val="24"/>
          <w:szCs w:val="24"/>
        </w:rPr>
        <w:t>person</w:t>
      </w:r>
      <w:r w:rsidRPr="00116A0E">
        <w:rPr>
          <w:rFonts w:ascii="Times New Roman" w:eastAsia="Times New Roman" w:hAnsi="Times New Roman" w:cs="Times New Roman"/>
          <w:sz w:val="24"/>
          <w:szCs w:val="24"/>
        </w:rPr>
        <w:t xml:space="preserve"> who belongs to a </w:t>
      </w:r>
      <w:proofErr w:type="gramStart"/>
      <w:r w:rsidRPr="00116A0E">
        <w:rPr>
          <w:rFonts w:ascii="Times New Roman" w:eastAsia="Times New Roman" w:hAnsi="Times New Roman" w:cs="Times New Roman"/>
          <w:sz w:val="24"/>
          <w:szCs w:val="24"/>
        </w:rPr>
        <w:t>particular school</w:t>
      </w:r>
      <w:proofErr w:type="gramEnd"/>
      <w:r w:rsidRPr="00116A0E">
        <w:rPr>
          <w:rFonts w:ascii="Times New Roman" w:eastAsia="Times New Roman" w:hAnsi="Times New Roman" w:cs="Times New Roman"/>
          <w:sz w:val="24"/>
          <w:szCs w:val="24"/>
        </w:rPr>
        <w:t xml:space="preserve"> of </w:t>
      </w:r>
      <w:r w:rsidRPr="00116A0E">
        <w:rPr>
          <w:rFonts w:ascii="Times New Roman" w:eastAsia="Times New Roman" w:hAnsi="Times New Roman" w:cs="Times New Roman"/>
          <w:b/>
          <w:sz w:val="24"/>
          <w:szCs w:val="24"/>
        </w:rPr>
        <w:t>philosophy</w:t>
      </w:r>
      <w:r w:rsidRPr="00116A0E">
        <w:rPr>
          <w:rFonts w:ascii="Times New Roman" w:eastAsia="Times New Roman" w:hAnsi="Times New Roman" w:cs="Times New Roman"/>
          <w:sz w:val="24"/>
          <w:szCs w:val="24"/>
        </w:rPr>
        <w:t xml:space="preserve"> or </w:t>
      </w:r>
      <w:r w:rsidRPr="00116A0E">
        <w:rPr>
          <w:rFonts w:ascii="Times New Roman" w:eastAsia="Times New Roman" w:hAnsi="Times New Roman" w:cs="Times New Roman"/>
          <w:b/>
          <w:sz w:val="24"/>
          <w:szCs w:val="24"/>
        </w:rPr>
        <w:t>belief</w:t>
      </w:r>
      <w:r w:rsidRPr="00116A0E">
        <w:rPr>
          <w:rFonts w:ascii="Times New Roman" w:eastAsia="Times New Roman" w:hAnsi="Times New Roman" w:cs="Times New Roman"/>
          <w:sz w:val="24"/>
          <w:szCs w:val="24"/>
        </w:rPr>
        <w:t>.</w:t>
      </w:r>
    </w:p>
    <w:p w:rsidR="00F04BE5" w:rsidRPr="00116A0E" w:rsidRDefault="00F04BE5" w:rsidP="00F04BE5"/>
    <w:tbl>
      <w:tblPr>
        <w:tblStyle w:val="TableGrid"/>
        <w:tblW w:w="11113" w:type="dxa"/>
        <w:tblInd w:w="-856" w:type="dxa"/>
        <w:tblLook w:val="04A0" w:firstRow="1" w:lastRow="0" w:firstColumn="1" w:lastColumn="0" w:noHBand="0" w:noVBand="1"/>
      </w:tblPr>
      <w:tblGrid>
        <w:gridCol w:w="6380"/>
        <w:gridCol w:w="4733"/>
      </w:tblGrid>
      <w:tr w:rsidR="00F04BE5" w:rsidRPr="00116A0E" w:rsidTr="00DF5041">
        <w:tc>
          <w:tcPr>
            <w:tcW w:w="6380" w:type="dxa"/>
          </w:tcPr>
          <w:p w:rsidR="00F04BE5" w:rsidRPr="00116A0E" w:rsidRDefault="00F04BE5" w:rsidP="00F04BE5">
            <w:r w:rsidRPr="00116A0E">
              <w:t xml:space="preserve">Use the suffix </w:t>
            </w:r>
            <w:r w:rsidRPr="00116A0E">
              <w:rPr>
                <w:b/>
                <w:bCs/>
              </w:rPr>
              <w:t>-ism</w:t>
            </w:r>
            <w:r w:rsidRPr="00116A0E">
              <w:t xml:space="preserve"> for words that refer to a school of </w:t>
            </w:r>
            <w:r w:rsidRPr="00116A0E">
              <w:rPr>
                <w:b/>
              </w:rPr>
              <w:t>philosophy</w:t>
            </w:r>
            <w:r w:rsidRPr="00116A0E">
              <w:t xml:space="preserve"> or a system of </w:t>
            </w:r>
            <w:r w:rsidRPr="00116A0E">
              <w:rPr>
                <w:b/>
              </w:rPr>
              <w:t>beliefs</w:t>
            </w:r>
            <w:r w:rsidRPr="00116A0E">
              <w:t>.</w:t>
            </w:r>
          </w:p>
          <w:p w:rsidR="00F04BE5" w:rsidRPr="00116A0E" w:rsidRDefault="00F04BE5" w:rsidP="00F04BE5"/>
        </w:tc>
        <w:tc>
          <w:tcPr>
            <w:tcW w:w="4733" w:type="dxa"/>
          </w:tcPr>
          <w:p w:rsidR="00F04BE5" w:rsidRPr="00116A0E" w:rsidRDefault="00F04BE5" w:rsidP="00F04BE5">
            <w:r w:rsidRPr="00116A0E">
              <w:t xml:space="preserve">a </w:t>
            </w:r>
            <w:r w:rsidRPr="00116A0E">
              <w:rPr>
                <w:b/>
              </w:rPr>
              <w:t>person</w:t>
            </w:r>
            <w:r w:rsidRPr="00116A0E">
              <w:t xml:space="preserve"> who belongs to a </w:t>
            </w:r>
            <w:proofErr w:type="gramStart"/>
            <w:r w:rsidRPr="00116A0E">
              <w:t>particular school</w:t>
            </w:r>
            <w:proofErr w:type="gramEnd"/>
            <w:r w:rsidRPr="00116A0E">
              <w:t xml:space="preserve"> of </w:t>
            </w:r>
            <w:r w:rsidRPr="00116A0E">
              <w:rPr>
                <w:b/>
              </w:rPr>
              <w:t>philosophy</w:t>
            </w:r>
            <w:r w:rsidRPr="00116A0E">
              <w:t xml:space="preserve"> or </w:t>
            </w:r>
            <w:r w:rsidRPr="00116A0E">
              <w:rPr>
                <w:b/>
              </w:rPr>
              <w:t>belief</w:t>
            </w:r>
            <w:r w:rsidRPr="00116A0E">
              <w:t>.</w:t>
            </w:r>
          </w:p>
          <w:p w:rsidR="00F04BE5" w:rsidRPr="00116A0E" w:rsidRDefault="00F04BE5" w:rsidP="00F04BE5"/>
        </w:tc>
      </w:tr>
      <w:tr w:rsidR="00F04BE5" w:rsidRPr="00116A0E" w:rsidTr="00DF5041">
        <w:tc>
          <w:tcPr>
            <w:tcW w:w="6380" w:type="dxa"/>
          </w:tcPr>
          <w:p w:rsidR="00F04BE5" w:rsidRPr="00116A0E" w:rsidRDefault="00F04BE5"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Hedonism</w:t>
            </w:r>
            <w:r w:rsidRPr="00116A0E">
              <w:rPr>
                <w:rFonts w:ascii="Times New Roman" w:eastAsia="Times New Roman" w:hAnsi="Times New Roman" w:cs="Times New Roman"/>
                <w:iCs/>
                <w:sz w:val="24"/>
                <w:szCs w:val="24"/>
              </w:rPr>
              <w:t xml:space="preserve"> refers to a belief that only what causes pleasure is good.</w:t>
            </w:r>
          </w:p>
          <w:p w:rsidR="00F04BE5" w:rsidRDefault="00F04BE5" w:rsidP="00F04BE5"/>
          <w:p w:rsidR="0092345D" w:rsidRPr="00675346" w:rsidRDefault="0092345D" w:rsidP="0092345D">
            <w:r w:rsidRPr="0092345D">
              <w:rPr>
                <w:highlight w:val="yellow"/>
              </w:rPr>
              <w:t xml:space="preserve">Carpe diem: enjoy the pleasures </w:t>
            </w:r>
            <w:r w:rsidRPr="0092345D">
              <w:rPr>
                <w:b/>
                <w:highlight w:val="yellow"/>
                <w:u w:val="single"/>
              </w:rPr>
              <w:t>of the moment</w:t>
            </w:r>
            <w:r w:rsidRPr="0092345D">
              <w:rPr>
                <w:highlight w:val="yellow"/>
              </w:rPr>
              <w:t xml:space="preserve">, without concern for the future </w:t>
            </w:r>
            <w:r w:rsidRPr="0092345D">
              <w:rPr>
                <w:rFonts w:hint="eastAsia"/>
                <w:sz w:val="16"/>
                <w:szCs w:val="16"/>
                <w:highlight w:val="yellow"/>
              </w:rPr>
              <w:t>及时行乐</w:t>
            </w:r>
          </w:p>
          <w:p w:rsidR="0092345D" w:rsidRPr="00116A0E" w:rsidRDefault="0092345D" w:rsidP="00F04BE5"/>
        </w:tc>
        <w:tc>
          <w:tcPr>
            <w:tcW w:w="4733" w:type="dxa"/>
          </w:tcPr>
          <w:p w:rsidR="00F04BE5" w:rsidRPr="00116A0E" w:rsidRDefault="00F04BE5"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iCs/>
                <w:sz w:val="24"/>
                <w:szCs w:val="24"/>
              </w:rPr>
              <w:t xml:space="preserve">Martin is a </w:t>
            </w:r>
            <w:r w:rsidRPr="00116A0E">
              <w:rPr>
                <w:rFonts w:ascii="Times New Roman" w:eastAsia="Times New Roman" w:hAnsi="Times New Roman" w:cs="Times New Roman"/>
                <w:b/>
                <w:bCs/>
                <w:iCs/>
                <w:sz w:val="24"/>
                <w:szCs w:val="24"/>
              </w:rPr>
              <w:t>hedonist</w:t>
            </w:r>
            <w:r w:rsidRPr="00116A0E">
              <w:rPr>
                <w:rFonts w:ascii="Times New Roman" w:eastAsia="Times New Roman" w:hAnsi="Times New Roman" w:cs="Times New Roman"/>
                <w:iCs/>
                <w:sz w:val="24"/>
                <w:szCs w:val="24"/>
              </w:rPr>
              <w:t>.</w:t>
            </w:r>
          </w:p>
          <w:p w:rsidR="00F04BE5" w:rsidRPr="00116A0E" w:rsidRDefault="00F04BE5" w:rsidP="00F04BE5"/>
        </w:tc>
      </w:tr>
      <w:tr w:rsidR="00F04BE5" w:rsidRPr="00116A0E" w:rsidTr="00DF5041">
        <w:tc>
          <w:tcPr>
            <w:tcW w:w="6380" w:type="dxa"/>
          </w:tcPr>
          <w:p w:rsidR="00F04BE5" w:rsidRPr="00116A0E" w:rsidRDefault="00F04BE5"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Utilitarianism</w:t>
            </w:r>
            <w:r w:rsidRPr="00116A0E">
              <w:rPr>
                <w:rFonts w:ascii="Times New Roman" w:eastAsia="Times New Roman" w:hAnsi="Times New Roman" w:cs="Times New Roman"/>
                <w:iCs/>
                <w:sz w:val="24"/>
                <w:szCs w:val="24"/>
              </w:rPr>
              <w:t xml:space="preserve"> is a belief that what is useful for the largest number of people is good.</w:t>
            </w:r>
          </w:p>
          <w:p w:rsidR="00F04BE5" w:rsidRPr="00116A0E" w:rsidRDefault="00F04BE5" w:rsidP="00F04BE5"/>
        </w:tc>
        <w:tc>
          <w:tcPr>
            <w:tcW w:w="4733" w:type="dxa"/>
          </w:tcPr>
          <w:p w:rsidR="00F04BE5" w:rsidRPr="00116A0E" w:rsidRDefault="00F04BE5"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iCs/>
                <w:sz w:val="24"/>
                <w:szCs w:val="24"/>
              </w:rPr>
              <w:t xml:space="preserve">Martin is a </w:t>
            </w:r>
            <w:r w:rsidRPr="00116A0E">
              <w:rPr>
                <w:rFonts w:ascii="Times New Roman" w:eastAsia="Times New Roman" w:hAnsi="Times New Roman" w:cs="Times New Roman"/>
                <w:b/>
                <w:iCs/>
                <w:sz w:val="24"/>
                <w:szCs w:val="24"/>
              </w:rPr>
              <w:t>utilitarian</w:t>
            </w:r>
          </w:p>
          <w:p w:rsidR="00F04BE5" w:rsidRPr="00116A0E" w:rsidRDefault="00F04BE5" w:rsidP="00F04BE5"/>
        </w:tc>
      </w:tr>
      <w:tr w:rsidR="00F04BE5" w:rsidRPr="00116A0E" w:rsidTr="00DF5041">
        <w:tc>
          <w:tcPr>
            <w:tcW w:w="6380" w:type="dxa"/>
          </w:tcPr>
          <w:p w:rsidR="00F04BE5" w:rsidRPr="00116A0E" w:rsidRDefault="00F04BE5"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lastRenderedPageBreak/>
              <w:t>Humanism</w:t>
            </w:r>
            <w:r w:rsidRPr="00116A0E">
              <w:rPr>
                <w:rFonts w:ascii="Times New Roman" w:eastAsia="Times New Roman" w:hAnsi="Times New Roman" w:cs="Times New Roman"/>
                <w:iCs/>
                <w:sz w:val="24"/>
                <w:szCs w:val="24"/>
              </w:rPr>
              <w:t xml:space="preserve"> is a system of thought that focuses on the needs and worth of human beings</w:t>
            </w:r>
          </w:p>
          <w:p w:rsidR="00F04BE5" w:rsidRPr="00116A0E" w:rsidRDefault="00F04BE5" w:rsidP="00F04BE5"/>
        </w:tc>
        <w:tc>
          <w:tcPr>
            <w:tcW w:w="4733" w:type="dxa"/>
          </w:tcPr>
          <w:p w:rsidR="00F04BE5" w:rsidRPr="00116A0E" w:rsidRDefault="00CA7CEA" w:rsidP="00F04BE5">
            <w:pPr>
              <w:rPr>
                <w:rFonts w:ascii="Times New Roman" w:eastAsia="Times New Roman" w:hAnsi="Times New Roman" w:cs="Times New Roman"/>
                <w:iCs/>
                <w:sz w:val="24"/>
                <w:szCs w:val="24"/>
              </w:rPr>
            </w:pPr>
            <w:r w:rsidRPr="00116A0E">
              <w:rPr>
                <w:rFonts w:ascii="Times New Roman" w:eastAsia="Times New Roman" w:hAnsi="Times New Roman" w:cs="Times New Roman"/>
                <w:b/>
                <w:iCs/>
                <w:sz w:val="24"/>
                <w:szCs w:val="24"/>
              </w:rPr>
              <w:t>h</w:t>
            </w:r>
            <w:r w:rsidR="00F04BE5" w:rsidRPr="00116A0E">
              <w:rPr>
                <w:rFonts w:ascii="Times New Roman" w:eastAsia="Times New Roman" w:hAnsi="Times New Roman" w:cs="Times New Roman"/>
                <w:b/>
                <w:iCs/>
                <w:sz w:val="24"/>
                <w:szCs w:val="24"/>
              </w:rPr>
              <w:t>umanist</w:t>
            </w:r>
            <w:r w:rsidR="00F04BE5" w:rsidRPr="00116A0E">
              <w:rPr>
                <w:rFonts w:ascii="Times New Roman" w:eastAsia="Times New Roman" w:hAnsi="Times New Roman" w:cs="Times New Roman"/>
                <w:iCs/>
                <w:sz w:val="24"/>
                <w:szCs w:val="24"/>
              </w:rPr>
              <w:t xml:space="preserve"> =&gt; humanistic</w:t>
            </w:r>
          </w:p>
        </w:tc>
      </w:tr>
      <w:tr w:rsidR="00F04BE5" w:rsidRPr="00116A0E" w:rsidTr="00DF5041">
        <w:tc>
          <w:tcPr>
            <w:tcW w:w="6380" w:type="dxa"/>
          </w:tcPr>
          <w:p w:rsidR="001137DC" w:rsidRPr="00116A0E" w:rsidRDefault="001137DC" w:rsidP="001137DC">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Altruism</w:t>
            </w:r>
            <w:r w:rsidRPr="00116A0E">
              <w:rPr>
                <w:rFonts w:ascii="Times New Roman" w:eastAsia="Times New Roman" w:hAnsi="Times New Roman" w:cs="Times New Roman"/>
                <w:iCs/>
                <w:sz w:val="24"/>
                <w:szCs w:val="24"/>
              </w:rPr>
              <w:t xml:space="preserve"> is unselfishness, or a great concern for the welfare of others.</w:t>
            </w:r>
          </w:p>
          <w:p w:rsidR="008933FD" w:rsidRPr="00116A0E" w:rsidRDefault="008933FD" w:rsidP="001137DC">
            <w:pPr>
              <w:rPr>
                <w:rFonts w:ascii="Times New Roman" w:eastAsia="Times New Roman" w:hAnsi="Times New Roman" w:cs="Times New Roman"/>
                <w:iCs/>
                <w:sz w:val="24"/>
                <w:szCs w:val="24"/>
              </w:rPr>
            </w:pPr>
          </w:p>
          <w:p w:rsidR="008933FD" w:rsidRPr="00116A0E" w:rsidRDefault="008933FD" w:rsidP="00CF63E3">
            <w:r w:rsidRPr="00116A0E">
              <w:t>altruism /ˈæltruːˌɪzəm/</w:t>
            </w:r>
            <w:r w:rsidRPr="00116A0E">
              <w:rPr>
                <w:rFonts w:hint="eastAsia"/>
              </w:rPr>
              <w:t>：</w:t>
            </w:r>
            <w:r w:rsidRPr="00116A0E">
              <w:t xml:space="preserve"> Altruism is unselfish concern for other people's happiness and welfare. </w:t>
            </w:r>
            <w:r w:rsidRPr="00116A0E">
              <w:rPr>
                <w:rFonts w:hint="eastAsia"/>
              </w:rPr>
              <w:t>利他主义</w:t>
            </w:r>
            <w:r w:rsidRPr="00116A0E">
              <w:rPr>
                <w:rFonts w:hint="eastAsia"/>
              </w:rPr>
              <w:t>(</w:t>
            </w:r>
            <w:r w:rsidRPr="00116A0E">
              <w:rPr>
                <w:rFonts w:hint="eastAsia"/>
              </w:rPr>
              <w:t>无私的</w:t>
            </w:r>
            <w:r w:rsidRPr="00116A0E">
              <w:rPr>
                <w:rFonts w:hint="eastAsia"/>
              </w:rPr>
              <w:t xml:space="preserve">) </w:t>
            </w:r>
            <w:r w:rsidR="00CF63E3" w:rsidRPr="00116A0E">
              <w:t xml:space="preserve">; </w:t>
            </w:r>
          </w:p>
          <w:p w:rsidR="008933FD" w:rsidRPr="00116A0E" w:rsidRDefault="008933FD" w:rsidP="008933FD">
            <w:r w:rsidRPr="00116A0E">
              <w:t xml:space="preserve">altruistic /ˈæltruːˌɪstɪk/ If your behaviour or motives are altruistic, you show concern for the happiness and welfare of other people rather than for yourself. </w:t>
            </w:r>
            <w:r w:rsidRPr="00116A0E">
              <w:t>利他的</w:t>
            </w:r>
            <w:r w:rsidRPr="00116A0E">
              <w:rPr>
                <w:rFonts w:hint="eastAsia"/>
              </w:rPr>
              <w:t>(</w:t>
            </w:r>
            <w:r w:rsidRPr="00116A0E">
              <w:rPr>
                <w:rFonts w:hint="eastAsia"/>
              </w:rPr>
              <w:t>无私的</w:t>
            </w:r>
            <w:r w:rsidRPr="00116A0E">
              <w:rPr>
                <w:rFonts w:hint="eastAsia"/>
              </w:rPr>
              <w:t>)</w:t>
            </w:r>
          </w:p>
          <w:p w:rsidR="00F04BE5" w:rsidRPr="00116A0E" w:rsidRDefault="00F04BE5" w:rsidP="00F04BE5"/>
        </w:tc>
        <w:tc>
          <w:tcPr>
            <w:tcW w:w="4733" w:type="dxa"/>
          </w:tcPr>
          <w:p w:rsidR="00CF63E3" w:rsidRPr="00116A0E" w:rsidRDefault="00CF63E3" w:rsidP="00CF63E3">
            <w:r w:rsidRPr="00116A0E">
              <w:t>altruist ['æltruist]:  someone who makes charitable donations intended to increase human well-being</w:t>
            </w:r>
          </w:p>
          <w:p w:rsidR="00CF63E3" w:rsidRPr="00116A0E" w:rsidRDefault="00CF63E3" w:rsidP="00A23923">
            <w:pPr>
              <w:rPr>
                <w:rFonts w:ascii="Times New Roman" w:eastAsia="Times New Roman" w:hAnsi="Times New Roman" w:cs="Times New Roman"/>
                <w:iCs/>
                <w:sz w:val="24"/>
                <w:szCs w:val="24"/>
              </w:rPr>
            </w:pPr>
          </w:p>
          <w:p w:rsidR="00A23923" w:rsidRPr="00116A0E" w:rsidRDefault="00A23923" w:rsidP="00A23923">
            <w:pPr>
              <w:rPr>
                <w:rFonts w:ascii="Times New Roman" w:eastAsia="Times New Roman" w:hAnsi="Times New Roman" w:cs="Times New Roman"/>
                <w:iCs/>
                <w:sz w:val="24"/>
                <w:szCs w:val="24"/>
              </w:rPr>
            </w:pPr>
            <w:r w:rsidRPr="00116A0E">
              <w:rPr>
                <w:rFonts w:ascii="Times New Roman" w:eastAsia="Times New Roman" w:hAnsi="Times New Roman" w:cs="Times New Roman"/>
                <w:iCs/>
                <w:sz w:val="24"/>
                <w:szCs w:val="24"/>
              </w:rPr>
              <w:t xml:space="preserve">I am very happy to see such </w:t>
            </w:r>
            <w:r w:rsidRPr="00116A0E">
              <w:rPr>
                <w:rFonts w:ascii="Times New Roman" w:eastAsia="Times New Roman" w:hAnsi="Times New Roman" w:cs="Times New Roman"/>
                <w:b/>
                <w:bCs/>
                <w:iCs/>
                <w:sz w:val="24"/>
                <w:szCs w:val="24"/>
              </w:rPr>
              <w:t>altruistic</w:t>
            </w:r>
            <w:r w:rsidRPr="00116A0E">
              <w:rPr>
                <w:rFonts w:ascii="Times New Roman" w:eastAsia="Times New Roman" w:hAnsi="Times New Roman" w:cs="Times New Roman"/>
                <w:iCs/>
                <w:sz w:val="24"/>
                <w:szCs w:val="24"/>
              </w:rPr>
              <w:t xml:space="preserve"> behavior from young people these days</w:t>
            </w:r>
          </w:p>
          <w:p w:rsidR="00F04BE5" w:rsidRPr="00116A0E" w:rsidRDefault="00F04BE5" w:rsidP="00F04BE5"/>
        </w:tc>
      </w:tr>
      <w:tr w:rsidR="00F04BE5" w:rsidRPr="00116A0E" w:rsidTr="00DF5041">
        <w:tc>
          <w:tcPr>
            <w:tcW w:w="6380" w:type="dxa"/>
          </w:tcPr>
          <w:p w:rsidR="00C64F22" w:rsidRPr="00116A0E" w:rsidRDefault="004D3F6E" w:rsidP="00C64F22">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egality, e</w:t>
            </w:r>
            <w:r w:rsidR="00A23923" w:rsidRPr="00116A0E">
              <w:rPr>
                <w:rFonts w:ascii="Times New Roman" w:eastAsia="Times New Roman" w:hAnsi="Times New Roman" w:cs="Times New Roman"/>
                <w:b/>
                <w:bCs/>
                <w:iCs/>
                <w:sz w:val="24"/>
                <w:szCs w:val="24"/>
              </w:rPr>
              <w:t>galitarianism</w:t>
            </w:r>
            <w:r w:rsidR="00A23923" w:rsidRPr="00116A0E">
              <w:rPr>
                <w:rFonts w:ascii="Times New Roman" w:eastAsia="Times New Roman" w:hAnsi="Times New Roman" w:cs="Times New Roman"/>
                <w:iCs/>
                <w:sz w:val="24"/>
                <w:szCs w:val="24"/>
              </w:rPr>
              <w:t xml:space="preserve"> is a belief that all people should have equal political and social rights.</w:t>
            </w:r>
            <w:r w:rsidR="00C64F22" w:rsidRPr="00116A0E">
              <w:rPr>
                <w:rFonts w:ascii="Times New Roman" w:eastAsia="Times New Roman" w:hAnsi="Times New Roman" w:cs="Times New Roman"/>
                <w:iCs/>
                <w:sz w:val="24"/>
                <w:szCs w:val="24"/>
              </w:rPr>
              <w:t xml:space="preserve"> </w:t>
            </w:r>
            <w:proofErr w:type="gramStart"/>
            <w:r w:rsidR="00C64F22" w:rsidRPr="00116A0E">
              <w:rPr>
                <w:rFonts w:ascii="Times New Roman" w:eastAsia="Times New Roman" w:hAnsi="Times New Roman" w:cs="Times New Roman"/>
                <w:iCs/>
                <w:sz w:val="24"/>
                <w:szCs w:val="24"/>
              </w:rPr>
              <w:t>(</w:t>
            </w:r>
            <w:r w:rsidR="00C64F22" w:rsidRPr="00116A0E">
              <w:t> is</w:t>
            </w:r>
            <w:proofErr w:type="gramEnd"/>
            <w:r w:rsidR="00C64F22" w:rsidRPr="00116A0E">
              <w:t xml:space="preserve"> used to refer to the belief that all people are equal and should have the same rights and opportunities, and to actions that are based on this belief. </w:t>
            </w:r>
            <w:r w:rsidR="00C64F22" w:rsidRPr="00116A0E">
              <w:rPr>
                <w:rFonts w:hint="eastAsia"/>
              </w:rPr>
              <w:t>平等主义</w:t>
            </w:r>
            <w:r w:rsidR="00C64F22" w:rsidRPr="00116A0E">
              <w:rPr>
                <w:rFonts w:hint="eastAsia"/>
              </w:rPr>
              <w:t xml:space="preserve">) </w:t>
            </w:r>
          </w:p>
          <w:p w:rsidR="00C64F22" w:rsidRPr="00116A0E" w:rsidRDefault="00C64F22" w:rsidP="00A23923">
            <w:pPr>
              <w:rPr>
                <w:rFonts w:ascii="Times New Roman" w:eastAsia="Times New Roman" w:hAnsi="Times New Roman" w:cs="Times New Roman"/>
                <w:iCs/>
                <w:sz w:val="24"/>
                <w:szCs w:val="24"/>
              </w:rPr>
            </w:pPr>
          </w:p>
          <w:p w:rsidR="00F04BE5" w:rsidRPr="00116A0E" w:rsidRDefault="00F04BE5" w:rsidP="00F04BE5"/>
        </w:tc>
        <w:tc>
          <w:tcPr>
            <w:tcW w:w="4733" w:type="dxa"/>
          </w:tcPr>
          <w:p w:rsidR="00C64F22" w:rsidRPr="00116A0E" w:rsidRDefault="00C64F22" w:rsidP="00C64F22">
            <w:r w:rsidRPr="00116A0E">
              <w:t>egalitarian: /ɪˌɡælɪˈtɛərɪən/  </w:t>
            </w:r>
          </w:p>
          <w:p w:rsidR="00C64F22" w:rsidRPr="00116A0E" w:rsidRDefault="00C64F22" w:rsidP="0069190D">
            <w:pPr>
              <w:pStyle w:val="ListParagraph"/>
              <w:numPr>
                <w:ilvl w:val="0"/>
                <w:numId w:val="5"/>
              </w:numPr>
            </w:pPr>
            <w:proofErr w:type="gramStart"/>
            <w:r w:rsidRPr="00116A0E">
              <w:t xml:space="preserve">ADJ  </w:t>
            </w:r>
            <w:r w:rsidRPr="00116A0E">
              <w:rPr>
                <w:rFonts w:hint="eastAsia"/>
              </w:rPr>
              <w:t>平等主义的</w:t>
            </w:r>
            <w:proofErr w:type="gramEnd"/>
          </w:p>
          <w:p w:rsidR="00C64F22" w:rsidRPr="00116A0E" w:rsidRDefault="00C64F22" w:rsidP="0069190D">
            <w:pPr>
              <w:pStyle w:val="ListParagraph"/>
              <w:numPr>
                <w:ilvl w:val="0"/>
                <w:numId w:val="5"/>
              </w:numPr>
            </w:pPr>
            <w:r w:rsidRPr="00116A0E">
              <w:t xml:space="preserve">N) </w:t>
            </w:r>
            <w:r w:rsidRPr="00116A0E">
              <w:t>平等主义</w:t>
            </w:r>
            <w:r w:rsidRPr="00116A0E">
              <w:rPr>
                <w:rFonts w:hint="eastAsia"/>
              </w:rPr>
              <w:t>者</w:t>
            </w:r>
          </w:p>
          <w:p w:rsidR="00F04BE5" w:rsidRPr="00116A0E" w:rsidRDefault="00F04BE5" w:rsidP="00F04BE5"/>
        </w:tc>
      </w:tr>
      <w:tr w:rsidR="00A23923" w:rsidRPr="00116A0E" w:rsidTr="00DF5041">
        <w:tc>
          <w:tcPr>
            <w:tcW w:w="6380" w:type="dxa"/>
          </w:tcPr>
          <w:p w:rsidR="00A23923" w:rsidRPr="00116A0E" w:rsidRDefault="00383FAB" w:rsidP="00A23923">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Elite, e</w:t>
            </w:r>
            <w:r w:rsidR="00A23923" w:rsidRPr="00116A0E">
              <w:rPr>
                <w:rFonts w:ascii="Times New Roman" w:eastAsia="Times New Roman" w:hAnsi="Times New Roman" w:cs="Times New Roman"/>
                <w:b/>
                <w:bCs/>
                <w:iCs/>
                <w:sz w:val="24"/>
                <w:szCs w:val="24"/>
              </w:rPr>
              <w:t>litism</w:t>
            </w:r>
            <w:r w:rsidR="00A23923" w:rsidRPr="00116A0E">
              <w:rPr>
                <w:rFonts w:ascii="Times New Roman" w:eastAsia="Times New Roman" w:hAnsi="Times New Roman" w:cs="Times New Roman"/>
                <w:iCs/>
                <w:sz w:val="24"/>
                <w:szCs w:val="24"/>
              </w:rPr>
              <w:t xml:space="preserve"> is the belief that some people are better than others and should have more rights.</w:t>
            </w:r>
          </w:p>
          <w:p w:rsidR="00D35374" w:rsidRPr="00116A0E" w:rsidRDefault="00383FAB" w:rsidP="00A23923">
            <w:r w:rsidRPr="00116A0E">
              <w:rPr>
                <w:rFonts w:ascii="Times New Roman" w:eastAsia="Times New Roman" w:hAnsi="Times New Roman" w:cs="Times New Roman"/>
                <w:iCs/>
                <w:sz w:val="24"/>
                <w:szCs w:val="24"/>
              </w:rPr>
              <w:t>(</w:t>
            </w:r>
            <w:r w:rsidR="00D35374" w:rsidRPr="00116A0E">
              <w:rPr>
                <w:rFonts w:ascii="Times New Roman" w:eastAsia="Times New Roman" w:hAnsi="Times New Roman" w:cs="Times New Roman"/>
                <w:iCs/>
                <w:sz w:val="24"/>
                <w:szCs w:val="24"/>
              </w:rPr>
              <w:t>elite =&gt; elitism</w:t>
            </w:r>
            <w:r w:rsidR="00A778F7" w:rsidRPr="00116A0E">
              <w:rPr>
                <w:rFonts w:ascii="Times New Roman" w:eastAsia="Times New Roman" w:hAnsi="Times New Roman" w:cs="Times New Roman"/>
                <w:iCs/>
                <w:sz w:val="24"/>
                <w:szCs w:val="24"/>
              </w:rPr>
              <w:t xml:space="preserve">, </w:t>
            </w:r>
            <w:proofErr w:type="gramStart"/>
            <w:r w:rsidR="00A778F7" w:rsidRPr="00116A0E">
              <w:rPr>
                <w:rFonts w:ascii="Times New Roman" w:eastAsia="Times New Roman" w:hAnsi="Times New Roman" w:cs="Times New Roman"/>
                <w:iCs/>
                <w:sz w:val="24"/>
                <w:szCs w:val="24"/>
              </w:rPr>
              <w:t xml:space="preserve">elitist </w:t>
            </w:r>
            <w:r w:rsidR="00D35374" w:rsidRPr="00116A0E">
              <w:rPr>
                <w:rFonts w:ascii="Times New Roman" w:eastAsia="Times New Roman" w:hAnsi="Times New Roman" w:cs="Times New Roman"/>
                <w:iCs/>
                <w:sz w:val="24"/>
                <w:szCs w:val="24"/>
              </w:rPr>
              <w:t>:</w:t>
            </w:r>
            <w:proofErr w:type="gramEnd"/>
            <w:r w:rsidR="00D35374" w:rsidRPr="00116A0E">
              <w:t xml:space="preserve"> Elitism is the quality or practice of being elitist. </w:t>
            </w:r>
            <w:r w:rsidR="00D35374" w:rsidRPr="00116A0E">
              <w:rPr>
                <w:rFonts w:hint="eastAsia"/>
              </w:rPr>
              <w:t>精英主义</w:t>
            </w:r>
            <w:r w:rsidR="00D35374" w:rsidRPr="00116A0E">
              <w:rPr>
                <w:rFonts w:hint="eastAsia"/>
              </w:rPr>
              <w:t xml:space="preserve">) </w:t>
            </w:r>
          </w:p>
          <w:p w:rsidR="00D35374" w:rsidRPr="00116A0E" w:rsidRDefault="00D35374" w:rsidP="00A23923">
            <w:pPr>
              <w:rPr>
                <w:rFonts w:ascii="Times New Roman" w:eastAsia="Times New Roman" w:hAnsi="Times New Roman" w:cs="Times New Roman"/>
                <w:b/>
                <w:bCs/>
                <w:iCs/>
                <w:sz w:val="24"/>
                <w:szCs w:val="24"/>
              </w:rPr>
            </w:pPr>
          </w:p>
        </w:tc>
        <w:tc>
          <w:tcPr>
            <w:tcW w:w="4733" w:type="dxa"/>
          </w:tcPr>
          <w:p w:rsidR="00A92029" w:rsidRPr="00116A0E" w:rsidRDefault="00A92029" w:rsidP="0069190D">
            <w:pPr>
              <w:pStyle w:val="ListParagraph"/>
              <w:numPr>
                <w:ilvl w:val="0"/>
                <w:numId w:val="6"/>
              </w:numPr>
              <w:ind w:left="0"/>
            </w:pPr>
            <w:r w:rsidRPr="00116A0E">
              <w:t>elitist /ɪˈ</w:t>
            </w:r>
            <w:r w:rsidRPr="00116A0E">
              <w:rPr>
                <w:highlight w:val="yellow"/>
                <w:u w:val="single"/>
              </w:rPr>
              <w:t>liːtɪst</w:t>
            </w:r>
            <w:r w:rsidRPr="00116A0E">
              <w:t>, e’</w:t>
            </w:r>
            <w:r w:rsidRPr="00116A0E">
              <w:rPr>
                <w:highlight w:val="yellow"/>
                <w:u w:val="single"/>
              </w:rPr>
              <w:t>liːtɪs</w:t>
            </w:r>
            <w:r w:rsidRPr="00116A0E">
              <w:t>/ </w:t>
            </w:r>
          </w:p>
          <w:p w:rsidR="00A92029" w:rsidRPr="00116A0E" w:rsidRDefault="00A92029" w:rsidP="00A92029">
            <w:r w:rsidRPr="00116A0E">
              <w:t xml:space="preserve">1.ADJ Elitist systems, practices, or ideas favour the most powerful, rich, or talented people within a group, place, or society. </w:t>
            </w:r>
            <w:r w:rsidRPr="00116A0E">
              <w:rPr>
                <w:rFonts w:hint="eastAsia"/>
              </w:rPr>
              <w:t>精英主义的</w:t>
            </w:r>
            <w:r w:rsidRPr="00116A0E">
              <w:rPr>
                <w:rFonts w:hint="eastAsia"/>
              </w:rPr>
              <w:t>(</w:t>
            </w:r>
            <w:r w:rsidRPr="00116A0E">
              <w:rPr>
                <w:rFonts w:hint="eastAsia"/>
              </w:rPr>
              <w:t>表不满</w:t>
            </w:r>
            <w:r w:rsidRPr="00116A0E">
              <w:rPr>
                <w:rFonts w:hint="eastAsia"/>
              </w:rPr>
              <w:t xml:space="preserve">) </w:t>
            </w:r>
            <w:r w:rsidRPr="00116A0E">
              <w:t xml:space="preserve"> </w:t>
            </w:r>
            <w:r w:rsidRPr="00116A0E">
              <w:rPr>
                <w:highlight w:val="yellow"/>
                <w:u w:val="single"/>
              </w:rPr>
              <w:t xml:space="preserve">[ </w:t>
            </w:r>
            <w:r w:rsidRPr="00116A0E">
              <w:rPr>
                <w:rFonts w:hint="eastAsia"/>
                <w:highlight w:val="yellow"/>
                <w:u w:val="single"/>
              </w:rPr>
              <w:t>精英主义的教育</w:t>
            </w:r>
            <w:r w:rsidRPr="00116A0E">
              <w:rPr>
                <w:rFonts w:hint="eastAsia"/>
                <w:highlight w:val="yellow"/>
                <w:u w:val="single"/>
              </w:rPr>
              <w:t xml:space="preserve"> elitist education ]</w:t>
            </w:r>
          </w:p>
          <w:p w:rsidR="00A23923" w:rsidRPr="00116A0E" w:rsidRDefault="00A92029" w:rsidP="00A92029">
            <w:r w:rsidRPr="00116A0E">
              <w:t xml:space="preserve">2.N An elitist is someone who has elitist ideas or is part of an elite. </w:t>
            </w:r>
            <w:r w:rsidRPr="00116A0E">
              <w:rPr>
                <w:rFonts w:hint="eastAsia"/>
              </w:rPr>
              <w:t>精英主义者</w:t>
            </w:r>
            <w:r w:rsidRPr="00116A0E">
              <w:rPr>
                <w:rFonts w:hint="eastAsia"/>
              </w:rPr>
              <w:t>(</w:t>
            </w:r>
            <w:r w:rsidRPr="00116A0E">
              <w:t xml:space="preserve"> </w:t>
            </w:r>
            <w:r w:rsidRPr="00116A0E">
              <w:rPr>
                <w:rFonts w:hint="eastAsia"/>
              </w:rPr>
              <w:t>表不满</w:t>
            </w:r>
            <w:r w:rsidRPr="00116A0E">
              <w:rPr>
                <w:rFonts w:hint="eastAsia"/>
              </w:rPr>
              <w:t>)</w:t>
            </w:r>
          </w:p>
          <w:p w:rsidR="00A92029" w:rsidRPr="00116A0E" w:rsidRDefault="00A92029" w:rsidP="00A92029"/>
        </w:tc>
      </w:tr>
      <w:tr w:rsidR="00A23923" w:rsidRPr="00116A0E" w:rsidTr="00DF5041">
        <w:tc>
          <w:tcPr>
            <w:tcW w:w="6380" w:type="dxa"/>
          </w:tcPr>
          <w:p w:rsidR="00A23923" w:rsidRPr="00116A0E" w:rsidRDefault="00A23923" w:rsidP="00A23923">
            <w:pPr>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rPr>
              <w:t>Idealism</w:t>
            </w:r>
            <w:r w:rsidRPr="00116A0E">
              <w:rPr>
                <w:rFonts w:ascii="Times New Roman" w:eastAsia="Times New Roman" w:hAnsi="Times New Roman" w:cs="Times New Roman"/>
                <w:iCs/>
                <w:sz w:val="24"/>
                <w:szCs w:val="24"/>
              </w:rPr>
              <w:t xml:space="preserve"> is the idea that you </w:t>
            </w:r>
            <w:proofErr w:type="gramStart"/>
            <w:r w:rsidRPr="00116A0E">
              <w:rPr>
                <w:rFonts w:ascii="Times New Roman" w:eastAsia="Times New Roman" w:hAnsi="Times New Roman" w:cs="Times New Roman"/>
                <w:iCs/>
                <w:sz w:val="24"/>
                <w:szCs w:val="24"/>
              </w:rPr>
              <w:t>have to</w:t>
            </w:r>
            <w:proofErr w:type="gramEnd"/>
            <w:r w:rsidRPr="00116A0E">
              <w:rPr>
                <w:rFonts w:ascii="Times New Roman" w:eastAsia="Times New Roman" w:hAnsi="Times New Roman" w:cs="Times New Roman"/>
                <w:iCs/>
                <w:sz w:val="24"/>
                <w:szCs w:val="24"/>
              </w:rPr>
              <w:t xml:space="preserve"> follow your beliefs even when they conflict with society.</w:t>
            </w:r>
          </w:p>
          <w:p w:rsidR="008E734F" w:rsidRPr="00116A0E" w:rsidRDefault="008E734F" w:rsidP="00A23923">
            <w:pPr>
              <w:rPr>
                <w:rFonts w:ascii="Times New Roman" w:eastAsia="Times New Roman" w:hAnsi="Times New Roman" w:cs="Times New Roman"/>
                <w:b/>
                <w:bCs/>
                <w:iCs/>
                <w:sz w:val="24"/>
                <w:szCs w:val="24"/>
              </w:rPr>
            </w:pPr>
          </w:p>
        </w:tc>
        <w:tc>
          <w:tcPr>
            <w:tcW w:w="4733" w:type="dxa"/>
          </w:tcPr>
          <w:p w:rsidR="00A23923" w:rsidRPr="00116A0E" w:rsidRDefault="00A23923" w:rsidP="00F04BE5"/>
        </w:tc>
      </w:tr>
    </w:tbl>
    <w:p w:rsidR="00D15780" w:rsidRPr="00116A0E" w:rsidRDefault="00D15780" w:rsidP="00465B06"/>
    <w:p w:rsidR="00E32AD1" w:rsidRPr="00116A0E" w:rsidRDefault="00E32AD1" w:rsidP="00E32AD1">
      <w:pPr>
        <w:pStyle w:val="Heading2"/>
        <w:rPr>
          <w:rFonts w:ascii="Times New Roman" w:eastAsia="Times New Roman" w:hAnsi="Times New Roman" w:cs="Times New Roman"/>
          <w:b/>
          <w:bCs/>
          <w:sz w:val="24"/>
          <w:szCs w:val="24"/>
        </w:rPr>
      </w:pPr>
      <w:r w:rsidRPr="00116A0E">
        <w:rPr>
          <w:lang w:val="en-US"/>
        </w:rPr>
        <w:t>2</w:t>
      </w:r>
      <w:r w:rsidRPr="00116A0E">
        <w:rPr>
          <w:vertAlign w:val="superscript"/>
          <w:lang w:val="en-US"/>
        </w:rPr>
        <w:t>nd</w:t>
      </w:r>
      <w:r w:rsidRPr="00116A0E">
        <w:rPr>
          <w:lang w:val="en-US"/>
        </w:rPr>
        <w:t xml:space="preserve"> row)</w:t>
      </w:r>
      <w:r w:rsidR="00BB602F" w:rsidRPr="00116A0E">
        <w:rPr>
          <w:rFonts w:ascii="Times New Roman" w:eastAsia="Times New Roman" w:hAnsi="Times New Roman" w:cs="Times New Roman"/>
          <w:b/>
          <w:bCs/>
          <w:sz w:val="24"/>
          <w:szCs w:val="24"/>
        </w:rPr>
        <w:t xml:space="preserve"> Refuting/overthrow</w:t>
      </w:r>
      <w:r w:rsidR="003772A1" w:rsidRPr="00116A0E">
        <w:rPr>
          <w:rFonts w:ascii="Times New Roman" w:eastAsia="Times New Roman" w:hAnsi="Times New Roman" w:cs="Times New Roman"/>
          <w:b/>
          <w:bCs/>
          <w:sz w:val="24"/>
          <w:szCs w:val="24"/>
        </w:rPr>
        <w:t xml:space="preserve"> an argument</w:t>
      </w:r>
    </w:p>
    <w:tbl>
      <w:tblPr>
        <w:tblW w:w="1077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355"/>
      </w:tblGrid>
      <w:tr w:rsidR="00466082" w:rsidRPr="00116A0E" w:rsidTr="001062A5">
        <w:trPr>
          <w:trHeight w:val="930"/>
        </w:trPr>
        <w:tc>
          <w:tcPr>
            <w:tcW w:w="1418" w:type="dxa"/>
            <w:vMerge w:val="restart"/>
            <w:shd w:val="clear" w:color="auto" w:fill="auto"/>
            <w:hideMark/>
          </w:tcPr>
          <w:p w:rsidR="00466082" w:rsidRPr="00116A0E" w:rsidRDefault="00466082" w:rsidP="004E2B7B">
            <w:pPr>
              <w:spacing w:after="0" w:line="240" w:lineRule="auto"/>
              <w:jc w:val="center"/>
              <w:rPr>
                <w:rFonts w:ascii="Calibri" w:eastAsia="Times New Roman" w:hAnsi="Calibri" w:cs="Times New Roman"/>
                <w:sz w:val="16"/>
                <w:szCs w:val="16"/>
              </w:rPr>
            </w:pPr>
            <w:r w:rsidRPr="00116A0E">
              <w:rPr>
                <w:rFonts w:ascii="Microsoft YaHei" w:eastAsia="Microsoft YaHei" w:hAnsi="Microsoft YaHei" w:cs="Microsoft YaHei" w:hint="eastAsia"/>
                <w:sz w:val="16"/>
                <w:szCs w:val="16"/>
              </w:rPr>
              <w:t>驳倒</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推翻（论点</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证据</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证词</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控诉</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谣言）</w:t>
            </w:r>
            <w:r w:rsidRPr="00116A0E">
              <w:rPr>
                <w:rFonts w:ascii="Calibri" w:eastAsia="Times New Roman" w:hAnsi="Calibri" w:cs="Times New Roman"/>
                <w:sz w:val="16"/>
                <w:szCs w:val="16"/>
              </w:rPr>
              <w:t xml:space="preserve"> </w:t>
            </w:r>
          </w:p>
        </w:tc>
        <w:tc>
          <w:tcPr>
            <w:tcW w:w="9355" w:type="dxa"/>
            <w:shd w:val="clear" w:color="auto" w:fill="auto"/>
            <w:hideMark/>
          </w:tcPr>
          <w:p w:rsidR="00466082" w:rsidRDefault="00466082" w:rsidP="004E2B7B">
            <w:pPr>
              <w:spacing w:after="0" w:line="240" w:lineRule="auto"/>
              <w:ind w:right="317"/>
              <w:rPr>
                <w:rFonts w:ascii="Calibri" w:eastAsia="Times New Roman" w:hAnsi="Calibri" w:cs="Times New Roman"/>
                <w:color w:val="000000"/>
              </w:rPr>
            </w:pPr>
            <w:r w:rsidRPr="00116A0E">
              <w:rPr>
                <w:rFonts w:ascii="Microsoft YaHei" w:eastAsia="Microsoft YaHei" w:hAnsi="Microsoft YaHei" w:cs="Microsoft YaHei"/>
                <w:color w:val="000000"/>
              </w:rPr>
              <w:t>驳倒论据</w:t>
            </w: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证词／谣言／对某人的指控</w:t>
            </w:r>
            <w:r w:rsidRPr="00116A0E">
              <w:rPr>
                <w:rFonts w:ascii="Calibri" w:eastAsia="Times New Roman" w:hAnsi="Calibri" w:cs="Times New Roman"/>
                <w:color w:val="000000"/>
              </w:rPr>
              <w:t xml:space="preserve">  talk down/overthrow/refute/topple down/demolish (arguments/testimonies/rumor/accusation against sb.): you prove that they are completely wrong or unreas</w:t>
            </w:r>
            <w:r w:rsidR="001062A5">
              <w:rPr>
                <w:rFonts w:ascii="Calibri" w:eastAsia="Times New Roman" w:hAnsi="Calibri" w:cs="Times New Roman"/>
                <w:color w:val="000000"/>
              </w:rPr>
              <w:t xml:space="preserve">onable with solid evidence.  </w:t>
            </w:r>
          </w:p>
          <w:p w:rsidR="001062A5" w:rsidRPr="00116A0E" w:rsidRDefault="001062A5" w:rsidP="004E2B7B">
            <w:pPr>
              <w:spacing w:after="0" w:line="240" w:lineRule="auto"/>
              <w:ind w:right="317"/>
              <w:rPr>
                <w:rFonts w:ascii="Calibri" w:eastAsia="Times New Roman" w:hAnsi="Calibri" w:cs="Times New Roman"/>
                <w:color w:val="000000"/>
              </w:rPr>
            </w:pPr>
          </w:p>
        </w:tc>
      </w:tr>
      <w:tr w:rsidR="00466082" w:rsidRPr="00116A0E" w:rsidTr="001062A5">
        <w:trPr>
          <w:trHeight w:val="983"/>
        </w:trPr>
        <w:tc>
          <w:tcPr>
            <w:tcW w:w="1418" w:type="dxa"/>
            <w:vMerge/>
            <w:vAlign w:val="center"/>
            <w:hideMark/>
          </w:tcPr>
          <w:p w:rsidR="00466082" w:rsidRPr="00116A0E" w:rsidRDefault="00466082" w:rsidP="004E2B7B">
            <w:pPr>
              <w:spacing w:after="0" w:line="240" w:lineRule="auto"/>
              <w:rPr>
                <w:rFonts w:ascii="Calibri" w:eastAsia="Times New Roman" w:hAnsi="Calibri" w:cs="Times New Roman"/>
                <w:sz w:val="16"/>
                <w:szCs w:val="16"/>
              </w:rPr>
            </w:pPr>
          </w:p>
        </w:tc>
        <w:tc>
          <w:tcPr>
            <w:tcW w:w="9355" w:type="dxa"/>
            <w:shd w:val="clear" w:color="auto" w:fill="auto"/>
            <w:hideMark/>
          </w:tcPr>
          <w:p w:rsidR="009756DA"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t xml:space="preserve">refute /rɪˈfjuːt/  </w:t>
            </w:r>
            <w:r w:rsidRPr="00116A0E">
              <w:rPr>
                <w:rFonts w:ascii="Calibri" w:eastAsia="Times New Roman" w:hAnsi="Calibri" w:cs="Times New Roman"/>
              </w:rPr>
              <w:br/>
              <w:t xml:space="preserve">1. V-T If you refute an argument, accusation, or theory, you prove that it is wrong or untrue. </w:t>
            </w:r>
            <w:r w:rsidRPr="00116A0E">
              <w:rPr>
                <w:rFonts w:ascii="Microsoft YaHei" w:eastAsia="Microsoft YaHei" w:hAnsi="Microsoft YaHei" w:cs="Microsoft YaHei"/>
              </w:rPr>
              <w:t>驳倒</w:t>
            </w:r>
            <w:r w:rsidRPr="00116A0E">
              <w:rPr>
                <w:rFonts w:ascii="Calibri" w:eastAsia="Times New Roman" w:hAnsi="Calibri" w:cs="Times New Roman"/>
              </w:rPr>
              <w:t xml:space="preserve">   refute sth: tprove sth to be false/erroneous with solid evidence =&gt; overthrow/refute/topple down/demolish/ talk down (sb's idea, arguments, testimony, rumor, accusation against sb)  [ refute/demolish/overthrow/talk down/topple down the argument;    </w:t>
            </w:r>
            <w:r w:rsidRPr="00116A0E">
              <w:rPr>
                <w:rFonts w:ascii="Microsoft YaHei" w:eastAsia="Microsoft YaHei" w:hAnsi="Microsoft YaHei" w:cs="Microsoft YaHei"/>
              </w:rPr>
              <w:t>驳倒</w:t>
            </w:r>
            <w:r w:rsidRPr="00116A0E">
              <w:rPr>
                <w:rFonts w:ascii="Calibri" w:eastAsia="Times New Roman" w:hAnsi="Calibri" w:cs="Times New Roman"/>
              </w:rPr>
              <w:t>/</w:t>
            </w:r>
            <w:r w:rsidRPr="00116A0E">
              <w:rPr>
                <w:rFonts w:ascii="Microsoft YaHei" w:eastAsia="Microsoft YaHei" w:hAnsi="Microsoft YaHei" w:cs="Microsoft YaHei"/>
              </w:rPr>
              <w:t>推翻证据</w:t>
            </w:r>
            <w:r w:rsidRPr="00116A0E">
              <w:rPr>
                <w:rFonts w:ascii="Calibri" w:eastAsia="Times New Roman" w:hAnsi="Calibri" w:cs="Times New Roman"/>
              </w:rPr>
              <w:t xml:space="preserve">: refute/overthrow/demolish/talk down/topple down the evidence;   </w:t>
            </w:r>
            <w:r w:rsidRPr="00116A0E">
              <w:rPr>
                <w:rFonts w:ascii="Microsoft YaHei" w:eastAsia="Microsoft YaHei" w:hAnsi="Microsoft YaHei" w:cs="Microsoft YaHei"/>
              </w:rPr>
              <w:t>驳倒</w:t>
            </w:r>
            <w:r w:rsidRPr="00116A0E">
              <w:rPr>
                <w:rFonts w:ascii="Calibri" w:eastAsia="Times New Roman" w:hAnsi="Calibri" w:cs="Times New Roman"/>
              </w:rPr>
              <w:t>/</w:t>
            </w:r>
            <w:r w:rsidRPr="00116A0E">
              <w:rPr>
                <w:rFonts w:ascii="Microsoft YaHei" w:eastAsia="Microsoft YaHei" w:hAnsi="Microsoft YaHei" w:cs="Microsoft YaHei"/>
              </w:rPr>
              <w:t>推翻证词</w:t>
            </w:r>
            <w:r w:rsidRPr="00116A0E">
              <w:rPr>
                <w:rFonts w:ascii="Calibri" w:eastAsia="Times New Roman" w:hAnsi="Calibri" w:cs="Times New Roman"/>
              </w:rPr>
              <w:t xml:space="preserve">: refute/overthrow/demolish/talk down/topple down the testimony;   </w:t>
            </w:r>
            <w:r w:rsidRPr="00116A0E">
              <w:rPr>
                <w:rFonts w:ascii="Microsoft YaHei" w:eastAsia="Microsoft YaHei" w:hAnsi="Microsoft YaHei" w:cs="Microsoft YaHei"/>
              </w:rPr>
              <w:t>驳倒</w:t>
            </w:r>
            <w:r w:rsidRPr="00116A0E">
              <w:rPr>
                <w:rFonts w:ascii="Calibri" w:eastAsia="Times New Roman" w:hAnsi="Calibri" w:cs="Times New Roman"/>
              </w:rPr>
              <w:t>/</w:t>
            </w:r>
            <w:r w:rsidRPr="00116A0E">
              <w:rPr>
                <w:rFonts w:ascii="Microsoft YaHei" w:eastAsia="Microsoft YaHei" w:hAnsi="Microsoft YaHei" w:cs="Microsoft YaHei"/>
              </w:rPr>
              <w:t>推翻对某人的控诉</w:t>
            </w:r>
            <w:r w:rsidRPr="00116A0E">
              <w:rPr>
                <w:rFonts w:ascii="Calibri" w:eastAsia="Times New Roman" w:hAnsi="Calibri" w:cs="Times New Roman"/>
              </w:rPr>
              <w:t xml:space="preserve">: refute/overthrow/demolish/talk down/topple down the accusation against sb.;     </w:t>
            </w:r>
            <w:r w:rsidRPr="00116A0E">
              <w:rPr>
                <w:rFonts w:ascii="Microsoft YaHei" w:eastAsia="Microsoft YaHei" w:hAnsi="Microsoft YaHei" w:cs="Microsoft YaHei"/>
              </w:rPr>
              <w:t>驳倒</w:t>
            </w:r>
            <w:r w:rsidRPr="00116A0E">
              <w:rPr>
                <w:rFonts w:ascii="Calibri" w:eastAsia="Times New Roman" w:hAnsi="Calibri" w:cs="Times New Roman"/>
              </w:rPr>
              <w:t>/</w:t>
            </w:r>
            <w:r w:rsidRPr="00116A0E">
              <w:rPr>
                <w:rFonts w:ascii="Microsoft YaHei" w:eastAsia="Microsoft YaHei" w:hAnsi="Microsoft YaHei" w:cs="Microsoft YaHei"/>
              </w:rPr>
              <w:t>推翻谣言</w:t>
            </w:r>
            <w:r w:rsidRPr="00116A0E">
              <w:rPr>
                <w:rFonts w:ascii="Calibri" w:eastAsia="Times New Roman" w:hAnsi="Calibri" w:cs="Times New Roman"/>
              </w:rPr>
              <w:t>: refute/overthrow/topple down/talk down the scandal</w:t>
            </w:r>
            <w:r w:rsidRPr="00116A0E">
              <w:rPr>
                <w:rFonts w:ascii="Microsoft YaHei" w:eastAsia="Microsoft YaHei" w:hAnsi="Microsoft YaHei" w:cs="Microsoft YaHei"/>
              </w:rPr>
              <w:t>）</w:t>
            </w:r>
            <w:r w:rsidRPr="00116A0E">
              <w:rPr>
                <w:rFonts w:ascii="Calibri" w:eastAsia="Times New Roman" w:hAnsi="Calibri" w:cs="Times New Roman"/>
              </w:rPr>
              <w:t xml:space="preserve">  </w:t>
            </w:r>
          </w:p>
          <w:p w:rsidR="00466082"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lastRenderedPageBreak/>
              <w:t xml:space="preserve">eg </w:t>
            </w:r>
            <w:proofErr w:type="gramStart"/>
            <w:r w:rsidRPr="00116A0E">
              <w:rPr>
                <w:rFonts w:ascii="Calibri" w:eastAsia="Times New Roman" w:hAnsi="Calibri" w:cs="Times New Roman"/>
              </w:rPr>
              <w:t>The</w:t>
            </w:r>
            <w:proofErr w:type="gramEnd"/>
            <w:r w:rsidRPr="00116A0E">
              <w:rPr>
                <w:rFonts w:ascii="Calibri" w:eastAsia="Times New Roman" w:hAnsi="Calibri" w:cs="Times New Roman"/>
              </w:rPr>
              <w:t xml:space="preserve"> defence lawyers refuted/overthrew the testimony by having a resort/recourse</w:t>
            </w:r>
            <w:r w:rsidRPr="00116A0E">
              <w:rPr>
                <w:rFonts w:ascii="Microsoft YaHei" w:eastAsia="Microsoft YaHei" w:hAnsi="Microsoft YaHei" w:cs="Microsoft YaHei"/>
              </w:rPr>
              <w:t>凭借于借助于</w:t>
            </w:r>
            <w:r w:rsidRPr="00116A0E">
              <w:rPr>
                <w:rFonts w:ascii="Calibri" w:eastAsia="Times New Roman" w:hAnsi="Calibri" w:cs="Times New Roman"/>
              </w:rPr>
              <w:t xml:space="preserve"> to solid evidences in court.   </w:t>
            </w:r>
            <w:r w:rsidR="00EF5D90">
              <w:rPr>
                <w:rFonts w:ascii="Calibri" w:eastAsia="Times New Roman" w:hAnsi="Calibri" w:cs="Times New Roman"/>
              </w:rPr>
              <w:br/>
              <w:t xml:space="preserve">2. V-T </w:t>
            </w:r>
            <w:proofErr w:type="gramStart"/>
            <w:r w:rsidRPr="00116A0E">
              <w:rPr>
                <w:rFonts w:ascii="Microsoft YaHei" w:eastAsia="Microsoft YaHei" w:hAnsi="Microsoft YaHei" w:cs="Microsoft YaHei"/>
              </w:rPr>
              <w:t>予以否认</w:t>
            </w:r>
            <w:r w:rsidRPr="00116A0E">
              <w:rPr>
                <w:rFonts w:ascii="Calibri" w:eastAsia="Times New Roman" w:hAnsi="Calibri" w:cs="Times New Roman"/>
              </w:rPr>
              <w:t xml:space="preserve">  refute</w:t>
            </w:r>
            <w:proofErr w:type="gramEnd"/>
            <w:r w:rsidRPr="00116A0E">
              <w:rPr>
                <w:rFonts w:ascii="Calibri" w:eastAsia="Times New Roman" w:hAnsi="Calibri" w:cs="Times New Roman"/>
              </w:rPr>
              <w:t xml:space="preserve"> sth: not acknowledge, but to deny or veto the accuracy or truth of sth  [</w:t>
            </w:r>
            <w:r w:rsidRPr="00116A0E">
              <w:rPr>
                <w:rFonts w:ascii="Microsoft YaHei" w:eastAsia="Microsoft YaHei" w:hAnsi="Microsoft YaHei" w:cs="Microsoft YaHei"/>
              </w:rPr>
              <w:t>不承认选举结果的真实性</w:t>
            </w:r>
            <w:r w:rsidRPr="00116A0E">
              <w:rPr>
                <w:rFonts w:ascii="Calibri" w:eastAsia="Times New Roman" w:hAnsi="Calibri" w:cs="Times New Roman"/>
              </w:rPr>
              <w:t xml:space="preserve"> refute the authenticity of the poll] </w:t>
            </w:r>
          </w:p>
          <w:p w:rsidR="00466082" w:rsidRPr="00116A0E" w:rsidRDefault="00466082" w:rsidP="004E2B7B">
            <w:pPr>
              <w:spacing w:after="0" w:line="240" w:lineRule="auto"/>
              <w:ind w:right="317"/>
              <w:rPr>
                <w:rFonts w:ascii="Calibri" w:eastAsia="Times New Roman" w:hAnsi="Calibri" w:cs="Times New Roman"/>
              </w:rPr>
            </w:pPr>
          </w:p>
        </w:tc>
      </w:tr>
      <w:tr w:rsidR="00466082" w:rsidRPr="00116A0E" w:rsidTr="001062A5">
        <w:trPr>
          <w:trHeight w:val="3645"/>
        </w:trPr>
        <w:tc>
          <w:tcPr>
            <w:tcW w:w="1418" w:type="dxa"/>
            <w:vMerge/>
            <w:vAlign w:val="center"/>
            <w:hideMark/>
          </w:tcPr>
          <w:p w:rsidR="00466082" w:rsidRPr="00116A0E" w:rsidRDefault="00466082" w:rsidP="004E2B7B">
            <w:pPr>
              <w:spacing w:after="0" w:line="240" w:lineRule="auto"/>
              <w:rPr>
                <w:rFonts w:ascii="Calibri" w:eastAsia="Times New Roman" w:hAnsi="Calibri" w:cs="Times New Roman"/>
                <w:sz w:val="16"/>
                <w:szCs w:val="16"/>
              </w:rPr>
            </w:pPr>
          </w:p>
        </w:tc>
        <w:tc>
          <w:tcPr>
            <w:tcW w:w="9355" w:type="dxa"/>
            <w:shd w:val="clear" w:color="auto" w:fill="auto"/>
            <w:hideMark/>
          </w:tcPr>
          <w:p w:rsidR="00771BD3"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t>overthrow = topple down</w:t>
            </w:r>
            <w:proofErr w:type="gramStart"/>
            <w:r w:rsidRPr="00116A0E">
              <w:rPr>
                <w:rFonts w:ascii="Calibri" w:eastAsia="Times New Roman" w:hAnsi="Calibri" w:cs="Times New Roman"/>
              </w:rPr>
              <w:t xml:space="preserve"> </w:t>
            </w:r>
            <w:r w:rsidR="00EF5D90">
              <w:rPr>
                <w:rFonts w:ascii="Calibri" w:eastAsia="Times New Roman" w:hAnsi="Calibri" w:cs="Times New Roman"/>
              </w:rPr>
              <w:t xml:space="preserve"> </w:t>
            </w:r>
            <w:r w:rsidRPr="00116A0E">
              <w:rPr>
                <w:rFonts w:ascii="Calibri" w:eastAsia="Times New Roman" w:hAnsi="Calibri" w:cs="Times New Roman"/>
              </w:rPr>
              <w:t xml:space="preserve"> (</w:t>
            </w:r>
            <w:proofErr w:type="gramEnd"/>
            <w:r w:rsidRPr="00116A0E">
              <w:rPr>
                <w:rFonts w:ascii="Calibri" w:eastAsia="Times New Roman" w:hAnsi="Calibri" w:cs="Times New Roman"/>
              </w:rPr>
              <w:t>overthrowing,overthrew,overthrown,overthrows)</w:t>
            </w:r>
            <w:r w:rsidRPr="00116A0E">
              <w:rPr>
                <w:rFonts w:ascii="Calibri" w:eastAsia="Times New Roman" w:hAnsi="Calibri" w:cs="Times New Roman"/>
              </w:rPr>
              <w:br/>
              <w:t>1. V-T When a government, a leader, an authoritarian system, or an autocrat is overthrown/toppled down, they are removed from power by force. (</w:t>
            </w:r>
            <w:r w:rsidRPr="00116A0E">
              <w:rPr>
                <w:rFonts w:ascii="Microsoft YaHei" w:eastAsia="Microsoft YaHei" w:hAnsi="Microsoft YaHei" w:cs="Microsoft YaHei"/>
              </w:rPr>
              <w:t>政府，领导人，独裁统治者）被颠覆</w:t>
            </w:r>
            <w:r w:rsidRPr="00116A0E">
              <w:rPr>
                <w:rFonts w:ascii="Calibri" w:eastAsia="Times New Roman" w:hAnsi="Calibri" w:cs="Times New Roman"/>
              </w:rPr>
              <w:t>/</w:t>
            </w:r>
            <w:r w:rsidRPr="00116A0E">
              <w:rPr>
                <w:rFonts w:ascii="Microsoft YaHei" w:eastAsia="Microsoft YaHei" w:hAnsi="Microsoft YaHei" w:cs="Microsoft YaHei"/>
              </w:rPr>
              <w:t>被推翻</w:t>
            </w:r>
            <w:r w:rsidRPr="00116A0E">
              <w:rPr>
                <w:rFonts w:ascii="Calibri" w:eastAsia="Times New Roman" w:hAnsi="Calibri" w:cs="Times New Roman"/>
              </w:rPr>
              <w:t xml:space="preserve"> e.g. That government was overthrown/toppled down in a military coup three years ago. </w:t>
            </w:r>
            <w:r w:rsidRPr="00116A0E">
              <w:rPr>
                <w:rFonts w:ascii="Microsoft YaHei" w:eastAsia="Microsoft YaHei" w:hAnsi="Microsoft YaHei" w:cs="Microsoft YaHei"/>
              </w:rPr>
              <w:t>该政府在</w:t>
            </w:r>
            <w:r w:rsidRPr="00116A0E">
              <w:rPr>
                <w:rFonts w:ascii="Calibri" w:eastAsia="Times New Roman" w:hAnsi="Calibri" w:cs="Times New Roman"/>
              </w:rPr>
              <w:t>3</w:t>
            </w:r>
            <w:r w:rsidRPr="00116A0E">
              <w:rPr>
                <w:rFonts w:ascii="Microsoft YaHei" w:eastAsia="Microsoft YaHei" w:hAnsi="Microsoft YaHei" w:cs="Microsoft YaHei"/>
              </w:rPr>
              <w:t>年前的一次军事政变中被颠覆了。</w:t>
            </w:r>
            <w:r w:rsidRPr="00116A0E">
              <w:rPr>
                <w:rFonts w:ascii="Calibri" w:eastAsia="Times New Roman" w:hAnsi="Calibri" w:cs="Times New Roman"/>
              </w:rPr>
              <w:t xml:space="preserve"> </w:t>
            </w:r>
            <w:r w:rsidRPr="00116A0E">
              <w:rPr>
                <w:rFonts w:ascii="Calibri" w:eastAsia="Times New Roman" w:hAnsi="Calibri" w:cs="Times New Roman"/>
              </w:rPr>
              <w:br/>
              <w:t xml:space="preserve">2. N-SING Overthrow is also a noun. </w:t>
            </w:r>
            <w:r w:rsidRPr="00116A0E">
              <w:rPr>
                <w:rFonts w:ascii="Microsoft YaHei" w:eastAsia="Microsoft YaHei" w:hAnsi="Microsoft YaHei" w:cs="Microsoft YaHei"/>
              </w:rPr>
              <w:t>颠覆</w:t>
            </w:r>
            <w:r w:rsidRPr="00116A0E">
              <w:rPr>
                <w:rFonts w:ascii="Calibri" w:eastAsia="Times New Roman" w:hAnsi="Calibri" w:cs="Times New Roman"/>
              </w:rPr>
              <w:t xml:space="preserve">  e.g. Insurgents erupted a military coup and wanna overthrow/topple down the top autocrat in the current goverment. However, the coup is foiled/thwarted; and they were charged with plotting the overthrow of the state. </w:t>
            </w:r>
            <w:r w:rsidRPr="00116A0E">
              <w:rPr>
                <w:rFonts w:ascii="Microsoft YaHei" w:eastAsia="Microsoft YaHei" w:hAnsi="Microsoft YaHei" w:cs="Microsoft YaHei"/>
              </w:rPr>
              <w:t>颠覆国家</w:t>
            </w:r>
            <w:r w:rsidRPr="00116A0E">
              <w:rPr>
                <w:rFonts w:ascii="Calibri" w:eastAsia="Times New Roman" w:hAnsi="Calibri" w:cs="Times New Roman"/>
              </w:rPr>
              <w:t xml:space="preserve">    e.g. Its last monarch, Shah, was overthrown/toppled down in 1979, but he was replaced by yet another autocrat, the Ayatollah, who is critically tyrannical. </w:t>
            </w:r>
          </w:p>
          <w:p w:rsidR="00577A58"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t xml:space="preserve">e.g. In ancient China, Qing emperor in Qin Dynasty is one of the most notorious/disreputable dictators/autocrats/authoritrians, which was finally overthrown/toppled down by insurgents.  </w:t>
            </w:r>
          </w:p>
          <w:p w:rsidR="00577A58" w:rsidRDefault="00577A58" w:rsidP="004E2B7B">
            <w:pPr>
              <w:spacing w:after="0" w:line="240" w:lineRule="auto"/>
              <w:ind w:right="317"/>
              <w:rPr>
                <w:rFonts w:ascii="Calibri" w:eastAsia="Times New Roman" w:hAnsi="Calibri" w:cs="Times New Roman"/>
              </w:rPr>
            </w:pPr>
            <w:r>
              <w:rPr>
                <w:rFonts w:ascii="Calibri" w:eastAsia="Times New Roman" w:hAnsi="Calibri" w:cs="Times New Roman"/>
              </w:rPr>
              <w:t xml:space="preserve">e.g. </w:t>
            </w:r>
            <w:r w:rsidRPr="00116A0E">
              <w:rPr>
                <w:rFonts w:ascii="Calibri" w:eastAsia="Times New Roman" w:hAnsi="Calibri" w:cs="Times New Roman"/>
              </w:rPr>
              <w:t xml:space="preserve">Insurgents </w:t>
            </w:r>
            <w:proofErr w:type="gramStart"/>
            <w:r w:rsidRPr="00116A0E">
              <w:rPr>
                <w:rFonts w:ascii="Calibri" w:eastAsia="Times New Roman" w:hAnsi="Calibri" w:cs="Times New Roman"/>
              </w:rPr>
              <w:t>are people who are</w:t>
            </w:r>
            <w:proofErr w:type="gramEnd"/>
            <w:r w:rsidRPr="00116A0E">
              <w:rPr>
                <w:rFonts w:ascii="Calibri" w:eastAsia="Times New Roman" w:hAnsi="Calibri" w:cs="Times New Roman"/>
              </w:rPr>
              <w:t xml:space="preserve"> fighting against the government or army of their own country, in order to </w:t>
            </w:r>
            <w:r w:rsidRPr="00577A58">
              <w:rPr>
                <w:rFonts w:ascii="Calibri" w:eastAsia="Times New Roman" w:hAnsi="Calibri" w:cs="Times New Roman"/>
                <w:b/>
                <w:u w:val="single"/>
              </w:rPr>
              <w:t>overthrow/topple down</w:t>
            </w:r>
            <w:r w:rsidRPr="00116A0E">
              <w:rPr>
                <w:rFonts w:ascii="Calibri" w:eastAsia="Times New Roman" w:hAnsi="Calibri" w:cs="Times New Roman"/>
              </w:rPr>
              <w:t xml:space="preserve"> the current government. </w:t>
            </w:r>
            <w:r w:rsidRPr="00116A0E">
              <w:rPr>
                <w:rFonts w:ascii="Microsoft YaHei" w:eastAsia="Microsoft YaHei" w:hAnsi="Microsoft YaHei" w:cs="Microsoft YaHei"/>
              </w:rPr>
              <w:t>起义者</w:t>
            </w:r>
            <w:r w:rsidRPr="00116A0E">
              <w:rPr>
                <w:rFonts w:ascii="Calibri" w:eastAsia="Times New Roman" w:hAnsi="Calibri" w:cs="Times New Roman"/>
              </w:rPr>
              <w:t xml:space="preserve">   </w:t>
            </w:r>
            <w:r w:rsidR="00466082" w:rsidRPr="00116A0E">
              <w:rPr>
                <w:rFonts w:ascii="Calibri" w:eastAsia="Times New Roman" w:hAnsi="Calibri" w:cs="Times New Roman"/>
              </w:rPr>
              <w:t xml:space="preserve">   </w:t>
            </w:r>
          </w:p>
          <w:p w:rsidR="00577A58"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t>//</w:t>
            </w:r>
            <w:r w:rsidRPr="00116A0E">
              <w:rPr>
                <w:rFonts w:ascii="Microsoft YaHei" w:eastAsia="Microsoft YaHei" w:hAnsi="Microsoft YaHei" w:cs="Microsoft YaHei"/>
              </w:rPr>
              <w:t>臭名昭著的</w:t>
            </w:r>
            <w:r w:rsidRPr="00116A0E">
              <w:rPr>
                <w:rFonts w:ascii="Calibri" w:eastAsia="Times New Roman" w:hAnsi="Calibri" w:cs="Times New Roman"/>
              </w:rPr>
              <w:t xml:space="preserve">: notorious = disreputable  </w:t>
            </w:r>
          </w:p>
          <w:p w:rsidR="00771BD3" w:rsidRDefault="00466082" w:rsidP="004E2B7B">
            <w:pPr>
              <w:spacing w:after="0" w:line="240" w:lineRule="auto"/>
              <w:ind w:right="317"/>
              <w:rPr>
                <w:rFonts w:ascii="Calibri" w:eastAsia="Times New Roman" w:hAnsi="Calibri" w:cs="Times New Roman"/>
              </w:rPr>
            </w:pPr>
            <w:r w:rsidRPr="00116A0E">
              <w:rPr>
                <w:rFonts w:ascii="Calibri" w:eastAsia="Times New Roman" w:hAnsi="Calibri" w:cs="Times New Roman"/>
              </w:rPr>
              <w:t>// A tyranny/ˈtɪrənɪ/</w:t>
            </w:r>
            <w:r w:rsidR="00771BD3">
              <w:rPr>
                <w:rFonts w:ascii="Calibri" w:eastAsia="Times New Roman" w:hAnsi="Calibri" w:cs="Times New Roman"/>
              </w:rPr>
              <w:t xml:space="preserve"> </w:t>
            </w:r>
            <w:r w:rsidRPr="00116A0E">
              <w:rPr>
                <w:rFonts w:ascii="Microsoft YaHei" w:eastAsia="Microsoft YaHei" w:hAnsi="Microsoft YaHei" w:cs="Microsoft YaHei"/>
              </w:rPr>
              <w:t>专制暴政</w:t>
            </w:r>
            <w:r w:rsidR="00771BD3">
              <w:rPr>
                <w:rFonts w:ascii="Calibri" w:eastAsia="Times New Roman" w:hAnsi="Calibri" w:cs="Times New Roman"/>
              </w:rPr>
              <w:t>,</w:t>
            </w:r>
            <w:r w:rsidRPr="00116A0E">
              <w:rPr>
                <w:rFonts w:ascii="Calibri" w:eastAsia="Times New Roman" w:hAnsi="Calibri" w:cs="Times New Roman"/>
              </w:rPr>
              <w:t xml:space="preserve"> tyrannical /tɪˈrænɪkəl/</w:t>
            </w:r>
            <w:r w:rsidR="00771BD3">
              <w:rPr>
                <w:rFonts w:ascii="Calibri" w:eastAsia="Times New Roman" w:hAnsi="Calibri" w:cs="Times New Roman"/>
              </w:rPr>
              <w:t xml:space="preserve">;    </w:t>
            </w:r>
          </w:p>
          <w:p w:rsidR="00466082" w:rsidRPr="00116A0E" w:rsidRDefault="00771BD3" w:rsidP="004E2B7B">
            <w:pPr>
              <w:spacing w:after="0" w:line="240" w:lineRule="auto"/>
              <w:ind w:right="317"/>
              <w:rPr>
                <w:rFonts w:ascii="Calibri" w:eastAsia="Times New Roman" w:hAnsi="Calibri" w:cs="Times New Roman"/>
              </w:rPr>
            </w:pPr>
            <w:r>
              <w:rPr>
                <w:rFonts w:ascii="Calibri" w:eastAsia="Times New Roman" w:hAnsi="Calibri" w:cs="Times New Roman"/>
              </w:rPr>
              <w:t xml:space="preserve">// </w:t>
            </w:r>
            <w:r w:rsidR="00466082" w:rsidRPr="00116A0E">
              <w:rPr>
                <w:rFonts w:ascii="Microsoft YaHei" w:eastAsia="Microsoft YaHei" w:hAnsi="Microsoft YaHei" w:cs="Microsoft YaHei"/>
              </w:rPr>
              <w:t>独裁者</w:t>
            </w:r>
            <w:r w:rsidR="00466082" w:rsidRPr="00116A0E">
              <w:rPr>
                <w:rFonts w:ascii="Calibri" w:eastAsia="Times New Roman" w:hAnsi="Calibri" w:cs="Times New Roman"/>
              </w:rPr>
              <w:t xml:space="preserve"> </w:t>
            </w:r>
            <w:proofErr w:type="gramStart"/>
            <w:r w:rsidR="00466082" w:rsidRPr="00771BD3">
              <w:rPr>
                <w:rFonts w:ascii="Calibri" w:eastAsia="Times New Roman" w:hAnsi="Calibri" w:cs="Times New Roman"/>
                <w:b/>
                <w:highlight w:val="yellow"/>
              </w:rPr>
              <w:t>autocrat</w:t>
            </w:r>
            <w:r w:rsidR="00466082" w:rsidRPr="00116A0E">
              <w:rPr>
                <w:rFonts w:ascii="Calibri" w:eastAsia="Times New Roman" w:hAnsi="Calibri" w:cs="Times New Roman"/>
              </w:rPr>
              <w:t xml:space="preserve">  /</w:t>
            </w:r>
            <w:proofErr w:type="gramEnd"/>
            <w:r w:rsidR="00466082" w:rsidRPr="00116A0E">
              <w:rPr>
                <w:rFonts w:ascii="Calibri" w:eastAsia="Times New Roman" w:hAnsi="Calibri" w:cs="Times New Roman"/>
              </w:rPr>
              <w:t>ˈɔːtəˌkræt/, autocratic   /</w:t>
            </w:r>
            <w:r>
              <w:rPr>
                <w:rFonts w:ascii="Calibri" w:eastAsia="Times New Roman" w:hAnsi="Calibri" w:cs="Times New Roman"/>
              </w:rPr>
              <w:t xml:space="preserve">ˌɔːtəˈkrætɪk/,  autocratically, </w:t>
            </w:r>
            <w:r w:rsidRPr="00116A0E">
              <w:rPr>
                <w:rFonts w:ascii="Calibri" w:eastAsia="Times New Roman" w:hAnsi="Calibri" w:cs="Times New Roman"/>
              </w:rPr>
              <w:t xml:space="preserve"> </w:t>
            </w:r>
            <w:r w:rsidR="00466082" w:rsidRPr="00116A0E">
              <w:rPr>
                <w:rFonts w:ascii="Calibri" w:eastAsia="Times New Roman" w:hAnsi="Calibri" w:cs="Times New Roman"/>
              </w:rPr>
              <w:t xml:space="preserve">authoritarian </w:t>
            </w:r>
          </w:p>
        </w:tc>
      </w:tr>
      <w:tr w:rsidR="00466082" w:rsidRPr="00116A0E" w:rsidTr="001062A5">
        <w:trPr>
          <w:trHeight w:val="53"/>
        </w:trPr>
        <w:tc>
          <w:tcPr>
            <w:tcW w:w="1418" w:type="dxa"/>
            <w:vAlign w:val="center"/>
          </w:tcPr>
          <w:p w:rsidR="00466082" w:rsidRPr="00116A0E" w:rsidRDefault="001062A5" w:rsidP="004E2B7B">
            <w:pPr>
              <w:spacing w:after="0" w:line="240" w:lineRule="auto"/>
              <w:rPr>
                <w:rFonts w:ascii="Calibri" w:eastAsia="Times New Roman" w:hAnsi="Calibri" w:cs="Times New Roman"/>
                <w:sz w:val="16"/>
                <w:szCs w:val="16"/>
              </w:rPr>
            </w:pPr>
            <w:r w:rsidRPr="001062A5">
              <w:t xml:space="preserve">topple </w:t>
            </w:r>
            <w:proofErr w:type="gramStart"/>
            <w:r w:rsidRPr="001062A5">
              <w:t>down  sth</w:t>
            </w:r>
            <w:proofErr w:type="gramEnd"/>
          </w:p>
        </w:tc>
        <w:tc>
          <w:tcPr>
            <w:tcW w:w="9355" w:type="dxa"/>
            <w:shd w:val="clear" w:color="auto" w:fill="auto"/>
          </w:tcPr>
          <w:p w:rsidR="001062A5" w:rsidRDefault="001062A5" w:rsidP="001062A5">
            <w:r w:rsidRPr="001062A5">
              <w:t xml:space="preserve">topple down sth </w:t>
            </w:r>
          </w:p>
          <w:p w:rsidR="001062A5" w:rsidRDefault="001062A5" w:rsidP="002462ED">
            <w:pPr>
              <w:pStyle w:val="ListParagraph"/>
              <w:numPr>
                <w:ilvl w:val="0"/>
                <w:numId w:val="20"/>
              </w:numPr>
            </w:pPr>
            <w:r w:rsidRPr="001062A5">
              <w:rPr>
                <w:rFonts w:hint="eastAsia"/>
              </w:rPr>
              <w:t>使</w:t>
            </w:r>
            <w:r w:rsidRPr="001062A5">
              <w:t>xxx</w:t>
            </w:r>
            <w:r w:rsidRPr="001062A5">
              <w:rPr>
                <w:rFonts w:hint="eastAsia"/>
              </w:rPr>
              <w:t>倒</w:t>
            </w:r>
            <w:r w:rsidRPr="001062A5">
              <w:t>塌</w:t>
            </w:r>
            <w:r w:rsidRPr="001062A5">
              <w:rPr>
                <w:rFonts w:hint="eastAsia"/>
              </w:rPr>
              <w:t xml:space="preserve">; </w:t>
            </w:r>
            <w:r w:rsidRPr="001062A5">
              <w:t xml:space="preserve"> </w:t>
            </w:r>
            <w:r w:rsidR="004441A9">
              <w:t xml:space="preserve"> </w:t>
            </w:r>
            <w:r w:rsidR="004441A9" w:rsidRPr="001062A5">
              <w:rPr>
                <w:rFonts w:hint="eastAsia"/>
              </w:rPr>
              <w:t xml:space="preserve">e.g. </w:t>
            </w:r>
            <w:r w:rsidR="004441A9" w:rsidRPr="001062A5">
              <w:t>To further women's development, we must </w:t>
            </w:r>
            <w:r w:rsidR="004441A9" w:rsidRPr="00855339">
              <w:rPr>
                <w:b/>
                <w:u w:val="single"/>
              </w:rPr>
              <w:t>topple down</w:t>
            </w:r>
            <w:r w:rsidR="004441A9" w:rsidRPr="001062A5">
              <w:t> </w:t>
            </w:r>
            <w:r w:rsidR="004441A9" w:rsidRPr="00855339">
              <w:rPr>
                <w:b/>
                <w:highlight w:val="yellow"/>
              </w:rPr>
              <w:t>sexism/chauvinism</w:t>
            </w:r>
            <w:r w:rsidR="004441A9" w:rsidRPr="00855339">
              <w:rPr>
                <w:rStyle w:val="apple-converted-space"/>
                <w:rFonts w:ascii="Tahoma" w:hAnsi="Tahoma" w:cs="Tahoma"/>
                <w:b/>
                <w:bCs/>
                <w:color w:val="666666"/>
                <w:sz w:val="20"/>
                <w:szCs w:val="20"/>
                <w:highlight w:val="yellow"/>
                <w:shd w:val="clear" w:color="auto" w:fill="F2F2F2"/>
              </w:rPr>
              <w:t> </w:t>
            </w:r>
            <w:r w:rsidR="004441A9" w:rsidRPr="00855339">
              <w:rPr>
                <w:rStyle w:val="phonetic"/>
                <w:rFonts w:ascii="Lucida Sans Unicode" w:hAnsi="Lucida Sans Unicode" w:cs="Lucida Sans Unicode"/>
                <w:b/>
                <w:color w:val="666666"/>
                <w:sz w:val="20"/>
                <w:szCs w:val="20"/>
                <w:highlight w:val="yellow"/>
                <w:bdr w:val="none" w:sz="0" w:space="0" w:color="auto" w:frame="1"/>
                <w:shd w:val="clear" w:color="auto" w:fill="F2F2F2"/>
              </w:rPr>
              <w:t>['ʃəʊv(ɪ)nɪz(ə)</w:t>
            </w:r>
            <w:proofErr w:type="gramStart"/>
            <w:r w:rsidR="004441A9" w:rsidRPr="00855339">
              <w:rPr>
                <w:rStyle w:val="phonetic"/>
                <w:rFonts w:ascii="Lucida Sans Unicode" w:hAnsi="Lucida Sans Unicode" w:cs="Lucida Sans Unicode"/>
                <w:b/>
                <w:color w:val="666666"/>
                <w:sz w:val="20"/>
                <w:szCs w:val="20"/>
                <w:highlight w:val="yellow"/>
                <w:bdr w:val="none" w:sz="0" w:space="0" w:color="auto" w:frame="1"/>
                <w:shd w:val="clear" w:color="auto" w:fill="F2F2F2"/>
              </w:rPr>
              <w:t>m]</w:t>
            </w:r>
            <w:r w:rsidR="004441A9" w:rsidRPr="00855339">
              <w:rPr>
                <w:b/>
                <w:highlight w:val="yellow"/>
              </w:rPr>
              <w:t>男性至上主</w:t>
            </w:r>
            <w:r w:rsidR="004441A9" w:rsidRPr="00855339">
              <w:rPr>
                <w:rFonts w:hint="eastAsia"/>
                <w:b/>
                <w:highlight w:val="yellow"/>
              </w:rPr>
              <w:t>义</w:t>
            </w:r>
            <w:proofErr w:type="gramEnd"/>
            <w:r w:rsidR="004441A9" w:rsidRPr="001062A5">
              <w:t> and reconstruct</w:t>
            </w:r>
            <w:r w:rsidR="004441A9">
              <w:t xml:space="preserve"> </w:t>
            </w:r>
            <w:r w:rsidR="004441A9" w:rsidRPr="001062A5">
              <w:t>the International political and economic framework in the spirit of </w:t>
            </w:r>
            <w:r w:rsidR="004441A9">
              <w:t xml:space="preserve">gender </w:t>
            </w:r>
            <w:r w:rsidR="004441A9" w:rsidRPr="001062A5">
              <w:t>equality</w:t>
            </w:r>
            <w:r w:rsidR="004441A9">
              <w:t xml:space="preserve"> and </w:t>
            </w:r>
            <w:r w:rsidR="004441A9" w:rsidRPr="009E0F5C">
              <w:rPr>
                <w:b/>
                <w:highlight w:val="yellow"/>
              </w:rPr>
              <w:t>abolish/repeal(</w:t>
            </w:r>
            <w:r w:rsidR="004441A9" w:rsidRPr="009E0F5C">
              <w:rPr>
                <w:b/>
                <w:highlight w:val="yellow"/>
              </w:rPr>
              <w:t>废除，废</w:t>
            </w:r>
            <w:r w:rsidR="004441A9" w:rsidRPr="009E0F5C">
              <w:rPr>
                <w:rFonts w:hint="eastAsia"/>
                <w:b/>
                <w:highlight w:val="yellow"/>
              </w:rPr>
              <w:t>止</w:t>
            </w:r>
            <w:r w:rsidR="004441A9" w:rsidRPr="009E0F5C">
              <w:rPr>
                <w:b/>
                <w:highlight w:val="yellow"/>
              </w:rPr>
              <w:t>)</w:t>
            </w:r>
            <w:r w:rsidR="004441A9">
              <w:t xml:space="preserve"> gender discrimination.</w:t>
            </w:r>
          </w:p>
          <w:p w:rsidR="0031118C" w:rsidRPr="001062A5" w:rsidRDefault="001062A5" w:rsidP="002462ED">
            <w:pPr>
              <w:pStyle w:val="ListParagraph"/>
              <w:numPr>
                <w:ilvl w:val="0"/>
                <w:numId w:val="20"/>
              </w:numPr>
            </w:pPr>
            <w:r w:rsidRPr="001062A5">
              <w:rPr>
                <w:rFonts w:hint="eastAsia"/>
              </w:rPr>
              <w:t>颠覆</w:t>
            </w:r>
            <w:r w:rsidRPr="001062A5">
              <w:rPr>
                <w:rFonts w:hint="eastAsia"/>
              </w:rPr>
              <w:t>xxx(</w:t>
            </w:r>
            <w:r w:rsidRPr="001062A5">
              <w:rPr>
                <w:rFonts w:hint="eastAsia"/>
              </w:rPr>
              <w:t>传</w:t>
            </w:r>
            <w:r w:rsidRPr="001062A5">
              <w:t>统</w:t>
            </w:r>
            <w:r>
              <w:rPr>
                <w:rFonts w:hint="eastAsia"/>
              </w:rPr>
              <w:t xml:space="preserve">; </w:t>
            </w:r>
            <w:r w:rsidRPr="001062A5">
              <w:t>老</w:t>
            </w:r>
            <w:r w:rsidRPr="001062A5">
              <w:rPr>
                <w:rFonts w:hint="eastAsia"/>
              </w:rPr>
              <w:t>套</w:t>
            </w:r>
            <w:r>
              <w:rPr>
                <w:rFonts w:hint="eastAsia"/>
              </w:rPr>
              <w:t>)</w:t>
            </w:r>
            <w:r>
              <w:t xml:space="preserve">: </w:t>
            </w:r>
            <w:r w:rsidRPr="001062A5">
              <w:t>topple down conventional ways</w:t>
            </w:r>
            <w:r>
              <w:rPr>
                <w:rFonts w:hint="eastAsia"/>
              </w:rPr>
              <w:t>; topple down the stereotypes</w:t>
            </w:r>
            <w:r w:rsidR="0031118C">
              <w:t xml:space="preserve">;  </w:t>
            </w:r>
            <w:r w:rsidR="0031118C" w:rsidRPr="001062A5">
              <w:t>topple down the mainstream society </w:t>
            </w:r>
            <w:r w:rsidR="0031118C" w:rsidRPr="001062A5">
              <w:rPr>
                <w:rFonts w:hint="eastAsia"/>
              </w:rPr>
              <w:t>颠覆主流社</w:t>
            </w:r>
            <w:r w:rsidR="0031118C" w:rsidRPr="001062A5">
              <w:t>会</w:t>
            </w:r>
          </w:p>
          <w:p w:rsidR="00466082" w:rsidRDefault="001062A5" w:rsidP="002462ED">
            <w:pPr>
              <w:pStyle w:val="ListParagraph"/>
              <w:numPr>
                <w:ilvl w:val="0"/>
                <w:numId w:val="20"/>
              </w:numPr>
              <w:spacing w:after="0" w:line="240" w:lineRule="auto"/>
              <w:ind w:right="317"/>
            </w:pPr>
            <w:r w:rsidRPr="001062A5">
              <w:rPr>
                <w:rFonts w:hint="eastAsia"/>
              </w:rPr>
              <w:t>topple down sb</w:t>
            </w:r>
            <w:r w:rsidRPr="001062A5">
              <w:t>’s arguments = refute/overthrow sb’s argument</w:t>
            </w:r>
            <w:r w:rsidRPr="001062A5">
              <w:rPr>
                <w:rFonts w:hint="eastAsia"/>
              </w:rPr>
              <w:t>驳倒</w:t>
            </w:r>
            <w:r w:rsidRPr="001062A5">
              <w:t>/</w:t>
            </w:r>
            <w:r w:rsidRPr="001062A5">
              <w:rPr>
                <w:rFonts w:hint="eastAsia"/>
              </w:rPr>
              <w:t>推翻（论点</w:t>
            </w:r>
            <w:r w:rsidRPr="001062A5">
              <w:t>/</w:t>
            </w:r>
            <w:r w:rsidRPr="001062A5">
              <w:rPr>
                <w:rFonts w:hint="eastAsia"/>
              </w:rPr>
              <w:t>证据</w:t>
            </w:r>
            <w:r w:rsidRPr="001062A5">
              <w:t>/</w:t>
            </w:r>
            <w:r w:rsidRPr="001062A5">
              <w:rPr>
                <w:rFonts w:hint="eastAsia"/>
              </w:rPr>
              <w:t>证词</w:t>
            </w:r>
            <w:r w:rsidRPr="001062A5">
              <w:t>/</w:t>
            </w:r>
            <w:r w:rsidRPr="001062A5">
              <w:rPr>
                <w:rFonts w:hint="eastAsia"/>
              </w:rPr>
              <w:t>控诉</w:t>
            </w:r>
            <w:r w:rsidRPr="001062A5">
              <w:t>/</w:t>
            </w:r>
            <w:r w:rsidRPr="001062A5">
              <w:rPr>
                <w:rFonts w:hint="eastAsia"/>
              </w:rPr>
              <w:t>谣言）</w:t>
            </w:r>
          </w:p>
          <w:p w:rsidR="0031118C" w:rsidRPr="00466082" w:rsidRDefault="0031118C" w:rsidP="0031118C">
            <w:pPr>
              <w:pStyle w:val="ListParagraph"/>
              <w:spacing w:after="0" w:line="240" w:lineRule="auto"/>
              <w:ind w:right="317"/>
            </w:pPr>
          </w:p>
        </w:tc>
      </w:tr>
      <w:tr w:rsidR="00466082" w:rsidRPr="00116A0E" w:rsidTr="001062A5">
        <w:trPr>
          <w:trHeight w:val="1106"/>
        </w:trPr>
        <w:tc>
          <w:tcPr>
            <w:tcW w:w="1418" w:type="dxa"/>
            <w:vAlign w:val="center"/>
          </w:tcPr>
          <w:p w:rsidR="00466082" w:rsidRPr="00116A0E" w:rsidRDefault="0031118C" w:rsidP="004E2B7B">
            <w:pPr>
              <w:spacing w:after="0" w:line="240" w:lineRule="auto"/>
              <w:rPr>
                <w:rFonts w:ascii="Calibri" w:eastAsia="Times New Roman" w:hAnsi="Calibri" w:cs="Times New Roman"/>
                <w:sz w:val="16"/>
                <w:szCs w:val="16"/>
              </w:rPr>
            </w:pPr>
            <w:r w:rsidRPr="00116A0E">
              <w:rPr>
                <w:rFonts w:hint="eastAsia"/>
                <w:b/>
                <w:highlight w:val="yellow"/>
                <w:u w:val="single"/>
              </w:rPr>
              <w:t>把一个</w:t>
            </w:r>
            <w:r w:rsidRPr="00116A0E">
              <w:rPr>
                <w:rFonts w:hint="eastAsia"/>
                <w:b/>
                <w:highlight w:val="yellow"/>
                <w:u w:val="single"/>
              </w:rPr>
              <w:t>(</w:t>
            </w:r>
            <w:r w:rsidRPr="00116A0E">
              <w:rPr>
                <w:rFonts w:hint="eastAsia"/>
                <w:b/>
                <w:highlight w:val="yellow"/>
                <w:u w:val="single"/>
              </w:rPr>
              <w:t>论点</w:t>
            </w:r>
            <w:r w:rsidRPr="00116A0E">
              <w:rPr>
                <w:rFonts w:hint="eastAsia"/>
                <w:b/>
                <w:highlight w:val="yellow"/>
                <w:u w:val="single"/>
              </w:rPr>
              <w:t>/</w:t>
            </w:r>
            <w:r w:rsidRPr="00116A0E">
              <w:rPr>
                <w:rFonts w:hint="eastAsia"/>
                <w:b/>
                <w:highlight w:val="yellow"/>
                <w:u w:val="single"/>
              </w:rPr>
              <w:t>证词</w:t>
            </w:r>
            <w:r w:rsidRPr="00116A0E">
              <w:rPr>
                <w:rFonts w:hint="eastAsia"/>
                <w:b/>
                <w:highlight w:val="yellow"/>
                <w:u w:val="single"/>
              </w:rPr>
              <w:t>)</w:t>
            </w:r>
            <w:r w:rsidRPr="00116A0E">
              <w:rPr>
                <w:rFonts w:hint="eastAsia"/>
                <w:b/>
                <w:highlight w:val="yellow"/>
                <w:u w:val="single"/>
              </w:rPr>
              <w:t>驳得体无完肤</w:t>
            </w:r>
          </w:p>
        </w:tc>
        <w:tc>
          <w:tcPr>
            <w:tcW w:w="9355" w:type="dxa"/>
            <w:shd w:val="clear" w:color="auto" w:fill="auto"/>
          </w:tcPr>
          <w:p w:rsidR="0031118C" w:rsidRDefault="00466082" w:rsidP="004E2B7B">
            <w:pPr>
              <w:spacing w:after="0" w:line="240" w:lineRule="auto"/>
              <w:ind w:right="317"/>
              <w:rPr>
                <w:b/>
              </w:rPr>
            </w:pPr>
            <w:r w:rsidRPr="00116A0E">
              <w:rPr>
                <w:b/>
                <w:highlight w:val="yellow"/>
                <w:u w:val="single"/>
              </w:rPr>
              <w:t>tear sth to shreds</w:t>
            </w:r>
            <w:r w:rsidRPr="00116A0E">
              <w:rPr>
                <w:b/>
              </w:rPr>
              <w:t xml:space="preserve"> </w:t>
            </w:r>
          </w:p>
          <w:p w:rsidR="00466082" w:rsidRPr="00116A0E" w:rsidRDefault="00466082" w:rsidP="004E2B7B">
            <w:pPr>
              <w:spacing w:after="0" w:line="240" w:lineRule="auto"/>
              <w:ind w:right="317"/>
              <w:rPr>
                <w:rFonts w:ascii="Calibri" w:eastAsia="Times New Roman" w:hAnsi="Calibri" w:cs="Times New Roman"/>
              </w:rPr>
            </w:pPr>
            <w:r w:rsidRPr="00116A0E">
              <w:rPr>
                <w:rFonts w:hint="eastAsia"/>
                <w:b/>
              </w:rPr>
              <w:t xml:space="preserve"> </w:t>
            </w:r>
            <w:r w:rsidRPr="00116A0E">
              <w:rPr>
                <w:rFonts w:hint="eastAsia"/>
              </w:rPr>
              <w:t xml:space="preserve">[ </w:t>
            </w:r>
            <w:r w:rsidRPr="00116A0E">
              <w:rPr>
                <w:rFonts w:hint="eastAsia"/>
              </w:rPr>
              <w:t>把一个</w:t>
            </w:r>
            <w:r w:rsidRPr="00116A0E">
              <w:rPr>
                <w:rFonts w:hint="eastAsia"/>
              </w:rPr>
              <w:t>(</w:t>
            </w:r>
            <w:r w:rsidRPr="00116A0E">
              <w:rPr>
                <w:rFonts w:hint="eastAsia"/>
              </w:rPr>
              <w:t>论点</w:t>
            </w:r>
            <w:r w:rsidRPr="00116A0E">
              <w:rPr>
                <w:rFonts w:hint="eastAsia"/>
              </w:rPr>
              <w:t>)</w:t>
            </w:r>
            <w:r w:rsidRPr="00116A0E">
              <w:rPr>
                <w:rFonts w:hint="eastAsia"/>
              </w:rPr>
              <w:t>驳得体无完肤</w:t>
            </w:r>
            <w:r w:rsidRPr="00116A0E">
              <w:rPr>
                <w:rFonts w:hint="eastAsia"/>
              </w:rPr>
              <w:t xml:space="preserve">: tear an argument to </w:t>
            </w:r>
            <w:proofErr w:type="gramStart"/>
            <w:r w:rsidRPr="00116A0E">
              <w:rPr>
                <w:rFonts w:hint="eastAsia"/>
              </w:rPr>
              <w:t xml:space="preserve">shreds; </w:t>
            </w:r>
            <w:r w:rsidRPr="00116A0E">
              <w:t xml:space="preserve"> </w:t>
            </w:r>
            <w:r w:rsidRPr="00116A0E">
              <w:rPr>
                <w:rFonts w:hint="eastAsia"/>
              </w:rPr>
              <w:t xml:space="preserve"> </w:t>
            </w:r>
            <w:proofErr w:type="gramEnd"/>
            <w:r w:rsidRPr="00116A0E">
              <w:rPr>
                <w:rFonts w:hint="eastAsia"/>
              </w:rPr>
              <w:t>把一个</w:t>
            </w:r>
            <w:r w:rsidRPr="00116A0E">
              <w:rPr>
                <w:rFonts w:hint="eastAsia"/>
              </w:rPr>
              <w:t>(</w:t>
            </w:r>
            <w:r w:rsidRPr="00116A0E">
              <w:rPr>
                <w:rFonts w:hint="eastAsia"/>
              </w:rPr>
              <w:t>证词</w:t>
            </w:r>
            <w:r w:rsidRPr="00116A0E">
              <w:rPr>
                <w:rFonts w:hint="eastAsia"/>
              </w:rPr>
              <w:t>)</w:t>
            </w:r>
            <w:r w:rsidRPr="00116A0E">
              <w:rPr>
                <w:rFonts w:hint="eastAsia"/>
              </w:rPr>
              <w:t>驳得体无完肤</w:t>
            </w:r>
            <w:r w:rsidR="0031118C">
              <w:rPr>
                <w:rFonts w:hint="eastAsia"/>
              </w:rPr>
              <w:t xml:space="preserve">: tear the testimony to shreds </w:t>
            </w:r>
            <w:r w:rsidRPr="00116A0E">
              <w:t>]</w:t>
            </w:r>
            <w:r w:rsidR="0031118C">
              <w:t xml:space="preserve">   //</w:t>
            </w:r>
            <w:r w:rsidR="0031118C" w:rsidRPr="00116A0E">
              <w:rPr>
                <w:rFonts w:hint="eastAsia"/>
              </w:rPr>
              <w:t>碎纸机</w:t>
            </w:r>
            <w:r w:rsidR="0031118C" w:rsidRPr="00116A0E">
              <w:rPr>
                <w:rFonts w:hint="eastAsia"/>
              </w:rPr>
              <w:t xml:space="preserve"> paper shredder</w:t>
            </w:r>
            <w:r w:rsidR="0031118C" w:rsidRPr="00116A0E">
              <w:t xml:space="preserve"> </w:t>
            </w:r>
            <w:r w:rsidR="0031118C">
              <w:t xml:space="preserve"> </w:t>
            </w:r>
          </w:p>
        </w:tc>
      </w:tr>
    </w:tbl>
    <w:p w:rsidR="00466082" w:rsidRPr="00466082" w:rsidRDefault="00466082" w:rsidP="00466082"/>
    <w:p w:rsidR="001A25E2" w:rsidRPr="00116A0E" w:rsidRDefault="001A25E2" w:rsidP="00B06823">
      <w:r w:rsidRPr="00116A0E">
        <w:rPr>
          <w:rFonts w:ascii="Times New Roman" w:eastAsia="Times New Roman" w:hAnsi="Times New Roman" w:cs="Times New Roman"/>
          <w:sz w:val="24"/>
          <w:szCs w:val="24"/>
        </w:rPr>
        <w:t xml:space="preserve">Often when you are discussing a controversial topic, someone will say something that you </w:t>
      </w:r>
      <w:r w:rsidRPr="00EF7409">
        <w:rPr>
          <w:rFonts w:ascii="Times New Roman" w:eastAsia="Times New Roman" w:hAnsi="Times New Roman" w:cs="Times New Roman"/>
          <w:b/>
          <w:sz w:val="24"/>
          <w:szCs w:val="24"/>
          <w:u w:val="single"/>
        </w:rPr>
        <w:t>strongly disagree with</w:t>
      </w:r>
      <w:r w:rsidRPr="00116A0E">
        <w:rPr>
          <w:rFonts w:ascii="Times New Roman" w:eastAsia="Times New Roman" w:hAnsi="Times New Roman" w:cs="Times New Roman"/>
          <w:sz w:val="24"/>
          <w:szCs w:val="24"/>
        </w:rPr>
        <w:t xml:space="preserve">. Use these phrases to reject or </w:t>
      </w:r>
      <w:r w:rsidRPr="003154B7">
        <w:rPr>
          <w:rFonts w:ascii="Times New Roman" w:eastAsia="Times New Roman" w:hAnsi="Times New Roman" w:cs="Times New Roman"/>
          <w:b/>
          <w:bCs/>
          <w:sz w:val="24"/>
          <w:szCs w:val="24"/>
          <w:u w:val="single"/>
        </w:rPr>
        <w:t>refute/overthrow</w:t>
      </w:r>
      <w:r w:rsidRPr="003154B7">
        <w:rPr>
          <w:rFonts w:ascii="Times New Roman" w:eastAsia="Times New Roman" w:hAnsi="Times New Roman" w:cs="Times New Roman"/>
          <w:sz w:val="24"/>
          <w:szCs w:val="24"/>
          <w:u w:val="single"/>
        </w:rPr>
        <w:t xml:space="preserve"> the person's </w:t>
      </w:r>
      <w:r w:rsidRPr="003154B7">
        <w:rPr>
          <w:rFonts w:ascii="Times New Roman" w:eastAsia="Times New Roman" w:hAnsi="Times New Roman" w:cs="Times New Roman"/>
          <w:b/>
          <w:bCs/>
          <w:sz w:val="24"/>
          <w:szCs w:val="24"/>
          <w:u w:val="single"/>
        </w:rPr>
        <w:t>argument</w:t>
      </w:r>
      <w:r w:rsidRPr="00116A0E">
        <w:rPr>
          <w:rFonts w:ascii="Times New Roman" w:eastAsia="Times New Roman" w:hAnsi="Times New Roman" w:cs="Times New Roman"/>
          <w:sz w:val="24"/>
          <w:szCs w:val="24"/>
        </w:rPr>
        <w:t>.</w:t>
      </w:r>
    </w:p>
    <w:p w:rsidR="003772A1" w:rsidRPr="00116A0E" w:rsidRDefault="003772A1" w:rsidP="003772A1"/>
    <w:p w:rsidR="00F02EA4" w:rsidRPr="00F02EA4" w:rsidRDefault="001A25E2" w:rsidP="004E2B7B">
      <w:pPr>
        <w:pStyle w:val="ListParagraph"/>
        <w:numPr>
          <w:ilvl w:val="0"/>
          <w:numId w:val="6"/>
        </w:numPr>
        <w:rPr>
          <w:rFonts w:ascii="Times New Roman" w:eastAsia="Times New Roman" w:hAnsi="Times New Roman" w:cs="Times New Roman"/>
          <w:iCs/>
          <w:sz w:val="24"/>
          <w:szCs w:val="24"/>
        </w:rPr>
      </w:pPr>
      <w:r w:rsidRPr="00F02EA4">
        <w:rPr>
          <w:rFonts w:ascii="Times New Roman" w:eastAsia="Times New Roman" w:hAnsi="Times New Roman" w:cs="Times New Roman"/>
          <w:b/>
          <w:iCs/>
          <w:sz w:val="24"/>
          <w:szCs w:val="24"/>
          <w:highlight w:val="yellow"/>
        </w:rPr>
        <w:lastRenderedPageBreak/>
        <w:t>I beg to differ</w:t>
      </w:r>
      <w:r w:rsidR="00F02EA4" w:rsidRPr="00F02EA4">
        <w:rPr>
          <w:rFonts w:ascii="Times New Roman" w:eastAsia="Times New Roman" w:hAnsi="Times New Roman" w:cs="Times New Roman"/>
          <w:b/>
          <w:iCs/>
          <w:sz w:val="24"/>
          <w:szCs w:val="24"/>
          <w:highlight w:val="yellow"/>
        </w:rPr>
        <w:t xml:space="preserve"> </w:t>
      </w:r>
      <w:r w:rsidR="00F02EA4" w:rsidRPr="00F02EA4">
        <w:rPr>
          <w:rFonts w:ascii="SimSun" w:eastAsia="SimSun" w:hAnsi="SimSun" w:cs="SimSun" w:hint="eastAsia"/>
          <w:b/>
          <w:iCs/>
          <w:sz w:val="24"/>
          <w:szCs w:val="24"/>
          <w:highlight w:val="yellow"/>
        </w:rPr>
        <w:t>恕我不能赞同</w:t>
      </w:r>
      <w:r w:rsidR="00F02EA4" w:rsidRPr="00F02EA4">
        <w:rPr>
          <w:rFonts w:ascii="Times New Roman" w:eastAsia="Times New Roman" w:hAnsi="Times New Roman" w:cs="Times New Roman"/>
          <w:b/>
          <w:iCs/>
          <w:sz w:val="24"/>
          <w:szCs w:val="24"/>
          <w:highlight w:val="yellow"/>
        </w:rPr>
        <w:t xml:space="preserve">; </w:t>
      </w:r>
      <w:r w:rsidR="00327702" w:rsidRPr="00F02EA4">
        <w:rPr>
          <w:rFonts w:ascii="SimSun" w:eastAsia="SimSun" w:hAnsi="SimSun" w:cs="SimSun" w:hint="eastAsia"/>
          <w:b/>
          <w:iCs/>
          <w:sz w:val="24"/>
          <w:szCs w:val="24"/>
          <w:highlight w:val="yellow"/>
        </w:rPr>
        <w:t>恕我</w:t>
      </w:r>
      <w:r w:rsidR="00F02EA4" w:rsidRPr="00F02EA4">
        <w:rPr>
          <w:rFonts w:ascii="SimSun" w:eastAsia="SimSun" w:hAnsi="SimSun" w:cs="SimSun" w:hint="eastAsia"/>
          <w:b/>
          <w:iCs/>
          <w:sz w:val="24"/>
          <w:szCs w:val="24"/>
          <w:highlight w:val="yellow"/>
        </w:rPr>
        <w:t>不敢苟同</w:t>
      </w:r>
      <w:r w:rsidR="00F02EA4" w:rsidRPr="00F02EA4">
        <w:rPr>
          <w:rFonts w:ascii="Times New Roman" w:eastAsia="Times New Roman" w:hAnsi="Times New Roman" w:cs="Times New Roman" w:hint="eastAsia"/>
          <w:b/>
          <w:iCs/>
          <w:sz w:val="24"/>
          <w:szCs w:val="24"/>
        </w:rPr>
        <w:t xml:space="preserve">  </w:t>
      </w:r>
      <w:r w:rsidR="00F02EA4" w:rsidRPr="00F02EA4">
        <w:rPr>
          <w:rFonts w:ascii="Times New Roman" w:eastAsia="Times New Roman" w:hAnsi="Times New Roman" w:cs="Times New Roman"/>
          <w:b/>
          <w:iCs/>
          <w:sz w:val="24"/>
          <w:szCs w:val="24"/>
        </w:rPr>
        <w:br/>
      </w:r>
      <w:r w:rsidR="00F02EA4" w:rsidRPr="00F02EA4">
        <w:rPr>
          <w:rFonts w:ascii="Times New Roman" w:eastAsia="Times New Roman" w:hAnsi="Times New Roman" w:cs="Times New Roman" w:hint="eastAsia"/>
          <w:iCs/>
          <w:sz w:val="24"/>
          <w:szCs w:val="24"/>
        </w:rPr>
        <w:t xml:space="preserve">e.g. </w:t>
      </w:r>
      <w:r w:rsidR="00F02EA4" w:rsidRPr="00F02EA4">
        <w:rPr>
          <w:rFonts w:ascii="Times New Roman" w:eastAsia="Times New Roman" w:hAnsi="Times New Roman" w:cs="Times New Roman"/>
          <w:iCs/>
          <w:sz w:val="24"/>
          <w:szCs w:val="24"/>
        </w:rPr>
        <w:t>You may think that football is better to watch than cricket</w:t>
      </w:r>
      <w:r w:rsidR="002E5224" w:rsidRPr="00F02EA4">
        <w:rPr>
          <w:rFonts w:ascii="SimSun" w:eastAsia="SimSun" w:hAnsi="SimSun" w:cs="SimSun" w:hint="eastAsia"/>
          <w:iCs/>
          <w:sz w:val="24"/>
          <w:szCs w:val="24"/>
        </w:rPr>
        <w:t>板球</w:t>
      </w:r>
      <w:r w:rsidR="00F02EA4" w:rsidRPr="00F02EA4">
        <w:rPr>
          <w:rFonts w:ascii="Times New Roman" w:eastAsia="Times New Roman" w:hAnsi="Times New Roman" w:cs="Times New Roman"/>
          <w:iCs/>
          <w:sz w:val="24"/>
          <w:szCs w:val="24"/>
        </w:rPr>
        <w:t>, but</w:t>
      </w:r>
      <w:r w:rsidR="002E5224" w:rsidRPr="002E5224">
        <w:rPr>
          <w:rFonts w:ascii="Times New Roman" w:eastAsia="Times New Roman" w:hAnsi="Times New Roman" w:cs="Times New Roman"/>
          <w:b/>
          <w:iCs/>
          <w:sz w:val="24"/>
          <w:szCs w:val="24"/>
          <w:highlight w:val="yellow"/>
          <w:u w:val="single"/>
        </w:rPr>
        <w:t xml:space="preserve"> no offense Sir/with all my respects Sir(</w:t>
      </w:r>
      <w:r w:rsidR="002E5224" w:rsidRPr="002E5224">
        <w:rPr>
          <w:rFonts w:ascii="Times New Roman" w:hAnsi="Times New Roman" w:cs="Times New Roman" w:hint="eastAsia"/>
          <w:b/>
          <w:iCs/>
          <w:sz w:val="24"/>
          <w:szCs w:val="24"/>
          <w:highlight w:val="yellow"/>
          <w:u w:val="single"/>
        </w:rPr>
        <w:t>毫无冒犯之意</w:t>
      </w:r>
      <w:r w:rsidR="002E5224" w:rsidRPr="002E5224">
        <w:rPr>
          <w:rFonts w:ascii="Times New Roman" w:hAnsi="Times New Roman" w:cs="Times New Roman" w:hint="eastAsia"/>
          <w:b/>
          <w:iCs/>
          <w:sz w:val="24"/>
          <w:szCs w:val="24"/>
          <w:highlight w:val="yellow"/>
          <w:u w:val="single"/>
        </w:rPr>
        <w:t>)</w:t>
      </w:r>
      <w:r w:rsidR="002E5224" w:rsidRPr="002E5224">
        <w:rPr>
          <w:rFonts w:ascii="Times New Roman" w:eastAsia="Times New Roman" w:hAnsi="Times New Roman" w:cs="Times New Roman"/>
          <w:b/>
          <w:iCs/>
          <w:sz w:val="24"/>
          <w:szCs w:val="24"/>
          <w:highlight w:val="yellow"/>
          <w:u w:val="single"/>
        </w:rPr>
        <w:t>,</w:t>
      </w:r>
      <w:r w:rsidR="00F02EA4" w:rsidRPr="00F02EA4">
        <w:rPr>
          <w:rFonts w:ascii="Times New Roman" w:eastAsia="Times New Roman" w:hAnsi="Times New Roman" w:cs="Times New Roman"/>
          <w:iCs/>
          <w:sz w:val="24"/>
          <w:szCs w:val="24"/>
        </w:rPr>
        <w:t xml:space="preserve"> I</w:t>
      </w:r>
      <w:r w:rsidR="00F02EA4" w:rsidRPr="002E5224">
        <w:rPr>
          <w:rFonts w:ascii="Times New Roman" w:eastAsia="Times New Roman" w:hAnsi="Times New Roman" w:cs="Times New Roman"/>
          <w:b/>
          <w:iCs/>
          <w:sz w:val="24"/>
          <w:szCs w:val="24"/>
          <w:highlight w:val="yellow"/>
          <w:u w:val="single"/>
        </w:rPr>
        <w:t xml:space="preserve"> beg to differ.</w:t>
      </w:r>
      <w:r w:rsidR="00F02EA4" w:rsidRPr="00F02EA4">
        <w:rPr>
          <w:rFonts w:ascii="Times New Roman" w:eastAsia="Times New Roman" w:hAnsi="Times New Roman" w:cs="Times New Roman"/>
          <w:iCs/>
          <w:sz w:val="24"/>
          <w:szCs w:val="24"/>
        </w:rPr>
        <w:t> </w:t>
      </w:r>
      <w:r w:rsidR="00F02EA4" w:rsidRPr="00F02EA4">
        <w:rPr>
          <w:rFonts w:ascii="SimSun" w:eastAsia="SimSun" w:hAnsi="SimSun" w:cs="SimSun" w:hint="eastAsia"/>
          <w:b/>
          <w:iCs/>
          <w:sz w:val="24"/>
          <w:szCs w:val="24"/>
          <w:u w:val="single"/>
        </w:rPr>
        <w:t>本人不敢苟同</w:t>
      </w:r>
    </w:p>
    <w:p w:rsidR="001A25E2" w:rsidRPr="006549F7" w:rsidRDefault="001A25E2" w:rsidP="0069190D">
      <w:pPr>
        <w:pStyle w:val="ListParagraph"/>
        <w:numPr>
          <w:ilvl w:val="0"/>
          <w:numId w:val="6"/>
        </w:numPr>
        <w:rPr>
          <w:rFonts w:ascii="Times New Roman" w:eastAsia="Times New Roman" w:hAnsi="Times New Roman" w:cs="Times New Roman"/>
          <w:b/>
          <w:iCs/>
          <w:sz w:val="24"/>
          <w:szCs w:val="24"/>
        </w:rPr>
      </w:pPr>
      <w:r w:rsidRPr="006549F7">
        <w:rPr>
          <w:rFonts w:ascii="Times New Roman" w:eastAsia="Times New Roman" w:hAnsi="Times New Roman" w:cs="Times New Roman"/>
          <w:b/>
          <w:iCs/>
          <w:sz w:val="24"/>
          <w:szCs w:val="24"/>
        </w:rPr>
        <w:t>That's simply not true.</w:t>
      </w:r>
    </w:p>
    <w:p w:rsidR="001A25E2" w:rsidRPr="00116A0E" w:rsidRDefault="001A25E2" w:rsidP="0069190D">
      <w:pPr>
        <w:pStyle w:val="ListParagraph"/>
        <w:numPr>
          <w:ilvl w:val="0"/>
          <w:numId w:val="6"/>
        </w:numPr>
        <w:rPr>
          <w:rFonts w:ascii="Times New Roman" w:eastAsia="Times New Roman" w:hAnsi="Times New Roman" w:cs="Times New Roman"/>
          <w:iCs/>
          <w:sz w:val="24"/>
          <w:szCs w:val="24"/>
        </w:rPr>
      </w:pPr>
      <w:r w:rsidRPr="00116A0E">
        <w:rPr>
          <w:rFonts w:ascii="Times New Roman" w:eastAsia="Times New Roman" w:hAnsi="Times New Roman" w:cs="Times New Roman"/>
          <w:iCs/>
          <w:sz w:val="24"/>
          <w:szCs w:val="24"/>
        </w:rPr>
        <w:t>I think you're mistaken.</w:t>
      </w:r>
    </w:p>
    <w:p w:rsidR="001A25E2" w:rsidRPr="00F02EA4" w:rsidRDefault="001A25E2" w:rsidP="0069190D">
      <w:pPr>
        <w:pStyle w:val="ListParagraph"/>
        <w:numPr>
          <w:ilvl w:val="0"/>
          <w:numId w:val="6"/>
        </w:numPr>
        <w:rPr>
          <w:rFonts w:ascii="Times New Roman" w:eastAsia="Times New Roman" w:hAnsi="Times New Roman" w:cs="Times New Roman"/>
          <w:b/>
          <w:iCs/>
          <w:sz w:val="24"/>
          <w:szCs w:val="24"/>
          <w:highlight w:val="yellow"/>
        </w:rPr>
      </w:pPr>
      <w:r w:rsidRPr="00F02EA4">
        <w:rPr>
          <w:rFonts w:ascii="Times New Roman" w:eastAsia="Times New Roman" w:hAnsi="Times New Roman" w:cs="Times New Roman"/>
          <w:b/>
          <w:iCs/>
          <w:sz w:val="24"/>
          <w:szCs w:val="24"/>
          <w:highlight w:val="yellow"/>
        </w:rPr>
        <w:t>That's a fallacy</w:t>
      </w:r>
      <w:r w:rsidR="00461667" w:rsidRPr="00F02EA4">
        <w:rPr>
          <w:rFonts w:ascii="Times New Roman" w:eastAsia="Times New Roman" w:hAnsi="Times New Roman" w:cs="Times New Roman"/>
          <w:b/>
          <w:iCs/>
          <w:sz w:val="24"/>
          <w:szCs w:val="24"/>
          <w:highlight w:val="yellow"/>
        </w:rPr>
        <w:t xml:space="preserve"> </w:t>
      </w:r>
      <w:proofErr w:type="gramStart"/>
      <w:r w:rsidR="00461667" w:rsidRPr="00F02EA4">
        <w:rPr>
          <w:rFonts w:ascii="Times New Roman" w:eastAsia="Times New Roman" w:hAnsi="Times New Roman" w:cs="Times New Roman"/>
          <w:iCs/>
          <w:sz w:val="24"/>
          <w:szCs w:val="24"/>
          <w:highlight w:val="yellow"/>
        </w:rPr>
        <w:t>( an</w:t>
      </w:r>
      <w:proofErr w:type="gramEnd"/>
      <w:r w:rsidR="00461667" w:rsidRPr="00F02EA4">
        <w:rPr>
          <w:rFonts w:ascii="Times New Roman" w:eastAsia="Times New Roman" w:hAnsi="Times New Roman" w:cs="Times New Roman"/>
          <w:iCs/>
          <w:sz w:val="24"/>
          <w:szCs w:val="24"/>
          <w:highlight w:val="yellow"/>
        </w:rPr>
        <w:t xml:space="preserve"> obvious mistake </w:t>
      </w:r>
      <w:r w:rsidR="00461667" w:rsidRPr="00F02EA4">
        <w:rPr>
          <w:rFonts w:ascii="Times New Roman" w:eastAsia="Times New Roman" w:hAnsi="Times New Roman" w:cs="Times New Roman"/>
          <w:b/>
          <w:iCs/>
          <w:sz w:val="24"/>
          <w:szCs w:val="24"/>
          <w:highlight w:val="yellow"/>
        </w:rPr>
        <w:t>['fæləsi]</w:t>
      </w:r>
      <w:r w:rsidR="00F02EA4" w:rsidRPr="00F02EA4">
        <w:rPr>
          <w:rFonts w:ascii="Times New Roman" w:eastAsia="Times New Roman" w:hAnsi="Times New Roman" w:cs="Times New Roman"/>
          <w:b/>
          <w:iCs/>
          <w:sz w:val="24"/>
          <w:szCs w:val="24"/>
          <w:highlight w:val="yellow"/>
        </w:rPr>
        <w:t xml:space="preserve"> </w:t>
      </w:r>
      <w:r w:rsidR="00461667" w:rsidRPr="00F02EA4">
        <w:rPr>
          <w:rFonts w:ascii="SimSun" w:eastAsia="SimSun" w:hAnsi="SimSun" w:cs="SimSun" w:hint="eastAsia"/>
          <w:b/>
          <w:iCs/>
          <w:sz w:val="24"/>
          <w:szCs w:val="24"/>
          <w:highlight w:val="yellow"/>
        </w:rPr>
        <w:t>谬论，谬误</w:t>
      </w:r>
      <w:r w:rsidRPr="00F02EA4">
        <w:rPr>
          <w:rFonts w:ascii="Times New Roman" w:eastAsia="Times New Roman" w:hAnsi="Times New Roman" w:cs="Times New Roman"/>
          <w:b/>
          <w:iCs/>
          <w:sz w:val="24"/>
          <w:szCs w:val="24"/>
          <w:highlight w:val="yellow"/>
        </w:rPr>
        <w:t>.</w:t>
      </w:r>
      <w:r w:rsidR="00461667" w:rsidRPr="00F02EA4">
        <w:rPr>
          <w:rFonts w:ascii="Times New Roman" w:eastAsia="Times New Roman" w:hAnsi="Times New Roman" w:cs="Times New Roman"/>
          <w:b/>
          <w:iCs/>
          <w:sz w:val="24"/>
          <w:szCs w:val="24"/>
          <w:highlight w:val="yellow"/>
        </w:rPr>
        <w:t xml:space="preserve"> ) </w:t>
      </w:r>
    </w:p>
    <w:p w:rsidR="001A25E2" w:rsidRPr="00B16461" w:rsidRDefault="001A25E2" w:rsidP="0069190D">
      <w:pPr>
        <w:pStyle w:val="ListParagraph"/>
        <w:numPr>
          <w:ilvl w:val="0"/>
          <w:numId w:val="6"/>
        </w:numPr>
        <w:rPr>
          <w:rFonts w:ascii="Times New Roman" w:eastAsia="Times New Roman" w:hAnsi="Times New Roman" w:cs="Times New Roman"/>
          <w:b/>
          <w:iCs/>
          <w:sz w:val="24"/>
          <w:szCs w:val="24"/>
        </w:rPr>
      </w:pPr>
      <w:r w:rsidRPr="00B16461">
        <w:rPr>
          <w:rFonts w:ascii="Times New Roman" w:eastAsia="Times New Roman" w:hAnsi="Times New Roman" w:cs="Times New Roman"/>
          <w:b/>
          <w:iCs/>
          <w:sz w:val="24"/>
          <w:szCs w:val="24"/>
        </w:rPr>
        <w:t>That's just not the case.</w:t>
      </w:r>
    </w:p>
    <w:p w:rsidR="001A25E2" w:rsidRPr="00116A0E" w:rsidRDefault="001A25E2" w:rsidP="0069190D">
      <w:pPr>
        <w:pStyle w:val="ListParagraph"/>
        <w:numPr>
          <w:ilvl w:val="0"/>
          <w:numId w:val="6"/>
        </w:numPr>
        <w:rPr>
          <w:rFonts w:ascii="Times New Roman" w:eastAsia="Times New Roman" w:hAnsi="Times New Roman" w:cs="Times New Roman"/>
          <w:iCs/>
          <w:sz w:val="24"/>
          <w:szCs w:val="24"/>
        </w:rPr>
      </w:pPr>
      <w:r w:rsidRPr="00116A0E">
        <w:rPr>
          <w:rFonts w:ascii="Times New Roman" w:eastAsia="Times New Roman" w:hAnsi="Times New Roman" w:cs="Times New Roman"/>
          <w:iCs/>
          <w:sz w:val="24"/>
          <w:szCs w:val="24"/>
        </w:rPr>
        <w:t>I don't think that's right.</w:t>
      </w:r>
    </w:p>
    <w:p w:rsidR="00E32AD1" w:rsidRPr="00116A0E" w:rsidRDefault="001A25E2" w:rsidP="004E2B7B">
      <w:pPr>
        <w:pStyle w:val="ListParagraph"/>
        <w:numPr>
          <w:ilvl w:val="0"/>
          <w:numId w:val="6"/>
        </w:numPr>
      </w:pPr>
      <w:r w:rsidRPr="00F5617B">
        <w:rPr>
          <w:rFonts w:ascii="Times New Roman" w:eastAsia="Times New Roman" w:hAnsi="Times New Roman" w:cs="Times New Roman"/>
          <w:sz w:val="24"/>
          <w:szCs w:val="24"/>
        </w:rPr>
        <w:t xml:space="preserve">That's </w:t>
      </w:r>
      <w:proofErr w:type="gramStart"/>
      <w:r w:rsidRPr="00F5617B">
        <w:rPr>
          <w:rFonts w:ascii="Times New Roman" w:eastAsia="Times New Roman" w:hAnsi="Times New Roman" w:cs="Times New Roman"/>
          <w:sz w:val="24"/>
          <w:szCs w:val="24"/>
        </w:rPr>
        <w:t>absolutely untrue</w:t>
      </w:r>
      <w:proofErr w:type="gramEnd"/>
      <w:r w:rsidRPr="00F5617B">
        <w:rPr>
          <w:rFonts w:ascii="Times New Roman" w:eastAsia="Times New Roman" w:hAnsi="Times New Roman" w:cs="Times New Roman"/>
          <w:sz w:val="24"/>
          <w:szCs w:val="24"/>
        </w:rPr>
        <w:t>.</w:t>
      </w:r>
    </w:p>
    <w:p w:rsidR="00E32AD1" w:rsidRPr="00116A0E" w:rsidRDefault="00E32AD1" w:rsidP="00E32AD1"/>
    <w:p w:rsidR="00D7088D" w:rsidRPr="00116A0E" w:rsidRDefault="00E32AD1" w:rsidP="00D7088D">
      <w:pPr>
        <w:pStyle w:val="Heading2"/>
      </w:pPr>
      <w:r w:rsidRPr="00116A0E">
        <w:rPr>
          <w:lang w:val="en-US"/>
        </w:rPr>
        <w:t>3</w:t>
      </w:r>
      <w:r w:rsidRPr="00116A0E">
        <w:rPr>
          <w:vertAlign w:val="superscript"/>
          <w:lang w:val="en-US"/>
        </w:rPr>
        <w:t>rd</w:t>
      </w:r>
      <w:r w:rsidRPr="00116A0E">
        <w:rPr>
          <w:lang w:val="en-US"/>
        </w:rPr>
        <w:t xml:space="preserve"> row)</w:t>
      </w:r>
      <w:r w:rsidR="00D7088D" w:rsidRPr="00116A0E">
        <w:rPr>
          <w:lang w:val="en-US"/>
        </w:rPr>
        <w:t xml:space="preserve"> </w:t>
      </w:r>
      <w:r w:rsidR="00D7088D" w:rsidRPr="00116A0E">
        <w:t>Modal auxiliary verbs</w:t>
      </w:r>
      <w:r w:rsidR="00F111A2" w:rsidRPr="00116A0E">
        <w:t xml:space="preserve"> (</w:t>
      </w:r>
      <w:r w:rsidR="00FF24BC" w:rsidRPr="00116A0E">
        <w:rPr>
          <w:rFonts w:hint="eastAsia"/>
        </w:rPr>
        <w:t>形式辅助动词</w:t>
      </w:r>
      <w:r w:rsidR="00F111A2" w:rsidRPr="00116A0E">
        <w:t>)</w:t>
      </w:r>
    </w:p>
    <w:p w:rsidR="00FF752D" w:rsidRPr="00116A0E" w:rsidRDefault="00FF752D" w:rsidP="00FF752D">
      <w:pPr>
        <w:rPr>
          <w:b/>
          <w:u w:val="single"/>
        </w:rPr>
      </w:pPr>
      <w:r w:rsidRPr="00116A0E">
        <w:rPr>
          <w:b/>
          <w:highlight w:val="yellow"/>
          <w:u w:val="single"/>
        </w:rPr>
        <w:t xml:space="preserve">Modal auxiliary </w:t>
      </w:r>
      <w:proofErr w:type="gramStart"/>
      <w:r w:rsidRPr="00116A0E">
        <w:rPr>
          <w:b/>
          <w:highlight w:val="yellow"/>
          <w:u w:val="single"/>
        </w:rPr>
        <w:t>verbs :</w:t>
      </w:r>
      <w:proofErr w:type="gramEnd"/>
      <w:r w:rsidRPr="00116A0E">
        <w:rPr>
          <w:b/>
          <w:highlight w:val="yellow"/>
          <w:u w:val="single"/>
        </w:rPr>
        <w:t xml:space="preserve"> can, should, must, might, maybe, will, ought to, needn’t</w:t>
      </w:r>
    </w:p>
    <w:p w:rsidR="00D7088D" w:rsidRPr="00116A0E" w:rsidRDefault="00D7088D" w:rsidP="00D7088D">
      <w:r w:rsidRPr="00116A0E">
        <w:t xml:space="preserve">It is possible for </w:t>
      </w:r>
      <w:r w:rsidRPr="00116A0E">
        <w:rPr>
          <w:b/>
          <w:u w:val="single"/>
        </w:rPr>
        <w:t>modal verbs</w:t>
      </w:r>
      <w:r w:rsidRPr="00116A0E">
        <w:t xml:space="preserve"> to carry more than one meaning, and that meaning can change depending on the situation. Read the sentences then choose the two summaries that correctly describe their possible meaning.</w:t>
      </w:r>
    </w:p>
    <w:p w:rsidR="000D14B2" w:rsidRPr="00116A0E" w:rsidRDefault="000D14B2" w:rsidP="00D7088D">
      <w:r w:rsidRPr="00116A0E">
        <w:rPr>
          <w:noProof/>
        </w:rPr>
        <w:drawing>
          <wp:inline distT="0" distB="0" distL="0" distR="0" wp14:anchorId="0B3D0294" wp14:editId="04FB3A57">
            <wp:extent cx="6016625" cy="109601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1096010"/>
                    </a:xfrm>
                    <a:prstGeom prst="rect">
                      <a:avLst/>
                    </a:prstGeom>
                  </pic:spPr>
                </pic:pic>
              </a:graphicData>
            </a:graphic>
          </wp:inline>
        </w:drawing>
      </w:r>
    </w:p>
    <w:p w:rsidR="00E32AD1" w:rsidRPr="00116A0E" w:rsidRDefault="00E32AD1" w:rsidP="00D7088D"/>
    <w:p w:rsidR="00E32AD1" w:rsidRPr="00116A0E" w:rsidRDefault="000D14B2" w:rsidP="00E32AD1">
      <w:pPr>
        <w:rPr>
          <w:lang w:val="en-US"/>
        </w:rPr>
      </w:pPr>
      <w:r w:rsidRPr="00116A0E">
        <w:rPr>
          <w:noProof/>
        </w:rPr>
        <w:drawing>
          <wp:inline distT="0" distB="0" distL="0" distR="0" wp14:anchorId="2C62B141" wp14:editId="1A6BEE33">
            <wp:extent cx="6016625" cy="814070"/>
            <wp:effectExtent l="0" t="0" r="317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814070"/>
                    </a:xfrm>
                    <a:prstGeom prst="rect">
                      <a:avLst/>
                    </a:prstGeom>
                  </pic:spPr>
                </pic:pic>
              </a:graphicData>
            </a:graphic>
          </wp:inline>
        </w:drawing>
      </w:r>
    </w:p>
    <w:p w:rsidR="00E32AD1" w:rsidRPr="00116A0E" w:rsidRDefault="00E32AD1" w:rsidP="00E32AD1">
      <w:pPr>
        <w:rPr>
          <w:lang w:val="en-US"/>
        </w:rPr>
      </w:pPr>
    </w:p>
    <w:p w:rsidR="00E32AD1" w:rsidRPr="00116A0E" w:rsidRDefault="003420FF" w:rsidP="00E32AD1">
      <w:pPr>
        <w:rPr>
          <w:lang w:val="en-US"/>
        </w:rPr>
      </w:pPr>
      <w:r w:rsidRPr="00116A0E">
        <w:rPr>
          <w:noProof/>
        </w:rPr>
        <w:drawing>
          <wp:inline distT="0" distB="0" distL="0" distR="0" wp14:anchorId="11CB2458" wp14:editId="1168B6BF">
            <wp:extent cx="6016625" cy="12827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1282700"/>
                    </a:xfrm>
                    <a:prstGeom prst="rect">
                      <a:avLst/>
                    </a:prstGeom>
                  </pic:spPr>
                </pic:pic>
              </a:graphicData>
            </a:graphic>
          </wp:inline>
        </w:drawing>
      </w:r>
    </w:p>
    <w:p w:rsidR="00E32AD1" w:rsidRPr="00116A0E" w:rsidRDefault="00E32AD1" w:rsidP="00E32AD1">
      <w:pPr>
        <w:rPr>
          <w:lang w:val="en-US"/>
        </w:rPr>
      </w:pPr>
    </w:p>
    <w:p w:rsidR="00E32AD1" w:rsidRPr="00116A0E" w:rsidRDefault="00947E26" w:rsidP="00E32AD1">
      <w:pPr>
        <w:rPr>
          <w:lang w:val="en-US"/>
        </w:rPr>
      </w:pPr>
      <w:r w:rsidRPr="00116A0E">
        <w:rPr>
          <w:noProof/>
        </w:rPr>
        <w:lastRenderedPageBreak/>
        <w:drawing>
          <wp:inline distT="0" distB="0" distL="0" distR="0" wp14:anchorId="1895AFC9" wp14:editId="04FF4F8C">
            <wp:extent cx="6016625" cy="147256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1472565"/>
                    </a:xfrm>
                    <a:prstGeom prst="rect">
                      <a:avLst/>
                    </a:prstGeom>
                  </pic:spPr>
                </pic:pic>
              </a:graphicData>
            </a:graphic>
          </wp:inline>
        </w:drawing>
      </w:r>
    </w:p>
    <w:p w:rsidR="00E32AD1" w:rsidRPr="00116A0E" w:rsidRDefault="00E32AD1" w:rsidP="00E32AD1">
      <w:pPr>
        <w:rPr>
          <w:lang w:val="en-US"/>
        </w:rPr>
      </w:pPr>
    </w:p>
    <w:p w:rsidR="00E32AD1" w:rsidRPr="00116A0E" w:rsidRDefault="00E32AD1" w:rsidP="00E32AD1">
      <w:pPr>
        <w:rPr>
          <w:lang w:val="en-US"/>
        </w:rPr>
      </w:pPr>
    </w:p>
    <w:p w:rsidR="00E32AD1" w:rsidRPr="00116A0E" w:rsidRDefault="00E32AD1" w:rsidP="00E32AD1">
      <w:pPr>
        <w:rPr>
          <w:lang w:val="en-US"/>
        </w:rPr>
      </w:pPr>
    </w:p>
    <w:p w:rsidR="00E32AD1" w:rsidRPr="00116A0E" w:rsidRDefault="002061DD" w:rsidP="004F70A7">
      <w:pPr>
        <w:ind w:left="-1134"/>
        <w:rPr>
          <w:lang w:val="en-US"/>
        </w:rPr>
      </w:pPr>
      <w:r w:rsidRPr="00116A0E">
        <w:rPr>
          <w:noProof/>
        </w:rPr>
        <w:drawing>
          <wp:inline distT="0" distB="0" distL="0" distR="0" wp14:anchorId="52FC0570" wp14:editId="66D70236">
            <wp:extent cx="7232925" cy="156531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441"/>
                    <a:stretch/>
                  </pic:blipFill>
                  <pic:spPr bwMode="auto">
                    <a:xfrm>
                      <a:off x="0" y="0"/>
                      <a:ext cx="7334911" cy="1587390"/>
                    </a:xfrm>
                    <a:prstGeom prst="rect">
                      <a:avLst/>
                    </a:prstGeom>
                    <a:ln>
                      <a:noFill/>
                    </a:ln>
                    <a:extLst>
                      <a:ext uri="{53640926-AAD7-44D8-BBD7-CCE9431645EC}">
                        <a14:shadowObscured xmlns:a14="http://schemas.microsoft.com/office/drawing/2010/main"/>
                      </a:ext>
                    </a:extLst>
                  </pic:spPr>
                </pic:pic>
              </a:graphicData>
            </a:graphic>
          </wp:inline>
        </w:drawing>
      </w:r>
    </w:p>
    <w:p w:rsidR="00E23054" w:rsidRPr="00116A0E" w:rsidRDefault="00E23054" w:rsidP="00E32AD1">
      <w:pPr>
        <w:rPr>
          <w:lang w:val="en-US"/>
        </w:rPr>
      </w:pPr>
    </w:p>
    <w:p w:rsidR="00E32AD1" w:rsidRPr="00116A0E" w:rsidRDefault="00E23054" w:rsidP="00E23054">
      <w:pPr>
        <w:pStyle w:val="Heading2"/>
        <w:rPr>
          <w:lang w:val="en-US"/>
        </w:rPr>
      </w:pPr>
      <w:r w:rsidRPr="00116A0E">
        <w:rPr>
          <w:lang w:val="en-US"/>
        </w:rPr>
        <w:t xml:space="preserve">Done mp3) </w:t>
      </w:r>
      <w:r w:rsidRPr="00116A0E">
        <w:rPr>
          <w:noProof/>
        </w:rPr>
        <w:drawing>
          <wp:inline distT="0" distB="0" distL="0" distR="0" wp14:anchorId="1FF69EE9" wp14:editId="47BC1477">
            <wp:extent cx="5404513" cy="26409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8815" cy="267725"/>
                    </a:xfrm>
                    <a:prstGeom prst="rect">
                      <a:avLst/>
                    </a:prstGeom>
                  </pic:spPr>
                </pic:pic>
              </a:graphicData>
            </a:graphic>
          </wp:inline>
        </w:drawing>
      </w:r>
    </w:p>
    <w:p w:rsidR="00E32AD1" w:rsidRPr="00116A0E" w:rsidRDefault="00E32AD1" w:rsidP="00E32AD1">
      <w:pPr>
        <w:rPr>
          <w:lang w:val="en-US"/>
        </w:rPr>
      </w:pPr>
    </w:p>
    <w:p w:rsidR="00CC49D6" w:rsidRPr="00116A0E" w:rsidRDefault="00E32AD1" w:rsidP="00F555B4">
      <w:pPr>
        <w:pStyle w:val="Heading2"/>
        <w:rPr>
          <w:b/>
          <w:lang w:val="en-US"/>
        </w:rPr>
      </w:pPr>
      <w:r w:rsidRPr="00116A0E">
        <w:rPr>
          <w:lang w:val="en-US"/>
        </w:rPr>
        <w:t>4</w:t>
      </w:r>
      <w:r w:rsidRPr="00116A0E">
        <w:rPr>
          <w:vertAlign w:val="superscript"/>
          <w:lang w:val="en-US"/>
        </w:rPr>
        <w:t>th</w:t>
      </w:r>
      <w:r w:rsidRPr="00116A0E">
        <w:rPr>
          <w:lang w:val="en-US"/>
        </w:rPr>
        <w:t xml:space="preserve"> row) </w:t>
      </w:r>
      <w:r w:rsidR="00CC49D6" w:rsidRPr="00116A0E">
        <w:t xml:space="preserve">Attending a talk on </w:t>
      </w:r>
      <w:r w:rsidR="00CC49D6" w:rsidRPr="00116A0E">
        <w:rPr>
          <w:highlight w:val="yellow"/>
        </w:rPr>
        <w:t xml:space="preserve">civil </w:t>
      </w:r>
      <w:proofErr w:type="gramStart"/>
      <w:r w:rsidR="00CC49D6" w:rsidRPr="00116A0E">
        <w:rPr>
          <w:highlight w:val="yellow"/>
        </w:rPr>
        <w:t>disobedience</w:t>
      </w:r>
      <w:r w:rsidR="00F555B4" w:rsidRPr="00116A0E">
        <w:t>(</w:t>
      </w:r>
      <w:proofErr w:type="gramEnd"/>
      <w:r w:rsidR="00F555B4" w:rsidRPr="00116A0E">
        <w:rPr>
          <w:b/>
          <w:lang w:val="en-US"/>
        </w:rPr>
        <w:t>(</w:t>
      </w:r>
      <w:r w:rsidR="00F555B4" w:rsidRPr="00116A0E">
        <w:rPr>
          <w:rFonts w:hint="eastAsia"/>
          <w:b/>
          <w:lang w:val="en-US"/>
        </w:rPr>
        <w:t>非暴力</w:t>
      </w:r>
      <w:r w:rsidR="00F555B4" w:rsidRPr="00116A0E">
        <w:rPr>
          <w:b/>
          <w:lang w:val="en-US"/>
        </w:rPr>
        <w:t xml:space="preserve">, </w:t>
      </w:r>
      <w:r w:rsidR="00F555B4" w:rsidRPr="00116A0E">
        <w:rPr>
          <w:rFonts w:hint="eastAsia"/>
          <w:b/>
          <w:lang w:val="en-US"/>
        </w:rPr>
        <w:t>但不合作运动</w:t>
      </w:r>
      <w:r w:rsidR="00F555B4" w:rsidRPr="00116A0E">
        <w:rPr>
          <w:rFonts w:hint="eastAsia"/>
          <w:b/>
          <w:lang w:val="en-US"/>
        </w:rPr>
        <w:t>)</w:t>
      </w:r>
    </w:p>
    <w:p w:rsidR="00E32AD1" w:rsidRPr="00116A0E" w:rsidRDefault="00CC49D6" w:rsidP="00E32AD1">
      <w:r w:rsidRPr="00116A0E">
        <w:t xml:space="preserve">You are talking with your friend Sally about a lecture that she attended. Ask her for details and then give your opinion.  =&gt; </w:t>
      </w:r>
      <w:r w:rsidRPr="00116A0E">
        <w:rPr>
          <w:b/>
          <w:highlight w:val="yellow"/>
          <w:u w:val="single"/>
        </w:rPr>
        <w:t>think about HK “civil disobedience” activity that occupies “Central HK</w:t>
      </w:r>
      <w:r w:rsidR="0007698E" w:rsidRPr="00116A0E">
        <w:rPr>
          <w:b/>
          <w:highlight w:val="yellow"/>
          <w:u w:val="single"/>
        </w:rPr>
        <w:t>” during HK’s universal suffrage</w:t>
      </w:r>
    </w:p>
    <w:p w:rsidR="00E32AD1" w:rsidRPr="00116A0E" w:rsidRDefault="002718CE" w:rsidP="0019692F">
      <w:pPr>
        <w:pStyle w:val="Heading2"/>
      </w:pPr>
      <w:r>
        <w:t xml:space="preserve">Stop* </w:t>
      </w:r>
      <w:r w:rsidR="0019692F" w:rsidRPr="00116A0E">
        <w:t>Not mp3) video</w:t>
      </w:r>
    </w:p>
    <w:p w:rsidR="00E32AD1" w:rsidRPr="00116A0E" w:rsidRDefault="00E32AD1" w:rsidP="00E32AD1"/>
    <w:p w:rsidR="00D675BE" w:rsidRDefault="00D675BE" w:rsidP="00E32AD1">
      <w:pPr>
        <w:sectPr w:rsidR="00D675BE" w:rsidSect="009176D0">
          <w:footerReference w:type="default" r:id="rId78"/>
          <w:type w:val="oddPage"/>
          <w:pgSz w:w="11906" w:h="16838"/>
          <w:pgMar w:top="1440" w:right="991" w:bottom="1440" w:left="1440" w:header="708" w:footer="708" w:gutter="0"/>
          <w:cols w:space="708"/>
          <w:docGrid w:linePitch="360"/>
        </w:sectPr>
      </w:pPr>
    </w:p>
    <w:p w:rsidR="00E32AD1" w:rsidRPr="00116A0E" w:rsidRDefault="00E32AD1" w:rsidP="00E32AD1"/>
    <w:p w:rsidR="00E32AD1" w:rsidRPr="00116A0E" w:rsidRDefault="00E32AD1" w:rsidP="00E32AD1">
      <w:pPr>
        <w:pStyle w:val="Heading1"/>
      </w:pPr>
      <w:r w:rsidRPr="00116A0E">
        <w:t xml:space="preserve">Part 2)  </w:t>
      </w:r>
    </w:p>
    <w:p w:rsidR="00E32AD1" w:rsidRDefault="00E32AD1" w:rsidP="00E32AD1">
      <w:pPr>
        <w:pStyle w:val="Heading2"/>
        <w:rPr>
          <w:lang w:val="en-US"/>
        </w:rPr>
      </w:pPr>
      <w:r w:rsidRPr="00116A0E">
        <w:rPr>
          <w:lang w:val="en-US"/>
        </w:rPr>
        <w:t>Lexical resource</w:t>
      </w:r>
    </w:p>
    <w:p w:rsidR="001F7003" w:rsidRPr="001F7003" w:rsidRDefault="001F7003" w:rsidP="001F7003">
      <w:pPr>
        <w:rPr>
          <w:lang w:val="en-US"/>
        </w:rPr>
      </w:pPr>
    </w:p>
    <w:p w:rsidR="00931B58" w:rsidRPr="00851009" w:rsidRDefault="007D224C" w:rsidP="002462ED">
      <w:pPr>
        <w:pStyle w:val="ListParagraph"/>
        <w:numPr>
          <w:ilvl w:val="0"/>
          <w:numId w:val="18"/>
        </w:numPr>
        <w:ind w:left="0"/>
        <w:rPr>
          <w:b/>
        </w:rPr>
      </w:pPr>
      <w:r w:rsidRPr="00116A0E">
        <w:t>[dəˈlɛmə</w:t>
      </w:r>
      <w:r>
        <w:t xml:space="preserve"> or</w:t>
      </w:r>
      <w:r w:rsidRPr="00116A0E">
        <w:t xml:space="preserve"> d</w:t>
      </w:r>
      <w:r w:rsidRPr="00851009">
        <w:rPr>
          <w:b/>
          <w:highlight w:val="yellow"/>
          <w:u w:val="single"/>
        </w:rPr>
        <w:t>aɪ</w:t>
      </w:r>
      <w:r w:rsidRPr="00116A0E">
        <w:t>-</w:t>
      </w:r>
      <w:proofErr w:type="gramStart"/>
      <w:r w:rsidRPr="00116A0E">
        <w:t>]</w:t>
      </w:r>
      <w:r>
        <w:t xml:space="preserve">  </w:t>
      </w:r>
      <w:r w:rsidRPr="00851009">
        <w:rPr>
          <w:b/>
          <w:highlight w:val="yellow"/>
          <w:u w:val="single"/>
        </w:rPr>
        <w:t>[</w:t>
      </w:r>
      <w:proofErr w:type="gramEnd"/>
      <w:r w:rsidRPr="00851009">
        <w:rPr>
          <w:b/>
          <w:highlight w:val="yellow"/>
          <w:u w:val="single"/>
        </w:rPr>
        <w:t xml:space="preserve"> ethical dilemma: </w:t>
      </w:r>
      <w:r w:rsidRPr="00851009">
        <w:rPr>
          <w:rFonts w:hint="eastAsia"/>
          <w:b/>
          <w:highlight w:val="yellow"/>
          <w:u w:val="single"/>
        </w:rPr>
        <w:t>道德上的左右为难</w:t>
      </w:r>
      <w:r w:rsidRPr="00851009">
        <w:rPr>
          <w:rFonts w:hint="eastAsia"/>
          <w:b/>
          <w:highlight w:val="yellow"/>
          <w:u w:val="single"/>
        </w:rPr>
        <w:t>/</w:t>
      </w:r>
      <w:r w:rsidRPr="00851009">
        <w:rPr>
          <w:rFonts w:hint="eastAsia"/>
          <w:b/>
          <w:highlight w:val="yellow"/>
          <w:u w:val="single"/>
        </w:rPr>
        <w:t>难以抉择</w:t>
      </w:r>
      <w:r w:rsidRPr="00851009">
        <w:rPr>
          <w:b/>
          <w:highlight w:val="yellow"/>
          <w:u w:val="single"/>
        </w:rPr>
        <w:t xml:space="preserve"> ]</w:t>
      </w:r>
      <w:r>
        <w:t xml:space="preserve"> </w:t>
      </w:r>
      <w:r w:rsidR="002957C3">
        <w:t xml:space="preserve"> </w:t>
      </w:r>
      <w:r w:rsidR="002957C3" w:rsidRPr="002957C3">
        <w:t xml:space="preserve">A dilemma is a difficult situation in which you have to choose between two or more alternatives. </w:t>
      </w:r>
      <w:r w:rsidR="002957C3" w:rsidRPr="002957C3">
        <w:rPr>
          <w:rFonts w:hint="eastAsia"/>
        </w:rPr>
        <w:t>进退两难</w:t>
      </w:r>
      <w:r w:rsidR="002957C3">
        <w:rPr>
          <w:rFonts w:hint="eastAsia"/>
        </w:rPr>
        <w:t>/</w:t>
      </w:r>
      <w:r w:rsidR="002957C3">
        <w:rPr>
          <w:rFonts w:hint="eastAsia"/>
        </w:rPr>
        <w:t>左右为难</w:t>
      </w:r>
      <w:r w:rsidR="002957C3" w:rsidRPr="002957C3">
        <w:rPr>
          <w:rFonts w:hint="eastAsia"/>
        </w:rPr>
        <w:t>的局</w:t>
      </w:r>
      <w:r w:rsidR="002957C3" w:rsidRPr="002957C3">
        <w:t>面</w:t>
      </w:r>
      <w:r w:rsidR="00192086">
        <w:br/>
      </w:r>
      <w:r w:rsidR="00192086">
        <w:rPr>
          <w:rFonts w:hint="eastAsia"/>
        </w:rPr>
        <w:t xml:space="preserve">e.g. </w:t>
      </w:r>
      <w:r w:rsidR="002957C3" w:rsidRPr="002957C3">
        <w:t xml:space="preserve">He was faced with the dilemma of </w:t>
      </w:r>
      <w:proofErr w:type="gramStart"/>
      <w:r w:rsidR="002957C3" w:rsidRPr="002957C3">
        <w:t>whether or not</w:t>
      </w:r>
      <w:proofErr w:type="gramEnd"/>
      <w:r w:rsidR="002957C3" w:rsidRPr="002957C3">
        <w:t xml:space="preserve"> to return to his country.</w:t>
      </w:r>
      <w:r w:rsidR="00192086">
        <w:t xml:space="preserve"> </w:t>
      </w:r>
      <w:r w:rsidR="002957C3" w:rsidRPr="002957C3">
        <w:rPr>
          <w:rFonts w:hint="eastAsia"/>
        </w:rPr>
        <w:t>他面临着是否回国的艰难选择</w:t>
      </w:r>
      <w:r w:rsidR="002957C3" w:rsidRPr="002957C3">
        <w:t>。</w:t>
      </w:r>
      <w:r w:rsidR="00192086">
        <w:br/>
      </w:r>
      <w:r w:rsidR="00192086">
        <w:rPr>
          <w:rFonts w:hint="eastAsia"/>
        </w:rPr>
        <w:t xml:space="preserve">e.g. </w:t>
      </w:r>
      <w:r w:rsidR="00B37B10" w:rsidRPr="00A44838">
        <w:rPr>
          <w:b/>
          <w:highlight w:val="yellow"/>
          <w:u w:val="single"/>
        </w:rPr>
        <w:t>Ethical</w:t>
      </w:r>
      <w:r w:rsidR="00B37B10">
        <w:t xml:space="preserve"> </w:t>
      </w:r>
      <w:r w:rsidR="00851009">
        <w:t xml:space="preserve">philosophers often </w:t>
      </w:r>
      <w:r w:rsidR="00851009" w:rsidRPr="00A44838">
        <w:rPr>
          <w:b/>
          <w:highlight w:val="yellow"/>
          <w:u w:val="single"/>
        </w:rPr>
        <w:t>come up with</w:t>
      </w:r>
      <w:r w:rsidR="00851009">
        <w:t xml:space="preserve"> </w:t>
      </w:r>
      <w:r w:rsidR="00851009" w:rsidRPr="00A44838">
        <w:rPr>
          <w:b/>
          <w:highlight w:val="yellow"/>
          <w:u w:val="single"/>
        </w:rPr>
        <w:t>hypothetical situations</w:t>
      </w:r>
      <w:r w:rsidR="00851009">
        <w:t xml:space="preserve"> to test their “ethical theories”. These situations are commonly called “</w:t>
      </w:r>
      <w:r w:rsidR="00851009" w:rsidRPr="00FE60A6">
        <w:rPr>
          <w:b/>
          <w:highlight w:val="yellow"/>
          <w:u w:val="single"/>
        </w:rPr>
        <w:t>ethical dilemmas</w:t>
      </w:r>
      <w:r w:rsidR="00FE60A6">
        <w:t xml:space="preserve">”. </w:t>
      </w:r>
      <w:r w:rsidR="00851009" w:rsidRPr="00851009">
        <w:rPr>
          <w:lang w:val="en-US"/>
        </w:rPr>
        <w:t xml:space="preserve"> One of the most famous “</w:t>
      </w:r>
      <w:r w:rsidR="00851009" w:rsidRPr="00FE60A6">
        <w:rPr>
          <w:b/>
          <w:highlight w:val="yellow"/>
          <w:u w:val="single"/>
        </w:rPr>
        <w:t>ethical dilemma</w:t>
      </w:r>
      <w:r w:rsidR="00851009" w:rsidRPr="00851009">
        <w:rPr>
          <w:lang w:val="en-US"/>
        </w:rPr>
        <w:t xml:space="preserve">” tests </w:t>
      </w:r>
      <w:r w:rsidR="00484C21" w:rsidRPr="000D780A">
        <w:rPr>
          <w:b/>
          <w:lang w:val="en-US"/>
        </w:rPr>
        <w:t>utilitarian</w:t>
      </w:r>
      <w:r w:rsidR="00484C21">
        <w:rPr>
          <w:lang w:val="en-US"/>
        </w:rPr>
        <w:t xml:space="preserve"> ethics </w:t>
      </w:r>
      <w:r w:rsidR="00851009" w:rsidRPr="00851009">
        <w:rPr>
          <w:lang w:val="en-US"/>
        </w:rPr>
        <w:t>and is called the “trolley problem”.</w:t>
      </w:r>
      <w:r w:rsidR="00851009">
        <w:rPr>
          <w:lang w:val="en-US"/>
        </w:rPr>
        <w:br/>
      </w:r>
      <w:r w:rsidR="00931B58" w:rsidRPr="00851009">
        <w:rPr>
          <w:lang w:val="en-US"/>
        </w:rPr>
        <w:t xml:space="preserve">  </w:t>
      </w:r>
    </w:p>
    <w:p w:rsidR="002B50B4" w:rsidRPr="00116A0E" w:rsidRDefault="00CE4562" w:rsidP="0069190D">
      <w:pPr>
        <w:pStyle w:val="ListParagraph"/>
        <w:numPr>
          <w:ilvl w:val="0"/>
          <w:numId w:val="10"/>
        </w:numPr>
        <w:ind w:left="142"/>
      </w:pPr>
      <w:r w:rsidRPr="00116A0E">
        <w:rPr>
          <w:lang w:val="en-US"/>
        </w:rPr>
        <w:t>买</w:t>
      </w:r>
      <w:r w:rsidRPr="00116A0E">
        <w:rPr>
          <w:rFonts w:hint="eastAsia"/>
          <w:lang w:val="en-US"/>
        </w:rPr>
        <w:t>者</w:t>
      </w:r>
      <w:r w:rsidR="002B50B4" w:rsidRPr="00116A0E">
        <w:rPr>
          <w:lang w:val="en-US"/>
        </w:rPr>
        <w:t>empt</w:t>
      </w:r>
      <w:r w:rsidR="002B50B4" w:rsidRPr="00976540">
        <w:rPr>
          <w:b/>
          <w:u w:val="single"/>
          <w:lang w:val="en-US"/>
        </w:rPr>
        <w:t>or</w:t>
      </w:r>
      <w:r w:rsidR="002B50B4" w:rsidRPr="00116A0E">
        <w:rPr>
          <w:lang w:val="en-US"/>
        </w:rPr>
        <w:t xml:space="preserve"> ['emptə]: </w:t>
      </w:r>
      <w:r w:rsidR="002B50B4" w:rsidRPr="00116A0E">
        <w:t xml:space="preserve">a person who buys, </w:t>
      </w:r>
      <w:r w:rsidR="002B50B4" w:rsidRPr="00116A0E">
        <w:rPr>
          <w:b/>
          <w:highlight w:val="yellow"/>
          <w:u w:val="single"/>
        </w:rPr>
        <w:t>emptor = </w:t>
      </w:r>
      <w:hyperlink r:id="rId79" w:history="1">
        <w:r w:rsidR="002B50B4" w:rsidRPr="00116A0E">
          <w:rPr>
            <w:rStyle w:val="Hyperlink"/>
            <w:b/>
            <w:highlight w:val="yellow"/>
          </w:rPr>
          <w:t>buyer</w:t>
        </w:r>
      </w:hyperlink>
      <w:r w:rsidR="002B50B4" w:rsidRPr="00116A0E">
        <w:rPr>
          <w:b/>
          <w:highlight w:val="yellow"/>
          <w:u w:val="single"/>
        </w:rPr>
        <w:t>   /   </w:t>
      </w:r>
      <w:hyperlink r:id="rId80" w:history="1">
        <w:r w:rsidR="002B50B4" w:rsidRPr="00116A0E">
          <w:rPr>
            <w:rStyle w:val="Hyperlink"/>
            <w:b/>
            <w:highlight w:val="yellow"/>
          </w:rPr>
          <w:t>purchaser</w:t>
        </w:r>
      </w:hyperlink>
      <w:r w:rsidR="002B50B4" w:rsidRPr="00116A0E">
        <w:rPr>
          <w:b/>
          <w:highlight w:val="yellow"/>
          <w:u w:val="single"/>
        </w:rPr>
        <w:t>   /   </w:t>
      </w:r>
      <w:hyperlink r:id="rId81" w:history="1">
        <w:r w:rsidR="002B50B4" w:rsidRPr="00116A0E">
          <w:rPr>
            <w:rStyle w:val="Hyperlink"/>
            <w:b/>
            <w:highlight w:val="yellow"/>
          </w:rPr>
          <w:t>vendee</w:t>
        </w:r>
      </w:hyperlink>
      <w:r w:rsidRPr="00116A0E">
        <w:br/>
      </w:r>
    </w:p>
    <w:p w:rsidR="00AB1F02" w:rsidRPr="00116A0E" w:rsidRDefault="00AB1F02" w:rsidP="0069190D">
      <w:pPr>
        <w:pStyle w:val="ListParagraph"/>
        <w:numPr>
          <w:ilvl w:val="0"/>
          <w:numId w:val="10"/>
        </w:numPr>
        <w:ind w:left="142"/>
        <w:rPr>
          <w:lang w:val="en-US"/>
        </w:rPr>
      </w:pPr>
      <w:r w:rsidRPr="00116A0E">
        <w:rPr>
          <w:lang w:val="en-US"/>
        </w:rPr>
        <w:t xml:space="preserve">As a matter of </w:t>
      </w:r>
      <w:r w:rsidR="0046635F">
        <w:rPr>
          <w:lang w:val="en-US"/>
        </w:rPr>
        <w:t xml:space="preserve">a </w:t>
      </w:r>
      <w:r w:rsidRPr="00116A0E">
        <w:rPr>
          <w:lang w:val="en-US"/>
        </w:rPr>
        <w:t>fact = in fact = actually</w:t>
      </w:r>
      <w:r w:rsidRPr="00116A0E">
        <w:rPr>
          <w:lang w:val="en-US"/>
        </w:rPr>
        <w:br/>
      </w:r>
    </w:p>
    <w:p w:rsidR="0019191D" w:rsidRPr="00116A0E" w:rsidRDefault="0019191D" w:rsidP="0069190D">
      <w:pPr>
        <w:pStyle w:val="ListParagraph"/>
        <w:numPr>
          <w:ilvl w:val="0"/>
          <w:numId w:val="8"/>
        </w:numPr>
        <w:ind w:left="142"/>
      </w:pPr>
      <w:r w:rsidRPr="00116A0E">
        <w:t>减税</w:t>
      </w:r>
      <w:r w:rsidRPr="00116A0E">
        <w:rPr>
          <w:rFonts w:hint="eastAsia"/>
        </w:rPr>
        <w:t xml:space="preserve"> </w:t>
      </w:r>
      <w:r w:rsidRPr="00116A0E">
        <w:rPr>
          <w:b/>
        </w:rPr>
        <w:t>tax break </w:t>
      </w:r>
      <w:r w:rsidR="009B12F5" w:rsidRPr="00116A0E">
        <w:rPr>
          <w:b/>
        </w:rPr>
        <w:t xml:space="preserve"> </w:t>
      </w:r>
      <w:r w:rsidR="003D3462">
        <w:rPr>
          <w:b/>
        </w:rPr>
        <w:br/>
      </w:r>
      <w:r w:rsidRPr="00116A0E">
        <w:t>N</w:t>
      </w:r>
      <w:r w:rsidR="00CE4562" w:rsidRPr="00116A0E">
        <w:t xml:space="preserve">)  </w:t>
      </w:r>
      <w:r w:rsidRPr="00116A0E">
        <w:t xml:space="preserve">If the government gives </w:t>
      </w:r>
      <w:r w:rsidRPr="00116A0E">
        <w:rPr>
          <w:b/>
          <w:highlight w:val="yellow"/>
          <w:u w:val="single"/>
        </w:rPr>
        <w:t>a tax break</w:t>
      </w:r>
      <w:r w:rsidRPr="00116A0E">
        <w:t xml:space="preserve"> to a particular group of people or type of organization, it reduces the amount of tax they have to pay or changes the tax system in a way that benefits them. </w:t>
      </w:r>
      <w:r w:rsidR="009B12F5" w:rsidRPr="00116A0E">
        <w:br/>
        <w:t xml:space="preserve">e.g. </w:t>
      </w:r>
      <w:r w:rsidRPr="00116A0E">
        <w:t xml:space="preserve">Today they'll consider </w:t>
      </w:r>
      <w:r w:rsidRPr="00116A0E">
        <w:rPr>
          <w:b/>
          <w:highlight w:val="yellow"/>
          <w:u w:val="single"/>
        </w:rPr>
        <w:t xml:space="preserve">tax breaks </w:t>
      </w:r>
      <w:r w:rsidRPr="00116A0E">
        <w:t>for businesses that create jobs in inner cities.</w:t>
      </w:r>
      <w:r w:rsidR="00DF174A">
        <w:br/>
      </w:r>
      <w:r w:rsidR="003D3462">
        <w:rPr>
          <w:b/>
          <w:highlight w:val="yellow"/>
        </w:rPr>
        <w:t xml:space="preserve">V.S. </w:t>
      </w:r>
      <w:r w:rsidR="003D3462">
        <w:rPr>
          <w:b/>
          <w:highlight w:val="yellow"/>
        </w:rPr>
        <w:br/>
      </w:r>
      <w:r w:rsidR="00DF174A" w:rsidRPr="00DF174A">
        <w:rPr>
          <w:b/>
          <w:highlight w:val="yellow"/>
        </w:rPr>
        <w:t xml:space="preserve">[ n] tax dodge/avoidance/evasion: </w:t>
      </w:r>
      <w:proofErr w:type="gramStart"/>
      <w:r w:rsidR="00DF174A" w:rsidRPr="00DF174A">
        <w:rPr>
          <w:rFonts w:hint="eastAsia"/>
          <w:b/>
          <w:highlight w:val="yellow"/>
        </w:rPr>
        <w:t>逃税避税</w:t>
      </w:r>
      <w:r w:rsidR="004928EE">
        <w:rPr>
          <w:rFonts w:hint="eastAsia"/>
          <w:b/>
          <w:highlight w:val="yellow"/>
        </w:rPr>
        <w:t xml:space="preserve">; </w:t>
      </w:r>
      <w:r w:rsidR="00DF174A" w:rsidRPr="00DF174A">
        <w:rPr>
          <w:rFonts w:hint="eastAsia"/>
          <w:b/>
          <w:highlight w:val="yellow"/>
        </w:rPr>
        <w:t xml:space="preserve"> v</w:t>
      </w:r>
      <w:proofErr w:type="gramEnd"/>
      <w:r w:rsidR="00DF174A" w:rsidRPr="00DF174A">
        <w:rPr>
          <w:rFonts w:hint="eastAsia"/>
          <w:b/>
          <w:highlight w:val="yellow"/>
        </w:rPr>
        <w:t>) dodge/avoid/evade tax ]</w:t>
      </w:r>
      <w:r w:rsidR="00DF174A" w:rsidRPr="00DF174A">
        <w:rPr>
          <w:rFonts w:hint="eastAsia"/>
          <w:b/>
        </w:rPr>
        <w:t xml:space="preserve"> </w:t>
      </w:r>
      <w:r w:rsidR="009B12F5" w:rsidRPr="00DF174A">
        <w:rPr>
          <w:b/>
        </w:rPr>
        <w:br/>
      </w:r>
    </w:p>
    <w:p w:rsidR="0064745F" w:rsidRPr="00116A0E" w:rsidRDefault="007C521A" w:rsidP="0069190D">
      <w:pPr>
        <w:pStyle w:val="ListParagraph"/>
        <w:numPr>
          <w:ilvl w:val="0"/>
          <w:numId w:val="8"/>
        </w:numPr>
        <w:ind w:left="142"/>
      </w:pPr>
      <w:r w:rsidRPr="004928EE">
        <w:rPr>
          <w:rFonts w:hint="eastAsia"/>
          <w:b/>
          <w:color w:val="FF0000"/>
        </w:rPr>
        <w:t>突出</w:t>
      </w:r>
      <w:r w:rsidRPr="004928EE">
        <w:rPr>
          <w:rFonts w:hint="eastAsia"/>
          <w:b/>
          <w:color w:val="FF0000"/>
        </w:rPr>
        <w:t>/</w:t>
      </w:r>
      <w:r w:rsidRPr="004928EE">
        <w:rPr>
          <w:rFonts w:hint="eastAsia"/>
          <w:b/>
          <w:color w:val="FF0000"/>
        </w:rPr>
        <w:t>强调</w:t>
      </w:r>
      <w:r w:rsidRPr="004928EE">
        <w:rPr>
          <w:rFonts w:hint="eastAsia"/>
          <w:b/>
          <w:color w:val="FF0000"/>
        </w:rPr>
        <w:t xml:space="preserve">xxx </w:t>
      </w:r>
      <w:r w:rsidR="0064745F" w:rsidRPr="004928EE">
        <w:rPr>
          <w:color w:val="FF0000"/>
        </w:rPr>
        <w:t>accentuate </w:t>
      </w:r>
      <w:r w:rsidR="00717B76" w:rsidRPr="004928EE">
        <w:rPr>
          <w:rFonts w:ascii="Lucida Sans Unicode" w:hAnsi="Lucida Sans Unicode" w:cs="Lucida Sans Unicode"/>
          <w:color w:val="FF0000"/>
          <w:sz w:val="17"/>
          <w:szCs w:val="17"/>
          <w:shd w:val="clear" w:color="auto" w:fill="F2F2F2"/>
        </w:rPr>
        <w:t>[</w:t>
      </w:r>
      <w:r w:rsidR="00717B76" w:rsidRPr="004928EE">
        <w:rPr>
          <w:b/>
          <w:color w:val="FF0000"/>
          <w:highlight w:val="yellow"/>
          <w:u w:val="single"/>
        </w:rPr>
        <w:t>ə</w:t>
      </w:r>
      <w:r w:rsidR="00717B76" w:rsidRPr="004928EE">
        <w:rPr>
          <w:color w:val="FF0000"/>
        </w:rPr>
        <w:t>k'sɛntʃu</w:t>
      </w:r>
      <w:r w:rsidR="004928EE" w:rsidRPr="004928EE">
        <w:rPr>
          <w:color w:val="FF0000"/>
        </w:rPr>
        <w:t>eɪt</w:t>
      </w:r>
      <w:r w:rsidR="00717B76" w:rsidRPr="004928EE">
        <w:rPr>
          <w:color w:val="FF0000"/>
        </w:rPr>
        <w:t xml:space="preserve">]  </w:t>
      </w:r>
      <w:r w:rsidR="0064745F" w:rsidRPr="004928EE">
        <w:rPr>
          <w:color w:val="FF0000"/>
        </w:rPr>
        <w:t>/</w:t>
      </w:r>
      <w:r w:rsidR="0064745F" w:rsidRPr="004928EE">
        <w:rPr>
          <w:b/>
          <w:color w:val="FF0000"/>
          <w:u w:val="single"/>
        </w:rPr>
        <w:t>æ</w:t>
      </w:r>
      <w:r w:rsidR="0064745F" w:rsidRPr="004928EE">
        <w:rPr>
          <w:color w:val="FF0000"/>
        </w:rPr>
        <w:t>kˈsɛntʃʊˌeɪt/</w:t>
      </w:r>
      <w:r w:rsidR="00717B76" w:rsidRPr="004928EE">
        <w:rPr>
          <w:color w:val="FF0000"/>
        </w:rPr>
        <w:t xml:space="preserve">;  </w:t>
      </w:r>
      <w:r w:rsidR="00717B76" w:rsidRPr="004928EE">
        <w:rPr>
          <w:b/>
          <w:color w:val="FF0000"/>
          <w:u w:val="single"/>
        </w:rPr>
        <w:t>accentuate sth=</w:t>
      </w:r>
      <w:r w:rsidR="0064745F" w:rsidRPr="004928EE">
        <w:rPr>
          <w:b/>
          <w:color w:val="FF0000"/>
          <w:u w:val="single"/>
        </w:rPr>
        <w:t> </w:t>
      </w:r>
      <w:hyperlink r:id="rId82" w:history="1">
        <w:r w:rsidR="0064745F" w:rsidRPr="004928EE">
          <w:rPr>
            <w:b/>
            <w:color w:val="FF0000"/>
            <w:u w:val="single"/>
          </w:rPr>
          <w:t>emphasize</w:t>
        </w:r>
      </w:hyperlink>
      <w:r w:rsidR="0064745F" w:rsidRPr="004928EE">
        <w:rPr>
          <w:b/>
          <w:color w:val="FF0000"/>
          <w:u w:val="single"/>
        </w:rPr>
        <w:t> </w:t>
      </w:r>
      <w:r w:rsidR="004928EE">
        <w:rPr>
          <w:b/>
          <w:color w:val="FF0000"/>
          <w:u w:val="single"/>
        </w:rPr>
        <w:t xml:space="preserve">/ </w:t>
      </w:r>
      <w:hyperlink r:id="rId83" w:history="1">
        <w:r w:rsidR="0064745F" w:rsidRPr="004928EE">
          <w:rPr>
            <w:b/>
            <w:color w:val="FF0000"/>
            <w:u w:val="single"/>
          </w:rPr>
          <w:t>stress</w:t>
        </w:r>
      </w:hyperlink>
      <w:r w:rsidR="0064745F" w:rsidRPr="004928EE">
        <w:rPr>
          <w:b/>
          <w:color w:val="FF0000"/>
          <w:u w:val="single"/>
        </w:rPr>
        <w:t> </w:t>
      </w:r>
      <w:r w:rsidR="004928EE">
        <w:rPr>
          <w:b/>
          <w:color w:val="FF0000"/>
          <w:u w:val="single"/>
        </w:rPr>
        <w:t>/</w:t>
      </w:r>
      <w:r w:rsidR="0064745F" w:rsidRPr="004928EE">
        <w:rPr>
          <w:b/>
          <w:color w:val="FF0000"/>
          <w:u w:val="single"/>
        </w:rPr>
        <w:t> </w:t>
      </w:r>
      <w:hyperlink r:id="rId84" w:history="1">
        <w:r w:rsidR="0064745F" w:rsidRPr="004928EE">
          <w:rPr>
            <w:b/>
            <w:color w:val="FF0000"/>
            <w:u w:val="single"/>
          </w:rPr>
          <w:t>highlight</w:t>
        </w:r>
      </w:hyperlink>
      <w:r w:rsidR="009D395A" w:rsidRPr="004928EE">
        <w:rPr>
          <w:b/>
          <w:color w:val="FF0000"/>
          <w:u w:val="single"/>
        </w:rPr>
        <w:t xml:space="preserve"> = make sth noticeable ;</w:t>
      </w:r>
      <w:r w:rsidR="009D395A" w:rsidRPr="004928EE">
        <w:rPr>
          <w:color w:val="FF0000"/>
        </w:rPr>
        <w:t xml:space="preserve">  </w:t>
      </w:r>
      <w:r w:rsidR="0064745F" w:rsidRPr="004928EE">
        <w:rPr>
          <w:color w:val="FF0000"/>
        </w:rPr>
        <w:t xml:space="preserve">V-T To accentuate something means to emphasize it or make it more </w:t>
      </w:r>
      <w:r w:rsidR="0064745F" w:rsidRPr="004928EE">
        <w:rPr>
          <w:b/>
          <w:color w:val="FF0000"/>
        </w:rPr>
        <w:t>noticeable</w:t>
      </w:r>
      <w:r w:rsidR="0064745F" w:rsidRPr="004928EE">
        <w:rPr>
          <w:color w:val="FF0000"/>
        </w:rPr>
        <w:t xml:space="preserve">. </w:t>
      </w:r>
      <w:r w:rsidR="0064745F" w:rsidRPr="004928EE">
        <w:rPr>
          <w:rFonts w:hint="eastAsia"/>
          <w:color w:val="FF0000"/>
        </w:rPr>
        <w:t>使突出</w:t>
      </w:r>
      <w:r w:rsidR="0064745F" w:rsidRPr="004928EE">
        <w:rPr>
          <w:rFonts w:hint="eastAsia"/>
          <w:color w:val="FF0000"/>
        </w:rPr>
        <w:t xml:space="preserve">  </w:t>
      </w:r>
      <w:r w:rsidR="009D395A" w:rsidRPr="004928EE">
        <w:rPr>
          <w:color w:val="FF0000"/>
        </w:rPr>
        <w:br/>
      </w:r>
      <w:r w:rsidR="0064745F" w:rsidRPr="00116A0E">
        <w:rPr>
          <w:rFonts w:hint="eastAsia"/>
        </w:rPr>
        <w:t>e.g.</w:t>
      </w:r>
      <w:r w:rsidR="0064745F" w:rsidRPr="00116A0E">
        <w:t xml:space="preserve"> His shaven head </w:t>
      </w:r>
      <w:r w:rsidR="0064745F" w:rsidRPr="00A23772">
        <w:rPr>
          <w:b/>
          <w:color w:val="FF0000"/>
        </w:rPr>
        <w:t>accentuates</w:t>
      </w:r>
      <w:r w:rsidR="0064745F" w:rsidRPr="00A23772">
        <w:rPr>
          <w:color w:val="FF0000"/>
        </w:rPr>
        <w:t xml:space="preserve"> </w:t>
      </w:r>
      <w:r w:rsidR="0064745F" w:rsidRPr="00116A0E">
        <w:t>his large round</w:t>
      </w:r>
      <w:r w:rsidR="00A23772">
        <w:t xml:space="preserve"> fat</w:t>
      </w:r>
      <w:r w:rsidR="0064745F" w:rsidRPr="00116A0E">
        <w:t xml:space="preserve"> face. </w:t>
      </w:r>
      <w:r w:rsidR="0064745F" w:rsidRPr="00116A0E">
        <w:rPr>
          <w:rFonts w:hint="eastAsia"/>
        </w:rPr>
        <w:t>他剃了的光头</w:t>
      </w:r>
      <w:r w:rsidR="00FA01AB" w:rsidRPr="00116A0E">
        <w:rPr>
          <w:rFonts w:hint="eastAsia"/>
        </w:rPr>
        <w:t xml:space="preserve"> </w:t>
      </w:r>
      <w:r w:rsidR="0064745F" w:rsidRPr="00116A0E">
        <w:rPr>
          <w:rFonts w:hint="eastAsia"/>
          <w:b/>
        </w:rPr>
        <w:t>突出了</w:t>
      </w:r>
      <w:r w:rsidR="00FA01AB" w:rsidRPr="00116A0E">
        <w:rPr>
          <w:rFonts w:hint="eastAsia"/>
          <w:b/>
        </w:rPr>
        <w:t xml:space="preserve"> </w:t>
      </w:r>
      <w:r w:rsidR="0064745F" w:rsidRPr="00116A0E">
        <w:rPr>
          <w:rFonts w:hint="eastAsia"/>
        </w:rPr>
        <w:t>他的大圆脸。</w:t>
      </w:r>
      <w:r w:rsidR="0064745F" w:rsidRPr="00116A0E">
        <w:rPr>
          <w:rFonts w:hint="eastAsia"/>
        </w:rPr>
        <w:t xml:space="preserve"> </w:t>
      </w:r>
      <w:r w:rsidR="009D395A" w:rsidRPr="00116A0E">
        <w:br/>
      </w:r>
      <w:r w:rsidR="0064745F" w:rsidRPr="00116A0E">
        <w:t>E.g. The lighting wall serves to </w:t>
      </w:r>
      <w:r w:rsidR="0064745F" w:rsidRPr="00A23772">
        <w:rPr>
          <w:b/>
          <w:color w:val="FF0000"/>
        </w:rPr>
        <w:t>accentuate</w:t>
      </w:r>
      <w:r w:rsidR="0064745F" w:rsidRPr="00A23772">
        <w:rPr>
          <w:color w:val="FF0000"/>
        </w:rPr>
        <w:t> </w:t>
      </w:r>
      <w:r w:rsidR="0064745F" w:rsidRPr="00116A0E">
        <w:t>the nature of the material </w:t>
      </w:r>
      <w:r w:rsidR="0064745F" w:rsidRPr="00116A0E">
        <w:rPr>
          <w:rFonts w:hint="eastAsia"/>
        </w:rPr>
        <w:t>是用来</w:t>
      </w:r>
      <w:r w:rsidR="0064745F" w:rsidRPr="00116A0E">
        <w:rPr>
          <w:rFonts w:hint="eastAsia"/>
        </w:rPr>
        <w:t xml:space="preserve"> </w:t>
      </w:r>
      <w:r w:rsidR="0064745F" w:rsidRPr="00116A0E">
        <w:rPr>
          <w:rFonts w:hint="eastAsia"/>
          <w:b/>
        </w:rPr>
        <w:t>强调</w:t>
      </w:r>
      <w:r w:rsidR="0064745F" w:rsidRPr="00116A0E">
        <w:rPr>
          <w:rFonts w:hint="eastAsia"/>
        </w:rPr>
        <w:t xml:space="preserve"> </w:t>
      </w:r>
      <w:r w:rsidR="0064745F" w:rsidRPr="00116A0E">
        <w:rPr>
          <w:rFonts w:hint="eastAsia"/>
        </w:rPr>
        <w:t>材料的自然性</w:t>
      </w:r>
      <w:r w:rsidR="007361DC" w:rsidRPr="00116A0E">
        <w:br/>
      </w:r>
    </w:p>
    <w:p w:rsidR="00A23772" w:rsidRDefault="00C206A6" w:rsidP="004E2B7B">
      <w:pPr>
        <w:pStyle w:val="ListParagraph"/>
        <w:numPr>
          <w:ilvl w:val="0"/>
          <w:numId w:val="8"/>
        </w:numPr>
        <w:ind w:left="142"/>
      </w:pPr>
      <w:r w:rsidRPr="00116A0E">
        <w:t>hypothesis /haɪˈpɒθɪsɪs/  </w:t>
      </w:r>
      <w:r w:rsidR="00A23772">
        <w:br/>
      </w:r>
      <w:r w:rsidRPr="00116A0E">
        <w:t xml:space="preserve">A hypothesis is an idea which is suggested as a possible explanation for a </w:t>
      </w:r>
      <w:proofErr w:type="gramStart"/>
      <w:r w:rsidRPr="00116A0E">
        <w:t>particular situation</w:t>
      </w:r>
      <w:proofErr w:type="gramEnd"/>
      <w:r w:rsidRPr="00116A0E">
        <w:t xml:space="preserve"> or condition, but which has not yet been proved to be correct. </w:t>
      </w:r>
      <w:r w:rsidRPr="00116A0E">
        <w:rPr>
          <w:rFonts w:hint="eastAsia"/>
        </w:rPr>
        <w:t>假设</w:t>
      </w:r>
      <w:r w:rsidR="001318FA" w:rsidRPr="00116A0E">
        <w:rPr>
          <w:rFonts w:hint="eastAsia"/>
        </w:rPr>
        <w:t xml:space="preserve"> (assumption, untrue </w:t>
      </w:r>
      <w:r w:rsidR="001318FA" w:rsidRPr="00116A0E">
        <w:t>situation )   e.g. W</w:t>
      </w:r>
      <w:r w:rsidRPr="00116A0E">
        <w:t>ork will now begin to test the hypothesis in rats.</w:t>
      </w:r>
      <w:r w:rsidR="001318FA" w:rsidRPr="00116A0E">
        <w:t xml:space="preserve"> </w:t>
      </w:r>
      <w:r w:rsidRPr="00116A0E">
        <w:rPr>
          <w:rFonts w:hint="eastAsia"/>
        </w:rPr>
        <w:t>在老鼠身上验证这一假设的工作现在要开始了</w:t>
      </w:r>
    </w:p>
    <w:p w:rsidR="00B62098" w:rsidRDefault="008E6CCB" w:rsidP="002462ED">
      <w:pPr>
        <w:pStyle w:val="ListParagraph"/>
        <w:numPr>
          <w:ilvl w:val="0"/>
          <w:numId w:val="21"/>
        </w:numPr>
        <w:ind w:left="142"/>
      </w:pPr>
      <w:r w:rsidRPr="00116A0E">
        <w:t>hypothetical /ˌhaɪpəˈθɛtɪkəl</w:t>
      </w:r>
      <w:proofErr w:type="gramStart"/>
      <w:r w:rsidRPr="00116A0E">
        <w:t>/ ;</w:t>
      </w:r>
      <w:proofErr w:type="gramEnd"/>
      <w:r w:rsidRPr="00116A0E">
        <w:t xml:space="preserve"> hypothetically [,haɪpə'θɛtɪkli]</w:t>
      </w:r>
      <w:r w:rsidR="001318FA" w:rsidRPr="00116A0E">
        <w:t xml:space="preserve">: </w:t>
      </w:r>
      <w:r w:rsidRPr="00116A0E">
        <w:t xml:space="preserve">If something is hypothetical, it is based on possible ideas or situations rather than actual ones. </w:t>
      </w:r>
      <w:r w:rsidRPr="00B62098">
        <w:rPr>
          <w:rFonts w:hint="eastAsia"/>
          <w:b/>
          <w:highlight w:val="yellow"/>
          <w:u w:val="single"/>
        </w:rPr>
        <w:t>假设的</w:t>
      </w:r>
      <w:r w:rsidR="001318FA" w:rsidRPr="00B62098">
        <w:rPr>
          <w:rFonts w:hint="eastAsia"/>
          <w:b/>
          <w:highlight w:val="yellow"/>
          <w:u w:val="single"/>
        </w:rPr>
        <w:t xml:space="preserve"> [</w:t>
      </w:r>
      <w:r w:rsidR="001318FA" w:rsidRPr="00B62098">
        <w:rPr>
          <w:b/>
          <w:highlight w:val="yellow"/>
          <w:u w:val="single"/>
        </w:rPr>
        <w:t xml:space="preserve"> hypothetical situation = un untrue situation </w:t>
      </w:r>
      <w:r w:rsidR="001318FA" w:rsidRPr="00B62098">
        <w:rPr>
          <w:rFonts w:hint="eastAsia"/>
          <w:b/>
          <w:highlight w:val="yellow"/>
          <w:u w:val="single"/>
        </w:rPr>
        <w:t>]</w:t>
      </w:r>
      <w:r w:rsidR="001318FA" w:rsidRPr="00116A0E">
        <w:t xml:space="preserve">   e.g. </w:t>
      </w:r>
      <w:r w:rsidRPr="00116A0E">
        <w:t xml:space="preserve">Let's look at a </w:t>
      </w:r>
      <w:r w:rsidRPr="00B62098">
        <w:rPr>
          <w:b/>
          <w:highlight w:val="yellow"/>
          <w:u w:val="single"/>
        </w:rPr>
        <w:t>hypothetical situation</w:t>
      </w:r>
      <w:r w:rsidRPr="00116A0E">
        <w:t xml:space="preserve"> in which Carol, a recovering alcoholic, gets invited to a party.</w:t>
      </w:r>
      <w:r w:rsidR="001318FA" w:rsidRPr="00116A0E">
        <w:t xml:space="preserve"> </w:t>
      </w:r>
      <w:r w:rsidR="001318FA" w:rsidRPr="00116A0E">
        <w:rPr>
          <w:rFonts w:hint="eastAsia"/>
        </w:rPr>
        <w:t>我们来假设一下这样一个情</w:t>
      </w:r>
      <w:r w:rsidR="00B62098">
        <w:rPr>
          <w:rFonts w:hint="eastAsia"/>
        </w:rPr>
        <w:t xml:space="preserve">; </w:t>
      </w:r>
    </w:p>
    <w:p w:rsidR="00B62098" w:rsidRDefault="008E6CCB" w:rsidP="002462ED">
      <w:pPr>
        <w:pStyle w:val="ListParagraph"/>
        <w:numPr>
          <w:ilvl w:val="0"/>
          <w:numId w:val="21"/>
        </w:numPr>
        <w:ind w:left="142"/>
      </w:pPr>
      <w:r w:rsidRPr="00116A0E">
        <w:t> </w:t>
      </w:r>
      <w:r w:rsidRPr="00116A0E">
        <w:rPr>
          <w:rFonts w:hint="eastAsia"/>
        </w:rPr>
        <w:t>以假设方式</w:t>
      </w:r>
      <w:r w:rsidRPr="00116A0E">
        <w:t xml:space="preserve"> hypothetically</w:t>
      </w:r>
      <w:r w:rsidR="001318FA" w:rsidRPr="00116A0E">
        <w:t xml:space="preserve">  e.g.  </w:t>
      </w:r>
      <w:r w:rsidRPr="00116A0E">
        <w:t>He was invariably willing to discuss the possibilities hypothetically.</w:t>
      </w:r>
      <w:r w:rsidR="001318FA" w:rsidRPr="00116A0E">
        <w:t xml:space="preserve"> </w:t>
      </w:r>
      <w:r w:rsidRPr="00116A0E">
        <w:rPr>
          <w:rFonts w:hint="eastAsia"/>
        </w:rPr>
        <w:t>他总是愿意以假设方式讨论各种可能性</w:t>
      </w:r>
    </w:p>
    <w:p w:rsidR="006111EF" w:rsidRPr="00116A0E" w:rsidRDefault="00B62098" w:rsidP="00B62098">
      <w:r>
        <w:rPr>
          <w:rFonts w:hint="eastAsia"/>
        </w:rPr>
        <w:t xml:space="preserve">e.g. </w:t>
      </w:r>
      <w:r w:rsidRPr="00A44838">
        <w:rPr>
          <w:b/>
          <w:highlight w:val="yellow"/>
          <w:u w:val="single"/>
        </w:rPr>
        <w:t>Ethical</w:t>
      </w:r>
      <w:r>
        <w:t xml:space="preserve"> </w:t>
      </w:r>
      <w:r w:rsidRPr="003D6672">
        <w:rPr>
          <w:b/>
        </w:rPr>
        <w:t>philosophers</w:t>
      </w:r>
      <w:r>
        <w:t xml:space="preserve"> often </w:t>
      </w:r>
      <w:r w:rsidRPr="00A44838">
        <w:rPr>
          <w:b/>
          <w:highlight w:val="yellow"/>
          <w:u w:val="single"/>
        </w:rPr>
        <w:t>come up with</w:t>
      </w:r>
      <w:r>
        <w:t xml:space="preserve"> </w:t>
      </w:r>
      <w:r w:rsidR="00AF149B" w:rsidRPr="00AF149B">
        <w:rPr>
          <w:b/>
          <w:highlight w:val="yellow"/>
          <w:u w:val="single"/>
        </w:rPr>
        <w:t xml:space="preserve">[ </w:t>
      </w:r>
      <w:r w:rsidRPr="00A44838">
        <w:rPr>
          <w:b/>
          <w:highlight w:val="yellow"/>
          <w:u w:val="single"/>
        </w:rPr>
        <w:t xml:space="preserve">hypothetical </w:t>
      </w:r>
      <w:proofErr w:type="gramStart"/>
      <w:r w:rsidRPr="00A44838">
        <w:rPr>
          <w:b/>
          <w:highlight w:val="yellow"/>
          <w:u w:val="single"/>
        </w:rPr>
        <w:t>situations</w:t>
      </w:r>
      <w:r w:rsidR="00AF149B" w:rsidRPr="00AF149B">
        <w:rPr>
          <w:b/>
          <w:highlight w:val="yellow"/>
          <w:u w:val="single"/>
        </w:rPr>
        <w:t xml:space="preserve"> ]</w:t>
      </w:r>
      <w:proofErr w:type="gramEnd"/>
      <w:r>
        <w:t xml:space="preserve"> to test their “ethical theories”. These situations are commonly called “</w:t>
      </w:r>
      <w:r w:rsidRPr="00FE60A6">
        <w:rPr>
          <w:b/>
          <w:highlight w:val="yellow"/>
          <w:u w:val="single"/>
        </w:rPr>
        <w:t>ethical dilemmas</w:t>
      </w:r>
      <w:r>
        <w:t xml:space="preserve">”. </w:t>
      </w:r>
      <w:r w:rsidRPr="00851009">
        <w:rPr>
          <w:lang w:val="en-US"/>
        </w:rPr>
        <w:t xml:space="preserve"> One of the most famous “</w:t>
      </w:r>
      <w:r w:rsidRPr="00FE60A6">
        <w:rPr>
          <w:b/>
          <w:highlight w:val="yellow"/>
          <w:u w:val="single"/>
        </w:rPr>
        <w:t>ethical dilemma</w:t>
      </w:r>
      <w:r w:rsidRPr="00851009">
        <w:rPr>
          <w:lang w:val="en-US"/>
        </w:rPr>
        <w:t xml:space="preserve">” tests </w:t>
      </w:r>
      <w:r w:rsidRPr="000D780A">
        <w:rPr>
          <w:b/>
          <w:lang w:val="en-US"/>
        </w:rPr>
        <w:t>utilitarian</w:t>
      </w:r>
      <w:r>
        <w:rPr>
          <w:lang w:val="en-US"/>
        </w:rPr>
        <w:t xml:space="preserve"> ethics </w:t>
      </w:r>
      <w:r w:rsidRPr="00851009">
        <w:rPr>
          <w:lang w:val="en-US"/>
        </w:rPr>
        <w:t>and is called the “trolley problem”.</w:t>
      </w:r>
      <w:r>
        <w:rPr>
          <w:rFonts w:hint="eastAsia"/>
          <w:lang w:val="en-US"/>
        </w:rPr>
        <w:t xml:space="preserve">　</w:t>
      </w:r>
      <w:r w:rsidR="008A113E">
        <w:rPr>
          <w:rFonts w:hint="eastAsia"/>
          <w:lang w:val="en-US"/>
        </w:rPr>
        <w:t xml:space="preserve"> </w:t>
      </w:r>
      <w:r w:rsidR="008A113E">
        <w:rPr>
          <w:lang w:val="en-US"/>
        </w:rPr>
        <w:t xml:space="preserve">    </w:t>
      </w:r>
      <w:r>
        <w:rPr>
          <w:lang w:val="en-US"/>
        </w:rPr>
        <w:t xml:space="preserve"> //</w:t>
      </w:r>
      <w:r w:rsidR="009D0BAD">
        <w:rPr>
          <w:lang w:val="en-US"/>
        </w:rPr>
        <w:t xml:space="preserve">a </w:t>
      </w:r>
      <w:r>
        <w:rPr>
          <w:lang w:val="en-US"/>
        </w:rPr>
        <w:t xml:space="preserve">trolley car = tram </w:t>
      </w:r>
      <w:r>
        <w:rPr>
          <w:rFonts w:hint="eastAsia"/>
          <w:lang w:val="en-US"/>
        </w:rPr>
        <w:t>有轨电车</w:t>
      </w:r>
      <w:r w:rsidR="00294A74" w:rsidRPr="00116A0E">
        <w:br/>
      </w:r>
    </w:p>
    <w:p w:rsidR="002E14F2" w:rsidRPr="00116A0E" w:rsidRDefault="008658A6" w:rsidP="0069190D">
      <w:pPr>
        <w:pStyle w:val="ListParagraph"/>
        <w:numPr>
          <w:ilvl w:val="0"/>
          <w:numId w:val="8"/>
        </w:numPr>
        <w:ind w:left="142"/>
      </w:pPr>
      <w:r w:rsidRPr="00116A0E">
        <w:lastRenderedPageBreak/>
        <w:t>trolley /ˈtrɒlɪ/  </w:t>
      </w:r>
      <w:r w:rsidR="00294A74" w:rsidRPr="00116A0E">
        <w:t xml:space="preserve"> </w:t>
      </w:r>
      <w:r w:rsidR="00294A74" w:rsidRPr="00116A0E">
        <w:br/>
      </w:r>
      <w:proofErr w:type="gramStart"/>
      <w:r w:rsidRPr="00116A0E">
        <w:t>1.</w:t>
      </w:r>
      <w:r w:rsidR="00F14511" w:rsidRPr="00116A0E">
        <w:t>N</w:t>
      </w:r>
      <w:proofErr w:type="gramEnd"/>
      <w:r w:rsidR="00F14511" w:rsidRPr="00116A0E">
        <w:t xml:space="preserve">) </w:t>
      </w:r>
      <w:r w:rsidRPr="00116A0E">
        <w:t> A </w:t>
      </w:r>
      <w:r w:rsidRPr="00116A0E">
        <w:rPr>
          <w:b/>
          <w:highlight w:val="yellow"/>
          <w:u w:val="single"/>
        </w:rPr>
        <w:t>trolley</w:t>
      </w:r>
      <w:r w:rsidRPr="00116A0E">
        <w:t> or </w:t>
      </w:r>
      <w:r w:rsidR="00B77534" w:rsidRPr="00116A0E">
        <w:rPr>
          <w:b/>
          <w:highlight w:val="yellow"/>
          <w:u w:val="single"/>
        </w:rPr>
        <w:t>[</w:t>
      </w:r>
      <w:r w:rsidR="00294A74" w:rsidRPr="00116A0E">
        <w:rPr>
          <w:b/>
          <w:highlight w:val="yellow"/>
          <w:u w:val="single"/>
        </w:rPr>
        <w:t xml:space="preserve">a </w:t>
      </w:r>
      <w:r w:rsidRPr="00116A0E">
        <w:rPr>
          <w:b/>
          <w:highlight w:val="yellow"/>
          <w:u w:val="single"/>
        </w:rPr>
        <w:t>trolley car</w:t>
      </w:r>
      <w:r w:rsidR="00B77534" w:rsidRPr="00116A0E">
        <w:rPr>
          <w:b/>
          <w:highlight w:val="yellow"/>
          <w:u w:val="single"/>
        </w:rPr>
        <w:t>/tram]</w:t>
      </w:r>
      <w:r w:rsidRPr="00116A0E">
        <w:t xml:space="preserve"> is an electric vehicle for carrying people which travels on rails in the streets of a city or town. </w:t>
      </w:r>
      <w:r w:rsidRPr="00116A0E">
        <w:rPr>
          <w:rFonts w:hint="eastAsia"/>
        </w:rPr>
        <w:t>有轨电车</w:t>
      </w:r>
      <w:r w:rsidR="00F14511" w:rsidRPr="00116A0E">
        <w:rPr>
          <w:rFonts w:hint="eastAsia"/>
        </w:rPr>
        <w:t xml:space="preserve"> V.</w:t>
      </w:r>
      <w:r w:rsidR="00F14511" w:rsidRPr="00116A0E">
        <w:t xml:space="preserve">S. </w:t>
      </w:r>
      <w:r w:rsidR="00034375" w:rsidRPr="00116A0E">
        <w:t xml:space="preserve"> </w:t>
      </w:r>
      <w:r w:rsidR="00F14511" w:rsidRPr="00116A0E">
        <w:t>A </w:t>
      </w:r>
      <w:r w:rsidR="00F14511" w:rsidRPr="00116A0E">
        <w:rPr>
          <w:b/>
          <w:highlight w:val="yellow"/>
          <w:u w:val="single"/>
        </w:rPr>
        <w:t>tram</w:t>
      </w:r>
      <w:r w:rsidR="00F14511" w:rsidRPr="00116A0E">
        <w:t xml:space="preserve"> is a public transportation vehicle, usually powered by electricity from wires above it, which travels along rails laid in the surface of a street. </w:t>
      </w:r>
      <w:r w:rsidR="00F14511" w:rsidRPr="00116A0E">
        <w:t>有轨电</w:t>
      </w:r>
      <w:r w:rsidR="00F14511" w:rsidRPr="00116A0E">
        <w:rPr>
          <w:rFonts w:hint="eastAsia"/>
        </w:rPr>
        <w:t>车</w:t>
      </w:r>
      <w:r w:rsidR="00F14511" w:rsidRPr="00116A0E">
        <w:rPr>
          <w:rFonts w:hint="eastAsia"/>
        </w:rPr>
        <w:t xml:space="preserve"> </w:t>
      </w:r>
      <w:r w:rsidR="006F5CA6" w:rsidRPr="00116A0E">
        <w:t xml:space="preserve">  </w:t>
      </w:r>
      <w:r w:rsidR="00F14511" w:rsidRPr="00116A0E">
        <w:rPr>
          <w:rFonts w:hint="eastAsia"/>
        </w:rPr>
        <w:t>e.g.</w:t>
      </w:r>
      <w:r w:rsidRPr="00116A0E">
        <w:t xml:space="preserve">He took a </w:t>
      </w:r>
      <w:r w:rsidRPr="00116A0E">
        <w:rPr>
          <w:b/>
          <w:color w:val="FF0000"/>
        </w:rPr>
        <w:t>northbound</w:t>
      </w:r>
      <w:r w:rsidRPr="00116A0E">
        <w:rPr>
          <w:b/>
          <w:color w:val="FF0000"/>
          <w:highlight w:val="yellow"/>
          <w:u w:val="single"/>
        </w:rPr>
        <w:t xml:space="preserve"> </w:t>
      </w:r>
      <w:r w:rsidRPr="00116A0E">
        <w:rPr>
          <w:b/>
          <w:highlight w:val="yellow"/>
          <w:u w:val="single"/>
        </w:rPr>
        <w:t>trolley</w:t>
      </w:r>
      <w:r w:rsidR="006F5CA6" w:rsidRPr="00116A0E">
        <w:rPr>
          <w:rFonts w:hint="eastAsia"/>
          <w:b/>
          <w:highlight w:val="yellow"/>
          <w:u w:val="single"/>
        </w:rPr>
        <w:t>有轨电车</w:t>
      </w:r>
      <w:r w:rsidRPr="00116A0E">
        <w:t xml:space="preserve"> on State Street.</w:t>
      </w:r>
      <w:r w:rsidR="00F14511" w:rsidRPr="00116A0E">
        <w:t xml:space="preserve"> </w:t>
      </w:r>
      <w:r w:rsidRPr="00116A0E">
        <w:rPr>
          <w:rFonts w:hint="eastAsia"/>
        </w:rPr>
        <w:t>坐上了一辆</w:t>
      </w:r>
      <w:r w:rsidR="006F5CA6" w:rsidRPr="00116A0E">
        <w:rPr>
          <w:rFonts w:hint="eastAsia"/>
        </w:rPr>
        <w:t xml:space="preserve"> </w:t>
      </w:r>
      <w:r w:rsidRPr="00116A0E">
        <w:rPr>
          <w:rFonts w:hint="eastAsia"/>
        </w:rPr>
        <w:t>北行的</w:t>
      </w:r>
      <w:r w:rsidR="006F5CA6" w:rsidRPr="00116A0E">
        <w:rPr>
          <w:rFonts w:hint="eastAsia"/>
        </w:rPr>
        <w:t xml:space="preserve"> </w:t>
      </w:r>
      <w:r w:rsidRPr="00116A0E">
        <w:rPr>
          <w:rFonts w:hint="eastAsia"/>
        </w:rPr>
        <w:t>有轨电车。</w:t>
      </w:r>
      <w:r w:rsidR="008B4696" w:rsidRPr="00116A0E">
        <w:br/>
      </w:r>
      <w:r w:rsidR="008B4696" w:rsidRPr="00116A0E">
        <w:rPr>
          <w:noProof/>
        </w:rPr>
        <w:drawing>
          <wp:inline distT="0" distB="0" distL="0" distR="0" wp14:anchorId="360A4BCC" wp14:editId="39906B83">
            <wp:extent cx="1615654" cy="784746"/>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29775" cy="791605"/>
                    </a:xfrm>
                    <a:prstGeom prst="rect">
                      <a:avLst/>
                    </a:prstGeom>
                  </pic:spPr>
                </pic:pic>
              </a:graphicData>
            </a:graphic>
          </wp:inline>
        </w:drawing>
      </w:r>
    </w:p>
    <w:p w:rsidR="002E14F2" w:rsidRPr="00116A0E" w:rsidRDefault="008658A6" w:rsidP="002E14F2">
      <w:pPr>
        <w:pStyle w:val="ListParagraph"/>
        <w:ind w:left="142"/>
      </w:pPr>
      <w:r w:rsidRPr="00116A0E">
        <w:t>2.</w:t>
      </w:r>
      <w:r w:rsidR="00F14511" w:rsidRPr="00116A0E">
        <w:t xml:space="preserve">N) </w:t>
      </w:r>
      <w:r w:rsidRPr="00116A0E">
        <w:t xml:space="preserve">A trolley is an object with wheels that you use to transport heavy things such as shopping or luggage. </w:t>
      </w:r>
      <w:r w:rsidR="00543FC9" w:rsidRPr="00116A0E">
        <w:t xml:space="preserve"> </w:t>
      </w:r>
      <w:r w:rsidR="00543FC9" w:rsidRPr="00116A0E">
        <w:rPr>
          <w:b/>
          <w:highlight w:val="yellow"/>
          <w:u w:val="single"/>
        </w:rPr>
        <w:t>(supermarket)</w:t>
      </w:r>
      <w:r w:rsidRPr="00116A0E">
        <w:rPr>
          <w:rFonts w:hint="eastAsia"/>
          <w:b/>
          <w:highlight w:val="yellow"/>
          <w:u w:val="single"/>
        </w:rPr>
        <w:t>手推车</w:t>
      </w:r>
      <w:r w:rsidR="00543FC9" w:rsidRPr="00116A0E">
        <w:rPr>
          <w:rFonts w:hint="eastAsia"/>
          <w:b/>
          <w:u w:val="single"/>
        </w:rPr>
        <w:t xml:space="preserve">  </w:t>
      </w:r>
      <w:r w:rsidR="002E14F2" w:rsidRPr="00116A0E">
        <w:br/>
      </w:r>
      <w:r w:rsidR="002E14F2" w:rsidRPr="00116A0E">
        <w:rPr>
          <w:noProof/>
          <w:color w:val="C0C0C0"/>
        </w:rPr>
        <w:drawing>
          <wp:inline distT="0" distB="0" distL="0" distR="0" wp14:anchorId="65333D05" wp14:editId="79B8CA72">
            <wp:extent cx="962167" cy="962167"/>
            <wp:effectExtent l="0" t="0" r="9525" b="9525"/>
            <wp:docPr id="26" name="Picture 26" descr="http://oimagea6.ydstatic.com/image?url=http%3A%2F%2Fwww.ashfield.nsw.gov.au%2Fimages%2Fcustomer_service%2Fshopping-trolley-hc-120l-.jpg&amp;product=PICDICT_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imagea6.ydstatic.com/image?url=http%3A%2F%2Fwww.ashfield.nsw.gov.au%2Fimages%2Fcustomer_service%2Fshopping-trolley-hc-120l-.jpg&amp;product=PICDICT_R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95644" cy="995644"/>
                    </a:xfrm>
                    <a:prstGeom prst="rect">
                      <a:avLst/>
                    </a:prstGeom>
                    <a:noFill/>
                    <a:ln>
                      <a:noFill/>
                    </a:ln>
                  </pic:spPr>
                </pic:pic>
              </a:graphicData>
            </a:graphic>
          </wp:inline>
        </w:drawing>
      </w:r>
    </w:p>
    <w:p w:rsidR="002E14F2" w:rsidRPr="00116A0E" w:rsidRDefault="008658A6" w:rsidP="002E14F2">
      <w:pPr>
        <w:pStyle w:val="ListParagraph"/>
        <w:ind w:left="142"/>
      </w:pPr>
      <w:r w:rsidRPr="00116A0E">
        <w:t>3.</w:t>
      </w:r>
      <w:r w:rsidR="00F14511" w:rsidRPr="00116A0E">
        <w:t>N</w:t>
      </w:r>
      <w:proofErr w:type="gramStart"/>
      <w:r w:rsidR="00F14511" w:rsidRPr="00116A0E">
        <w:t xml:space="preserve">)  </w:t>
      </w:r>
      <w:r w:rsidRPr="00116A0E">
        <w:t>A</w:t>
      </w:r>
      <w:proofErr w:type="gramEnd"/>
      <w:r w:rsidRPr="00116A0E">
        <w:t> trolley</w:t>
      </w:r>
      <w:r w:rsidR="000435A9" w:rsidRPr="00116A0E">
        <w:t xml:space="preserve"> </w:t>
      </w:r>
      <w:r w:rsidRPr="00116A0E">
        <w:t>is a small table on wheels which is used for serving drinks or food. (</w:t>
      </w:r>
      <w:r w:rsidRPr="00116A0E">
        <w:rPr>
          <w:rFonts w:hint="eastAsia"/>
        </w:rPr>
        <w:t>送饮料或食品的</w:t>
      </w:r>
      <w:r w:rsidRPr="00116A0E">
        <w:t xml:space="preserve">) </w:t>
      </w:r>
      <w:r w:rsidRPr="00116A0E">
        <w:rPr>
          <w:rFonts w:hint="eastAsia"/>
        </w:rPr>
        <w:t>小车</w:t>
      </w:r>
      <w:r w:rsidR="000435A9" w:rsidRPr="00116A0E">
        <w:rPr>
          <w:rFonts w:hint="eastAsia"/>
        </w:rPr>
        <w:t xml:space="preserve"> </w:t>
      </w:r>
      <w:r w:rsidR="002E14F2" w:rsidRPr="00116A0E">
        <w:t xml:space="preserve">   </w:t>
      </w:r>
      <w:r w:rsidR="009D0BAD">
        <w:br/>
      </w:r>
      <w:r w:rsidR="002E14F2" w:rsidRPr="00116A0E">
        <w:t>VS. A </w:t>
      </w:r>
      <w:r w:rsidR="002E14F2" w:rsidRPr="00116A0E">
        <w:rPr>
          <w:b/>
          <w:highlight w:val="yellow"/>
        </w:rPr>
        <w:t>dolly</w:t>
      </w:r>
      <w:r w:rsidR="002E14F2" w:rsidRPr="00116A0E">
        <w:t xml:space="preserve"> is a low cart with wheels that is used for moving </w:t>
      </w:r>
      <w:r w:rsidR="002E14F2" w:rsidRPr="00116A0E">
        <w:rPr>
          <w:b/>
          <w:highlight w:val="yellow"/>
        </w:rPr>
        <w:t>heavy objects,</w:t>
      </w:r>
      <w:r w:rsidR="002E14F2" w:rsidRPr="00116A0E">
        <w:t xml:space="preserve"> for example, in a factory. </w:t>
      </w:r>
      <w:r w:rsidR="00034375" w:rsidRPr="00116A0E">
        <w:t>(</w:t>
      </w:r>
      <w:r w:rsidR="00034375" w:rsidRPr="00116A0E">
        <w:rPr>
          <w:rFonts w:hint="eastAsia"/>
        </w:rPr>
        <w:t>工厂里面的</w:t>
      </w:r>
      <w:r w:rsidR="00034375" w:rsidRPr="00116A0E">
        <w:rPr>
          <w:rFonts w:hint="eastAsia"/>
        </w:rPr>
        <w:t>)</w:t>
      </w:r>
      <w:r w:rsidR="002E14F2" w:rsidRPr="00116A0E">
        <w:rPr>
          <w:rFonts w:hint="eastAsia"/>
        </w:rPr>
        <w:t>搬运车</w:t>
      </w:r>
    </w:p>
    <w:p w:rsidR="00486603" w:rsidRPr="00116A0E" w:rsidRDefault="008658A6" w:rsidP="002E14F2">
      <w:pPr>
        <w:pStyle w:val="ListParagraph"/>
        <w:ind w:left="142"/>
      </w:pPr>
      <w:r w:rsidRPr="00116A0E">
        <w:t>4.N</w:t>
      </w:r>
      <w:r w:rsidR="002E14F2" w:rsidRPr="00116A0E">
        <w:t>)</w:t>
      </w:r>
      <w:r w:rsidRPr="00116A0E">
        <w:t> A </w:t>
      </w:r>
      <w:r w:rsidRPr="00116A0E">
        <w:rPr>
          <w:b/>
          <w:highlight w:val="yellow"/>
        </w:rPr>
        <w:t>trolley</w:t>
      </w:r>
      <w:r w:rsidR="0033700A" w:rsidRPr="00116A0E">
        <w:rPr>
          <w:b/>
          <w:highlight w:val="yellow"/>
        </w:rPr>
        <w:t>/gurney</w:t>
      </w:r>
      <w:r w:rsidRPr="00116A0E">
        <w:t> is a bed on wheels for moving patients in a hospital. (</w:t>
      </w:r>
      <w:r w:rsidRPr="00116A0E">
        <w:rPr>
          <w:rFonts w:hint="eastAsia"/>
        </w:rPr>
        <w:t>医院用的</w:t>
      </w:r>
      <w:r w:rsidRPr="00116A0E">
        <w:t xml:space="preserve">) </w:t>
      </w:r>
      <w:r w:rsidRPr="00116A0E">
        <w:rPr>
          <w:rFonts w:hint="eastAsia"/>
        </w:rPr>
        <w:t>担架车</w:t>
      </w:r>
      <w:r w:rsidR="00065B5C" w:rsidRPr="00116A0E">
        <w:t xml:space="preserve">e.g. </w:t>
      </w:r>
      <w:r w:rsidRPr="00116A0E">
        <w:t xml:space="preserve">A man on a </w:t>
      </w:r>
      <w:r w:rsidRPr="00116A0E">
        <w:rPr>
          <w:highlight w:val="yellow"/>
        </w:rPr>
        <w:t>trolley</w:t>
      </w:r>
      <w:r w:rsidRPr="00116A0E">
        <w:t xml:space="preserve"> was being handled by an orderly.</w:t>
      </w:r>
      <w:r w:rsidR="00065B5C" w:rsidRPr="00116A0E">
        <w:t xml:space="preserve"> </w:t>
      </w:r>
      <w:r w:rsidRPr="00116A0E">
        <w:rPr>
          <w:rFonts w:hint="eastAsia"/>
        </w:rPr>
        <w:t>一个轮床上的男子正由一个护理员推送</w:t>
      </w:r>
      <w:r w:rsidR="00486603" w:rsidRPr="00116A0E">
        <w:rPr>
          <w:rFonts w:hint="eastAsia"/>
        </w:rPr>
        <w:t xml:space="preserve"> </w:t>
      </w:r>
    </w:p>
    <w:p w:rsidR="002F6E5B" w:rsidRPr="00116A0E" w:rsidRDefault="00486603" w:rsidP="00CC1D44">
      <w:pPr>
        <w:pStyle w:val="ListParagraph"/>
        <w:ind w:left="142"/>
      </w:pPr>
      <w:r w:rsidRPr="00116A0E">
        <w:t>=&gt; a trolley = a gurney /ˈɡɜːnɪ/ A </w:t>
      </w:r>
      <w:r w:rsidRPr="00116A0E">
        <w:rPr>
          <w:b/>
          <w:highlight w:val="yellow"/>
        </w:rPr>
        <w:t>gurney</w:t>
      </w:r>
      <w:r w:rsidRPr="00116A0E">
        <w:t> is a bed on wheels that is used in hospitals for moving sick or injured people. (</w:t>
      </w:r>
      <w:r w:rsidRPr="00116A0E">
        <w:rPr>
          <w:rFonts w:hint="eastAsia"/>
        </w:rPr>
        <w:t>医院用的</w:t>
      </w:r>
      <w:r w:rsidRPr="00116A0E">
        <w:t xml:space="preserve">) </w:t>
      </w:r>
      <w:r w:rsidRPr="00116A0E">
        <w:rPr>
          <w:rFonts w:hint="eastAsia"/>
        </w:rPr>
        <w:t>担架车</w:t>
      </w:r>
      <w:r w:rsidRPr="00116A0E">
        <w:rPr>
          <w:rFonts w:hint="eastAsia"/>
        </w:rPr>
        <w:t xml:space="preserve">, </w:t>
      </w:r>
      <w:r w:rsidRPr="00116A0E">
        <w:t>有轮的病床</w:t>
      </w:r>
      <w:r w:rsidR="00372843" w:rsidRPr="00116A0E">
        <w:br/>
      </w:r>
      <w:r w:rsidR="00372843" w:rsidRPr="00116A0E">
        <w:rPr>
          <w:noProof/>
        </w:rPr>
        <w:drawing>
          <wp:inline distT="0" distB="0" distL="0" distR="0" wp14:anchorId="15EEBD97" wp14:editId="02EBFE89">
            <wp:extent cx="1310186" cy="8802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34290" cy="896475"/>
                    </a:xfrm>
                    <a:prstGeom prst="rect">
                      <a:avLst/>
                    </a:prstGeom>
                  </pic:spPr>
                </pic:pic>
              </a:graphicData>
            </a:graphic>
          </wp:inline>
        </w:drawing>
      </w:r>
      <w:r w:rsidR="00CC1D44">
        <w:rPr>
          <w:rFonts w:hint="eastAsia"/>
        </w:rPr>
        <w:t>( trolley/</w:t>
      </w:r>
      <w:proofErr w:type="gramStart"/>
      <w:r w:rsidR="00CC1D44">
        <w:rPr>
          <w:rFonts w:hint="eastAsia"/>
        </w:rPr>
        <w:t xml:space="preserve">gurney)   </w:t>
      </w:r>
      <w:proofErr w:type="gramEnd"/>
      <w:r w:rsidR="00CC1D44">
        <w:rPr>
          <w:rFonts w:hint="eastAsia"/>
        </w:rPr>
        <w:t xml:space="preserve">   </w:t>
      </w:r>
      <w:r w:rsidR="00CC1D44" w:rsidRPr="00116A0E">
        <w:rPr>
          <w:noProof/>
        </w:rPr>
        <w:drawing>
          <wp:inline distT="0" distB="0" distL="0" distR="0" wp14:anchorId="6E4340E7" wp14:editId="251DCF36">
            <wp:extent cx="1315577" cy="87345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23941" cy="879010"/>
                    </a:xfrm>
                    <a:prstGeom prst="rect">
                      <a:avLst/>
                    </a:prstGeom>
                  </pic:spPr>
                </pic:pic>
              </a:graphicData>
            </a:graphic>
          </wp:inline>
        </w:drawing>
      </w:r>
      <w:r w:rsidR="00CC1D44">
        <w:t>(stretcher)</w:t>
      </w:r>
      <w:r w:rsidR="00B902A2" w:rsidRPr="00116A0E">
        <w:br/>
      </w:r>
      <w:r w:rsidR="00CC1D44">
        <w:t xml:space="preserve">=&gt; </w:t>
      </w:r>
      <w:r w:rsidR="000D726B" w:rsidRPr="00116A0E">
        <w:t>A </w:t>
      </w:r>
      <w:r w:rsidR="000D726B" w:rsidRPr="00116A0E">
        <w:rPr>
          <w:b/>
          <w:highlight w:val="yellow"/>
        </w:rPr>
        <w:t>stretcher</w:t>
      </w:r>
      <w:r w:rsidR="000D726B" w:rsidRPr="00116A0E">
        <w:t xml:space="preserve"> is a long piece of canvas with a pole along each side, which is used to carry an injured or sick person. </w:t>
      </w:r>
      <w:r w:rsidR="000D726B" w:rsidRPr="00116A0E">
        <w:t>担</w:t>
      </w:r>
      <w:r w:rsidR="000D726B" w:rsidRPr="00116A0E">
        <w:rPr>
          <w:rFonts w:hint="eastAsia"/>
        </w:rPr>
        <w:t>架</w:t>
      </w:r>
      <w:r w:rsidR="00810925" w:rsidRPr="00116A0E">
        <w:br/>
      </w:r>
    </w:p>
    <w:p w:rsidR="008658A6" w:rsidRPr="00116A0E" w:rsidRDefault="008658A6" w:rsidP="004E2B7B">
      <w:pPr>
        <w:pStyle w:val="ListParagraph"/>
        <w:numPr>
          <w:ilvl w:val="0"/>
          <w:numId w:val="8"/>
        </w:numPr>
        <w:ind w:left="142"/>
      </w:pPr>
      <w:r w:rsidRPr="00116A0E">
        <w:t>dolly /ˈdɒlɪ/ </w:t>
      </w:r>
      <w:r w:rsidR="0085792C">
        <w:br/>
      </w:r>
      <w:r w:rsidR="003C0DFF" w:rsidRPr="00116A0E">
        <w:t>N)</w:t>
      </w:r>
      <w:r w:rsidRPr="00116A0E">
        <w:t> A doll</w:t>
      </w:r>
      <w:r w:rsidR="0084066D">
        <w:t xml:space="preserve">y is a child's word for a doll. [ </w:t>
      </w:r>
      <w:proofErr w:type="gramStart"/>
      <w:r w:rsidR="0084066D" w:rsidRPr="0084066D">
        <w:t>literal ]</w:t>
      </w:r>
      <w:proofErr w:type="gramEnd"/>
      <w:r w:rsidR="0084066D" w:rsidRPr="0084066D">
        <w:t xml:space="preserve"> </w:t>
      </w:r>
      <w:r w:rsidR="0084066D" w:rsidRPr="0084066D">
        <w:t>洋娃娃；玩偶</w:t>
      </w:r>
      <w:r w:rsidR="0084066D" w:rsidRPr="0084066D">
        <w:t xml:space="preserve"> </w:t>
      </w:r>
      <w:r w:rsidR="0085792C">
        <w:br/>
      </w:r>
      <w:r w:rsidR="0084066D" w:rsidRPr="0085792C">
        <w:rPr>
          <w:b/>
          <w:highlight w:val="yellow"/>
        </w:rPr>
        <w:t xml:space="preserve"> [figurative meaning</w:t>
      </w:r>
      <w:r w:rsidR="0085792C" w:rsidRPr="0085792C">
        <w:rPr>
          <w:b/>
          <w:highlight w:val="yellow"/>
        </w:rPr>
        <w:t xml:space="preserve"> </w:t>
      </w:r>
      <w:r w:rsidR="0084066D" w:rsidRPr="0085792C">
        <w:rPr>
          <w:b/>
          <w:highlight w:val="yellow"/>
        </w:rPr>
        <w:t>]</w:t>
      </w:r>
      <w:r w:rsidR="0084066D" w:rsidRPr="0085792C">
        <w:rPr>
          <w:b/>
          <w:highlight w:val="yellow"/>
        </w:rPr>
        <w:t>无头脑的美丽女人</w:t>
      </w:r>
      <w:r w:rsidR="0085792C">
        <w:rPr>
          <w:b/>
        </w:rPr>
        <w:br/>
      </w:r>
      <w:r w:rsidRPr="00116A0E">
        <w:t>N</w:t>
      </w:r>
      <w:r w:rsidR="003C0DFF" w:rsidRPr="00116A0E">
        <w:t>)</w:t>
      </w:r>
      <w:r w:rsidRPr="00116A0E">
        <w:t xml:space="preserve"> A dolly is a low cart with wheels that is used for moving heavy objects, for example, in a factory. </w:t>
      </w:r>
      <w:r w:rsidR="00034375" w:rsidRPr="00116A0E">
        <w:t>(</w:t>
      </w:r>
      <w:r w:rsidR="00034375" w:rsidRPr="00116A0E">
        <w:rPr>
          <w:rFonts w:hint="eastAsia"/>
        </w:rPr>
        <w:t>工厂里面的</w:t>
      </w:r>
      <w:r w:rsidR="00034375" w:rsidRPr="00116A0E">
        <w:rPr>
          <w:rFonts w:hint="eastAsia"/>
        </w:rPr>
        <w:t>)</w:t>
      </w:r>
      <w:r w:rsidR="00034375" w:rsidRPr="00116A0E">
        <w:rPr>
          <w:rFonts w:hint="eastAsia"/>
        </w:rPr>
        <w:t>搬运车</w:t>
      </w:r>
      <w:r w:rsidR="003C0DFF" w:rsidRPr="00116A0E">
        <w:rPr>
          <w:rFonts w:hint="eastAsia"/>
        </w:rPr>
        <w:t xml:space="preserve"> e.g. </w:t>
      </w:r>
      <w:r w:rsidRPr="00116A0E">
        <w:t xml:space="preserve">...dozens of vendors pushing dollies </w:t>
      </w:r>
      <w:r w:rsidR="00372843" w:rsidRPr="00116A0E">
        <w:t xml:space="preserve">that are </w:t>
      </w:r>
      <w:r w:rsidRPr="00116A0E">
        <w:t>stacked high with boxes.</w:t>
      </w:r>
      <w:r w:rsidR="003C0DFF" w:rsidRPr="00116A0E">
        <w:t xml:space="preserve"> </w:t>
      </w:r>
      <w:r w:rsidRPr="00116A0E">
        <w:t>...</w:t>
      </w:r>
      <w:r w:rsidRPr="00116A0E">
        <w:rPr>
          <w:rFonts w:hint="eastAsia"/>
        </w:rPr>
        <w:t>很多推着高高地累满箱子的搬运车的小贩</w:t>
      </w:r>
    </w:p>
    <w:p w:rsidR="008658A6" w:rsidRPr="00116A0E" w:rsidRDefault="008658A6" w:rsidP="008658A6"/>
    <w:p w:rsidR="00FF6F07" w:rsidRPr="00116A0E" w:rsidRDefault="00FF6F07" w:rsidP="0069190D">
      <w:pPr>
        <w:pStyle w:val="ListParagraph"/>
        <w:numPr>
          <w:ilvl w:val="0"/>
          <w:numId w:val="8"/>
        </w:numPr>
        <w:ind w:left="142"/>
      </w:pPr>
      <w:r w:rsidRPr="00116A0E">
        <w:t xml:space="preserve">A junction is a place where roads or </w:t>
      </w:r>
      <w:r w:rsidRPr="00116A0E">
        <w:rPr>
          <w:b/>
          <w:u w:val="single"/>
        </w:rPr>
        <w:t>railway lines</w:t>
      </w:r>
      <w:r w:rsidRPr="00116A0E">
        <w:t xml:space="preserve"> join. (</w:t>
      </w:r>
      <w:r w:rsidRPr="00116A0E">
        <w:rPr>
          <w:rFonts w:hint="eastAsia"/>
        </w:rPr>
        <w:t>铁路</w:t>
      </w:r>
      <w:r w:rsidR="0085792C">
        <w:rPr>
          <w:rFonts w:hint="eastAsia"/>
        </w:rPr>
        <w:t>线</w:t>
      </w:r>
      <w:r w:rsidRPr="00116A0E">
        <w:rPr>
          <w:rFonts w:hint="eastAsia"/>
        </w:rPr>
        <w:t>、公路的</w:t>
      </w:r>
      <w:r w:rsidRPr="00116A0E">
        <w:t xml:space="preserve">) </w:t>
      </w:r>
      <w:r w:rsidRPr="00116A0E">
        <w:rPr>
          <w:rFonts w:hint="eastAsia"/>
        </w:rPr>
        <w:t>汇合</w:t>
      </w:r>
      <w:r w:rsidRPr="00116A0E">
        <w:t>点</w:t>
      </w:r>
      <w:r w:rsidR="00E967F9" w:rsidRPr="00116A0E">
        <w:rPr>
          <w:rFonts w:hint="eastAsia"/>
        </w:rPr>
        <w:t xml:space="preserve"> [</w:t>
      </w:r>
      <w:r w:rsidR="00E967F9" w:rsidRPr="00116A0E">
        <w:rPr>
          <w:rFonts w:hint="eastAsia"/>
          <w:b/>
          <w:highlight w:val="yellow"/>
        </w:rPr>
        <w:t xml:space="preserve"> </w:t>
      </w:r>
      <w:r w:rsidR="0087308A" w:rsidRPr="00116A0E">
        <w:rPr>
          <w:b/>
          <w:highlight w:val="yellow"/>
        </w:rPr>
        <w:t>a junction (on the train track</w:t>
      </w:r>
      <w:proofErr w:type="gramStart"/>
      <w:r w:rsidR="0087308A" w:rsidRPr="00116A0E">
        <w:rPr>
          <w:b/>
          <w:highlight w:val="yellow"/>
        </w:rPr>
        <w:t>);</w:t>
      </w:r>
      <w:r w:rsidR="00C90D46" w:rsidRPr="00116A0E">
        <w:rPr>
          <w:rFonts w:hint="eastAsia"/>
          <w:b/>
          <w:highlight w:val="yellow"/>
        </w:rPr>
        <w:t xml:space="preserve"> </w:t>
      </w:r>
      <w:r w:rsidR="0087308A" w:rsidRPr="00116A0E">
        <w:rPr>
          <w:b/>
          <w:highlight w:val="yellow"/>
        </w:rPr>
        <w:t xml:space="preserve"> </w:t>
      </w:r>
      <w:r w:rsidR="000C0261">
        <w:rPr>
          <w:b/>
          <w:highlight w:val="yellow"/>
        </w:rPr>
        <w:t xml:space="preserve"> </w:t>
      </w:r>
      <w:proofErr w:type="gramEnd"/>
      <w:r w:rsidR="00E967F9" w:rsidRPr="00116A0E">
        <w:rPr>
          <w:rFonts w:hint="eastAsia"/>
          <w:b/>
          <w:highlight w:val="yellow"/>
        </w:rPr>
        <w:t xml:space="preserve">a </w:t>
      </w:r>
      <w:r w:rsidR="00E967F9" w:rsidRPr="00116A0E">
        <w:rPr>
          <w:b/>
          <w:highlight w:val="yellow"/>
        </w:rPr>
        <w:t>junction</w:t>
      </w:r>
      <w:r w:rsidR="00E967F9" w:rsidRPr="00116A0E">
        <w:rPr>
          <w:rFonts w:hint="eastAsia"/>
          <w:b/>
          <w:highlight w:val="yellow"/>
        </w:rPr>
        <w:t xml:space="preserve"> switch ]</w:t>
      </w:r>
      <w:r w:rsidR="00E967F9" w:rsidRPr="00116A0E">
        <w:rPr>
          <w:rFonts w:hint="eastAsia"/>
        </w:rPr>
        <w:t xml:space="preserve"> </w:t>
      </w:r>
      <w:r w:rsidR="0087308A" w:rsidRPr="00116A0E">
        <w:br/>
        <w:t xml:space="preserve">e.g. In xujiahui, there is a famous </w:t>
      </w:r>
      <w:r w:rsidR="0087308A" w:rsidRPr="00116A0E">
        <w:rPr>
          <w:b/>
          <w:highlight w:val="yellow"/>
        </w:rPr>
        <w:t>junction</w:t>
      </w:r>
      <w:r w:rsidR="0087308A" w:rsidRPr="00116A0E">
        <w:t xml:space="preserve"> where five small roads join. </w:t>
      </w:r>
      <w:r w:rsidR="0087308A" w:rsidRPr="00116A0E">
        <w:rPr>
          <w:rFonts w:hint="eastAsia"/>
        </w:rPr>
        <w:t>五条道路的</w:t>
      </w:r>
      <w:r w:rsidR="00B31E31" w:rsidRPr="00116A0E">
        <w:rPr>
          <w:rFonts w:hint="eastAsia"/>
        </w:rPr>
        <w:t xml:space="preserve">　</w:t>
      </w:r>
      <w:r w:rsidR="0087308A" w:rsidRPr="00116A0E">
        <w:rPr>
          <w:rFonts w:hint="eastAsia"/>
          <w:b/>
          <w:highlight w:val="yellow"/>
        </w:rPr>
        <w:t>汇合</w:t>
      </w:r>
      <w:r w:rsidR="0087308A" w:rsidRPr="00116A0E">
        <w:rPr>
          <w:b/>
          <w:highlight w:val="yellow"/>
        </w:rPr>
        <w:t>点</w:t>
      </w:r>
    </w:p>
    <w:p w:rsidR="00AB3E63" w:rsidRPr="00116A0E" w:rsidRDefault="00AB3E63" w:rsidP="00AB3E63">
      <w:r w:rsidRPr="00116A0E">
        <w:rPr>
          <w:noProof/>
        </w:rPr>
        <w:lastRenderedPageBreak/>
        <w:drawing>
          <wp:inline distT="0" distB="0" distL="0" distR="0" wp14:anchorId="0EB5289D" wp14:editId="7E530319">
            <wp:extent cx="3077570" cy="1420417"/>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02000" cy="1431692"/>
                    </a:xfrm>
                    <a:prstGeom prst="rect">
                      <a:avLst/>
                    </a:prstGeom>
                  </pic:spPr>
                </pic:pic>
              </a:graphicData>
            </a:graphic>
          </wp:inline>
        </w:drawing>
      </w:r>
      <w:r w:rsidR="00E967F9" w:rsidRPr="00116A0E">
        <w:t xml:space="preserve">      </w:t>
      </w:r>
      <w:r w:rsidR="008724E2" w:rsidRPr="00116A0E">
        <w:t xml:space="preserve">                                  </w:t>
      </w:r>
      <w:r w:rsidR="00E967F9" w:rsidRPr="00116A0E">
        <w:rPr>
          <w:noProof/>
        </w:rPr>
        <w:drawing>
          <wp:inline distT="0" distB="0" distL="0" distR="0" wp14:anchorId="0D73382A" wp14:editId="2A41BF97">
            <wp:extent cx="590549" cy="60050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1755" cy="622065"/>
                    </a:xfrm>
                    <a:prstGeom prst="rect">
                      <a:avLst/>
                    </a:prstGeom>
                  </pic:spPr>
                </pic:pic>
              </a:graphicData>
            </a:graphic>
          </wp:inline>
        </w:drawing>
      </w:r>
    </w:p>
    <w:p w:rsidR="005C10DF" w:rsidRDefault="003E2BB6" w:rsidP="0069190D">
      <w:pPr>
        <w:pStyle w:val="ListParagraph"/>
        <w:numPr>
          <w:ilvl w:val="0"/>
          <w:numId w:val="8"/>
        </w:numPr>
        <w:ind w:left="142"/>
      </w:pPr>
      <w:r w:rsidRPr="00116A0E">
        <w:t xml:space="preserve">What </w:t>
      </w:r>
      <w:proofErr w:type="gramStart"/>
      <w:r w:rsidRPr="00116A0E">
        <w:t>if ?</w:t>
      </w:r>
      <w:proofErr w:type="gramEnd"/>
      <w:r w:rsidRPr="00116A0E">
        <w:t xml:space="preserve">  = what would you do if? </w:t>
      </w:r>
    </w:p>
    <w:p w:rsidR="00521E82" w:rsidRPr="00116A0E" w:rsidRDefault="00521E82" w:rsidP="00521E82">
      <w:pPr>
        <w:pStyle w:val="ListParagraph"/>
        <w:ind w:left="142"/>
      </w:pPr>
    </w:p>
    <w:p w:rsidR="00B96212" w:rsidRPr="00116A0E" w:rsidRDefault="005C10DF" w:rsidP="0069190D">
      <w:pPr>
        <w:pStyle w:val="ListParagraph"/>
        <w:numPr>
          <w:ilvl w:val="0"/>
          <w:numId w:val="8"/>
        </w:numPr>
        <w:ind w:left="142"/>
      </w:pPr>
      <w:r w:rsidRPr="00116A0E">
        <w:t>p</w:t>
      </w:r>
      <w:r w:rsidR="007F534F" w:rsidRPr="00116A0E">
        <w:t xml:space="preserve">ros and cons = benefits and </w:t>
      </w:r>
      <w:r w:rsidR="007F534F" w:rsidRPr="00B71549">
        <w:rPr>
          <w:b/>
        </w:rPr>
        <w:t>drawbacks</w:t>
      </w:r>
      <w:r w:rsidR="00160D01">
        <w:br/>
      </w:r>
    </w:p>
    <w:p w:rsidR="007F534F" w:rsidRPr="00116A0E" w:rsidRDefault="007F534F" w:rsidP="0069190D">
      <w:pPr>
        <w:pStyle w:val="ListParagraph"/>
        <w:numPr>
          <w:ilvl w:val="0"/>
          <w:numId w:val="8"/>
        </w:numPr>
        <w:ind w:left="142"/>
      </w:pPr>
      <w:r w:rsidRPr="00116A0E">
        <w:t xml:space="preserve">instinct /ˈɪnstɪŋkt/ </w:t>
      </w:r>
    </w:p>
    <w:p w:rsidR="007F534F" w:rsidRPr="00116A0E" w:rsidRDefault="007F534F" w:rsidP="007F534F">
      <w:r w:rsidRPr="00116A0E">
        <w:t>1.</w:t>
      </w:r>
      <w:r w:rsidR="00B96212" w:rsidRPr="00116A0E">
        <w:t xml:space="preserve"> </w:t>
      </w:r>
      <w:r w:rsidRPr="00116A0E">
        <w:t xml:space="preserve">Instinct is the </w:t>
      </w:r>
      <w:r w:rsidRPr="00614ED8">
        <w:rPr>
          <w:b/>
          <w:color w:val="FF0000"/>
          <w:u w:val="single"/>
        </w:rPr>
        <w:t xml:space="preserve">natural </w:t>
      </w:r>
      <w:r w:rsidRPr="00116A0E">
        <w:rPr>
          <w:b/>
          <w:u w:val="single"/>
        </w:rPr>
        <w:t>tendency</w:t>
      </w:r>
      <w:r w:rsidR="00614ED8">
        <w:t xml:space="preserve"> that a person or animal </w:t>
      </w:r>
      <w:proofErr w:type="gramStart"/>
      <w:r w:rsidR="00614ED8">
        <w:t xml:space="preserve">has </w:t>
      </w:r>
      <w:r w:rsidRPr="00116A0E">
        <w:t>to</w:t>
      </w:r>
      <w:proofErr w:type="gramEnd"/>
      <w:r w:rsidRPr="00116A0E">
        <w:t xml:space="preserve"> behave or react in a particular way. </w:t>
      </w:r>
      <w:r w:rsidRPr="00116A0E">
        <w:rPr>
          <w:rFonts w:hint="eastAsia"/>
        </w:rPr>
        <w:t>本能</w:t>
      </w:r>
      <w:r w:rsidRPr="00116A0E">
        <w:rPr>
          <w:rFonts w:hint="eastAsia"/>
        </w:rPr>
        <w:t xml:space="preserve">  </w:t>
      </w:r>
      <w:r w:rsidR="00B96212" w:rsidRPr="00116A0E">
        <w:rPr>
          <w:highlight w:val="yellow"/>
        </w:rPr>
        <w:t>[</w:t>
      </w:r>
      <w:r w:rsidR="00B96212" w:rsidRPr="00116A0E">
        <w:rPr>
          <w:rFonts w:hint="eastAsia"/>
          <w:b/>
          <w:highlight w:val="yellow"/>
          <w:u w:val="single"/>
        </w:rPr>
        <w:t>母性本能</w:t>
      </w:r>
      <w:r w:rsidR="00B96212" w:rsidRPr="00116A0E">
        <w:rPr>
          <w:rFonts w:hint="eastAsia"/>
          <w:b/>
          <w:highlight w:val="yellow"/>
          <w:u w:val="single"/>
        </w:rPr>
        <w:t xml:space="preserve">  maternal instinct ]</w:t>
      </w:r>
      <w:r w:rsidR="00B96212" w:rsidRPr="00116A0E">
        <w:rPr>
          <w:rFonts w:hint="eastAsia"/>
          <w:b/>
          <w:u w:val="single"/>
        </w:rPr>
        <w:t xml:space="preserve"> </w:t>
      </w:r>
      <w:r w:rsidR="00614ED8">
        <w:rPr>
          <w:b/>
          <w:u w:val="single"/>
        </w:rPr>
        <w:t xml:space="preserve"> </w:t>
      </w:r>
      <w:r w:rsidRPr="00116A0E">
        <w:rPr>
          <w:rFonts w:hint="eastAsia"/>
        </w:rPr>
        <w:t>e.g.</w:t>
      </w:r>
      <w:r w:rsidRPr="00116A0E">
        <w:t xml:space="preserve"> I didn't have as strong </w:t>
      </w:r>
      <w:r w:rsidRPr="00116A0E">
        <w:rPr>
          <w:b/>
          <w:u w:val="single"/>
        </w:rPr>
        <w:t>a maternal instinct</w:t>
      </w:r>
      <w:r w:rsidRPr="00116A0E">
        <w:t xml:space="preserve"> as some other mothers. </w:t>
      </w:r>
      <w:r w:rsidRPr="00116A0E">
        <w:rPr>
          <w:rFonts w:hint="eastAsia"/>
        </w:rPr>
        <w:t>我不像其他一些母亲那样有那么强烈的</w:t>
      </w:r>
      <w:r w:rsidR="00B96212" w:rsidRPr="00116A0E">
        <w:rPr>
          <w:rFonts w:hint="eastAsia"/>
        </w:rPr>
        <w:t xml:space="preserve"> </w:t>
      </w:r>
      <w:r w:rsidRPr="00116A0E">
        <w:rPr>
          <w:rFonts w:hint="eastAsia"/>
          <w:b/>
          <w:u w:val="single"/>
        </w:rPr>
        <w:t>母性本能</w:t>
      </w:r>
      <w:r w:rsidRPr="00116A0E">
        <w:rPr>
          <w:rFonts w:hint="eastAsia"/>
        </w:rPr>
        <w:t>。</w:t>
      </w:r>
    </w:p>
    <w:p w:rsidR="007F534F" w:rsidRPr="00116A0E" w:rsidRDefault="007F534F" w:rsidP="007F534F">
      <w:r w:rsidRPr="00116A0E">
        <w:t>2.</w:t>
      </w:r>
      <w:r w:rsidR="00B96212" w:rsidRPr="00116A0E">
        <w:t xml:space="preserve"> </w:t>
      </w:r>
      <w:r w:rsidR="00B96212" w:rsidRPr="00116A0E">
        <w:rPr>
          <w:rFonts w:hint="eastAsia"/>
          <w:b/>
        </w:rPr>
        <w:t>在</w:t>
      </w:r>
      <w:r w:rsidR="00614ED8">
        <w:rPr>
          <w:rFonts w:hint="eastAsia"/>
          <w:b/>
        </w:rPr>
        <w:t>&lt;</w:t>
      </w:r>
      <w:r w:rsidR="00B96212" w:rsidRPr="00116A0E">
        <w:rPr>
          <w:rFonts w:hint="eastAsia"/>
          <w:b/>
        </w:rPr>
        <w:t>x</w:t>
      </w:r>
      <w:r w:rsidR="00B96212" w:rsidRPr="00116A0E">
        <w:rPr>
          <w:b/>
        </w:rPr>
        <w:t xml:space="preserve">xx </w:t>
      </w:r>
      <w:r w:rsidR="00B96212" w:rsidRPr="00116A0E">
        <w:rPr>
          <w:rFonts w:hint="eastAsia"/>
          <w:b/>
        </w:rPr>
        <w:t>方面</w:t>
      </w:r>
      <w:r w:rsidR="00614ED8">
        <w:rPr>
          <w:rFonts w:hint="eastAsia"/>
          <w:b/>
        </w:rPr>
        <w:t>&gt;</w:t>
      </w:r>
      <w:r w:rsidR="00B96212" w:rsidRPr="00116A0E">
        <w:rPr>
          <w:rFonts w:hint="eastAsia"/>
          <w:b/>
        </w:rPr>
        <w:t>有天分</w:t>
      </w:r>
      <w:r w:rsidR="00B96212" w:rsidRPr="00116A0E">
        <w:rPr>
          <w:b/>
        </w:rPr>
        <w:t>天</w:t>
      </w:r>
      <w:r w:rsidR="00B96212" w:rsidRPr="00116A0E">
        <w:rPr>
          <w:rFonts w:hint="eastAsia"/>
          <w:b/>
        </w:rPr>
        <w:t>赋</w:t>
      </w:r>
      <w:r w:rsidRPr="00116A0E">
        <w:t xml:space="preserve">If you </w:t>
      </w:r>
      <w:r w:rsidR="00EB2950" w:rsidRPr="00116A0E">
        <w:rPr>
          <w:b/>
          <w:highlight w:val="yellow"/>
          <w:u w:val="single"/>
        </w:rPr>
        <w:t xml:space="preserve">[ </w:t>
      </w:r>
      <w:r w:rsidRPr="00116A0E">
        <w:rPr>
          <w:b/>
          <w:highlight w:val="yellow"/>
          <w:u w:val="single"/>
        </w:rPr>
        <w:t>have an instinct f</w:t>
      </w:r>
      <w:r w:rsidR="00614ED8">
        <w:rPr>
          <w:b/>
          <w:highlight w:val="yellow"/>
          <w:u w:val="single"/>
        </w:rPr>
        <w:t xml:space="preserve">or sth = have </w:t>
      </w:r>
      <w:proofErr w:type="gramStart"/>
      <w:r w:rsidR="00614ED8">
        <w:rPr>
          <w:b/>
          <w:highlight w:val="yellow"/>
          <w:u w:val="single"/>
        </w:rPr>
        <w:t>talents</w:t>
      </w:r>
      <w:r w:rsidR="00EB2950" w:rsidRPr="00116A0E">
        <w:rPr>
          <w:b/>
          <w:highlight w:val="yellow"/>
          <w:u w:val="single"/>
        </w:rPr>
        <w:t xml:space="preserve"> ]</w:t>
      </w:r>
      <w:proofErr w:type="gramEnd"/>
      <w:r w:rsidRPr="00116A0E">
        <w:rPr>
          <w:b/>
          <w:highlight w:val="yellow"/>
          <w:u w:val="single"/>
        </w:rPr>
        <w:t>,</w:t>
      </w:r>
      <w:r w:rsidRPr="00116A0E">
        <w:t xml:space="preserve"> you are </w:t>
      </w:r>
      <w:r w:rsidRPr="00614ED8">
        <w:rPr>
          <w:b/>
          <w:color w:val="FF0000"/>
        </w:rPr>
        <w:t>natura</w:t>
      </w:r>
      <w:r w:rsidR="00B96212" w:rsidRPr="00614ED8">
        <w:rPr>
          <w:b/>
          <w:color w:val="FF0000"/>
        </w:rPr>
        <w:t>lly</w:t>
      </w:r>
      <w:r w:rsidR="00B96212" w:rsidRPr="00614ED8">
        <w:rPr>
          <w:color w:val="FF0000"/>
        </w:rPr>
        <w:t xml:space="preserve"> </w:t>
      </w:r>
      <w:r w:rsidR="00B96212" w:rsidRPr="00116A0E">
        <w:t>good at it or able to do it, having talent</w:t>
      </w:r>
      <w:r w:rsidRPr="00116A0E">
        <w:t xml:space="preserve"> </w:t>
      </w:r>
      <w:r w:rsidRPr="00116A0E">
        <w:rPr>
          <w:rFonts w:hint="eastAsia"/>
        </w:rPr>
        <w:t>天分</w:t>
      </w:r>
      <w:r w:rsidR="00B96212" w:rsidRPr="00116A0E">
        <w:t>天</w:t>
      </w:r>
      <w:r w:rsidR="00B96212" w:rsidRPr="00116A0E">
        <w:rPr>
          <w:rFonts w:hint="eastAsia"/>
        </w:rPr>
        <w:t>赋</w:t>
      </w:r>
      <w:r w:rsidR="00B96212" w:rsidRPr="00116A0E">
        <w:rPr>
          <w:rFonts w:hint="eastAsia"/>
        </w:rPr>
        <w:t>/</w:t>
      </w:r>
      <w:r w:rsidR="00B96212" w:rsidRPr="00116A0E">
        <w:t xml:space="preserve"> =&gt; Talent is the </w:t>
      </w:r>
      <w:r w:rsidR="00B96212" w:rsidRPr="00614ED8">
        <w:rPr>
          <w:b/>
        </w:rPr>
        <w:t>natural</w:t>
      </w:r>
      <w:r w:rsidR="00B96212" w:rsidRPr="00116A0E">
        <w:t xml:space="preserve"> ability to do something well. </w:t>
      </w:r>
      <w:r w:rsidR="00B96212" w:rsidRPr="00116A0E">
        <w:t>天</w:t>
      </w:r>
      <w:r w:rsidR="00B96212" w:rsidRPr="00116A0E">
        <w:rPr>
          <w:rFonts w:hint="eastAsia"/>
        </w:rPr>
        <w:t>赋</w:t>
      </w:r>
      <w:r w:rsidR="00E15B5D" w:rsidRPr="00116A0E">
        <w:t xml:space="preserve">  </w:t>
      </w:r>
      <w:r w:rsidR="00C75180">
        <w:br/>
      </w:r>
      <w:r w:rsidRPr="00116A0E">
        <w:rPr>
          <w:rFonts w:hint="eastAsia"/>
        </w:rPr>
        <w:t>e.g</w:t>
      </w:r>
      <w:r w:rsidR="00614ED8">
        <w:t>.</w:t>
      </w:r>
      <w:r w:rsidRPr="00116A0E">
        <w:rPr>
          <w:rFonts w:hint="eastAsia"/>
        </w:rPr>
        <w:t xml:space="preserve"> </w:t>
      </w:r>
      <w:r w:rsidRPr="00116A0E">
        <w:t xml:space="preserve">He seems to </w:t>
      </w:r>
      <w:r w:rsidRPr="00116A0E">
        <w:rPr>
          <w:b/>
          <w:highlight w:val="yellow"/>
          <w:u w:val="single"/>
        </w:rPr>
        <w:t>have an instinct for</w:t>
      </w:r>
      <w:r w:rsidRPr="00116A0E">
        <w:t xml:space="preserve"> smart advertising and marketing. </w:t>
      </w:r>
      <w:r w:rsidR="00E15B5D" w:rsidRPr="00116A0E">
        <w:t xml:space="preserve"> </w:t>
      </w:r>
      <w:r w:rsidR="00614ED8">
        <w:rPr>
          <w:rFonts w:hint="eastAsia"/>
        </w:rPr>
        <w:t>他在广告</w:t>
      </w:r>
      <w:r w:rsidRPr="00116A0E">
        <w:rPr>
          <w:rFonts w:hint="eastAsia"/>
        </w:rPr>
        <w:t>方面</w:t>
      </w:r>
      <w:r w:rsidR="00B96212" w:rsidRPr="00116A0E">
        <w:rPr>
          <w:rFonts w:hint="eastAsia"/>
        </w:rPr>
        <w:t xml:space="preserve"> </w:t>
      </w:r>
      <w:r w:rsidRPr="00116A0E">
        <w:rPr>
          <w:rFonts w:hint="eastAsia"/>
        </w:rPr>
        <w:t>有</w:t>
      </w:r>
      <w:r w:rsidRPr="00116A0E">
        <w:rPr>
          <w:rFonts w:hint="eastAsia"/>
          <w:b/>
        </w:rPr>
        <w:t>天分</w:t>
      </w:r>
      <w:r w:rsidR="00B96212" w:rsidRPr="00116A0E">
        <w:rPr>
          <w:b/>
        </w:rPr>
        <w:t>天</w:t>
      </w:r>
      <w:r w:rsidR="00B96212" w:rsidRPr="00116A0E">
        <w:rPr>
          <w:rFonts w:hint="eastAsia"/>
          <w:b/>
        </w:rPr>
        <w:t>赋</w:t>
      </w:r>
      <w:r w:rsidRPr="00116A0E">
        <w:rPr>
          <w:rFonts w:hint="eastAsia"/>
        </w:rPr>
        <w:t>。</w:t>
      </w:r>
      <w:r w:rsidR="008E2225" w:rsidRPr="00116A0E">
        <w:rPr>
          <w:rFonts w:hint="eastAsia"/>
        </w:rPr>
        <w:t xml:space="preserve">  </w:t>
      </w:r>
      <w:r w:rsidR="008E2225" w:rsidRPr="00116A0E">
        <w:t>E</w:t>
      </w:r>
      <w:r w:rsidR="008E2225" w:rsidRPr="00116A0E">
        <w:rPr>
          <w:rFonts w:hint="eastAsia"/>
        </w:rPr>
        <w:t>.</w:t>
      </w:r>
      <w:r w:rsidR="008E2225" w:rsidRPr="00116A0E">
        <w:t xml:space="preserve">g. She seems to </w:t>
      </w:r>
      <w:r w:rsidR="008E2225" w:rsidRPr="00116A0E">
        <w:rPr>
          <w:b/>
          <w:highlight w:val="yellow"/>
          <w:u w:val="single"/>
        </w:rPr>
        <w:t>have an instinct for</w:t>
      </w:r>
      <w:r w:rsidR="008E2225" w:rsidRPr="00116A0E">
        <w:t xml:space="preserve"> business.</w:t>
      </w:r>
      <w:r w:rsidR="008E2225" w:rsidRPr="00116A0E">
        <w:rPr>
          <w:rFonts w:hint="eastAsia"/>
        </w:rPr>
        <w:t xml:space="preserve"> </w:t>
      </w:r>
      <w:r w:rsidR="008E2225" w:rsidRPr="00116A0E">
        <w:rPr>
          <w:rFonts w:hint="eastAsia"/>
        </w:rPr>
        <w:t>他好像在做生意上有</w:t>
      </w:r>
      <w:r w:rsidR="008E2225" w:rsidRPr="00116A0E">
        <w:rPr>
          <w:rFonts w:hint="eastAsia"/>
          <w:b/>
        </w:rPr>
        <w:t>天分</w:t>
      </w:r>
      <w:r w:rsidR="008E2225" w:rsidRPr="00116A0E">
        <w:rPr>
          <w:b/>
        </w:rPr>
        <w:t>天</w:t>
      </w:r>
      <w:r w:rsidR="008E2225" w:rsidRPr="00116A0E">
        <w:rPr>
          <w:rFonts w:hint="eastAsia"/>
          <w:b/>
        </w:rPr>
        <w:t>赋</w:t>
      </w:r>
    </w:p>
    <w:p w:rsidR="007F534F" w:rsidRPr="00116A0E" w:rsidRDefault="00E76EE2" w:rsidP="007F534F">
      <w:r>
        <w:t xml:space="preserve">3.N </w:t>
      </w:r>
      <w:r w:rsidR="007F534F" w:rsidRPr="00116A0E">
        <w:t xml:space="preserve">If it is your instinct to do something, you feel that it is </w:t>
      </w:r>
      <w:r w:rsidR="00837A10" w:rsidRPr="00116A0E">
        <w:t xml:space="preserve">natural and </w:t>
      </w:r>
      <w:r w:rsidR="007F534F" w:rsidRPr="00116A0E">
        <w:t xml:space="preserve">right to do it. </w:t>
      </w:r>
      <w:r w:rsidR="007F534F" w:rsidRPr="00116A0E">
        <w:rPr>
          <w:rFonts w:hint="eastAsia"/>
        </w:rPr>
        <w:t>本能的反应</w:t>
      </w:r>
      <w:r w:rsidR="007F534F" w:rsidRPr="00116A0E">
        <w:t xml:space="preserve"> </w:t>
      </w:r>
      <w:r w:rsidR="00986319">
        <w:t xml:space="preserve"> </w:t>
      </w:r>
      <w:r w:rsidR="00986319" w:rsidRPr="002A4B67">
        <w:rPr>
          <w:b/>
          <w:highlight w:val="yellow"/>
          <w:u w:val="single"/>
        </w:rPr>
        <w:t xml:space="preserve">[ </w:t>
      </w:r>
      <w:r w:rsidR="00986319" w:rsidRPr="002A4B67">
        <w:rPr>
          <w:rFonts w:hint="eastAsia"/>
          <w:b/>
          <w:highlight w:val="yellow"/>
          <w:u w:val="single"/>
        </w:rPr>
        <w:t>我的本能反应</w:t>
      </w:r>
      <w:r w:rsidR="00986319" w:rsidRPr="002A4B67">
        <w:rPr>
          <w:b/>
          <w:highlight w:val="yellow"/>
          <w:u w:val="single"/>
        </w:rPr>
        <w:t>my first instinct</w:t>
      </w:r>
      <w:r w:rsidR="002A4B67" w:rsidRPr="002A4B67">
        <w:rPr>
          <w:b/>
          <w:highlight w:val="yellow"/>
          <w:u w:val="single"/>
        </w:rPr>
        <w:t xml:space="preserve">  V.S. </w:t>
      </w:r>
      <w:r w:rsidR="002A4B67" w:rsidRPr="002A4B67">
        <w:rPr>
          <w:rFonts w:hint="eastAsia"/>
          <w:b/>
          <w:highlight w:val="yellow"/>
          <w:u w:val="single"/>
        </w:rPr>
        <w:t>第二天性，</w:t>
      </w:r>
      <w:r w:rsidR="002A4B67" w:rsidRPr="002A4B67">
        <w:rPr>
          <w:rFonts w:hint="eastAsia"/>
          <w:b/>
          <w:highlight w:val="yellow"/>
          <w:u w:val="single"/>
        </w:rPr>
        <w:t xml:space="preserve"> </w:t>
      </w:r>
      <w:r w:rsidR="002A4B67" w:rsidRPr="002A4B67">
        <w:rPr>
          <w:rFonts w:hint="eastAsia"/>
          <w:b/>
          <w:highlight w:val="yellow"/>
          <w:u w:val="single"/>
        </w:rPr>
        <w:t>第二本能</w:t>
      </w:r>
      <w:r w:rsidR="002A4B67" w:rsidRPr="002A4B67">
        <w:rPr>
          <w:rFonts w:hint="eastAsia"/>
          <w:b/>
          <w:highlight w:val="yellow"/>
          <w:u w:val="single"/>
        </w:rPr>
        <w:t xml:space="preserve"> my second nature</w:t>
      </w:r>
      <w:r w:rsidR="00986319" w:rsidRPr="002A4B67">
        <w:rPr>
          <w:b/>
          <w:highlight w:val="yellow"/>
          <w:u w:val="single"/>
        </w:rPr>
        <w:t xml:space="preserve"> ] </w:t>
      </w:r>
      <w:r w:rsidR="007F534F" w:rsidRPr="00116A0E">
        <w:t xml:space="preserve">e.g. I should've gone with my </w:t>
      </w:r>
      <w:r w:rsidR="007F534F" w:rsidRPr="00986319">
        <w:rPr>
          <w:b/>
          <w:highlight w:val="yellow"/>
          <w:u w:val="single"/>
        </w:rPr>
        <w:t>first instinct</w:t>
      </w:r>
      <w:r w:rsidR="007F534F" w:rsidRPr="00116A0E">
        <w:t>, which was not to do the interview.</w:t>
      </w:r>
      <w:r w:rsidR="002253F4" w:rsidRPr="00116A0E">
        <w:t xml:space="preserve"> </w:t>
      </w:r>
      <w:r w:rsidR="007F534F" w:rsidRPr="00116A0E">
        <w:rPr>
          <w:rFonts w:hint="eastAsia"/>
        </w:rPr>
        <w:t>我应该凭我的本能反应行事，那就是，不去面试。</w:t>
      </w:r>
    </w:p>
    <w:p w:rsidR="005C10DF" w:rsidRPr="00116A0E" w:rsidRDefault="00E76EE2" w:rsidP="007F534F">
      <w:r>
        <w:t>4.N</w:t>
      </w:r>
      <w:r w:rsidR="007F534F" w:rsidRPr="00116A0E">
        <w:t> Instinct </w:t>
      </w:r>
      <w:r w:rsidR="0066011B" w:rsidRPr="00116A0E">
        <w:t xml:space="preserve">is a </w:t>
      </w:r>
      <w:r w:rsidR="0066011B" w:rsidRPr="00116A0E">
        <w:rPr>
          <w:b/>
          <w:highlight w:val="yellow"/>
          <w:u w:val="single"/>
        </w:rPr>
        <w:t>gut feeling</w:t>
      </w:r>
      <w:r w:rsidR="0066011B" w:rsidRPr="00116A0E">
        <w:rPr>
          <w:b/>
          <w:u w:val="single"/>
        </w:rPr>
        <w:t xml:space="preserve"> or emotional feeling</w:t>
      </w:r>
      <w:r w:rsidR="007F534F" w:rsidRPr="00116A0E">
        <w:t xml:space="preserve">, rather than an opinion or idea based on facts, that something is the case. </w:t>
      </w:r>
      <w:r w:rsidR="007F534F" w:rsidRPr="00116A0E">
        <w:rPr>
          <w:rFonts w:hint="eastAsia"/>
        </w:rPr>
        <w:t>直觉</w:t>
      </w:r>
      <w:r w:rsidR="007F534F" w:rsidRPr="00116A0E">
        <w:rPr>
          <w:rFonts w:hint="eastAsia"/>
        </w:rPr>
        <w:t xml:space="preserve">  </w:t>
      </w:r>
      <w:r w:rsidR="007F534F" w:rsidRPr="00116A0E">
        <w:rPr>
          <w:rFonts w:hint="eastAsia"/>
          <w:b/>
          <w:highlight w:val="yellow"/>
          <w:u w:val="single"/>
        </w:rPr>
        <w:t>[</w:t>
      </w:r>
      <w:r w:rsidR="007F534F" w:rsidRPr="00116A0E">
        <w:rPr>
          <w:b/>
          <w:highlight w:val="yellow"/>
          <w:u w:val="single"/>
        </w:rPr>
        <w:t xml:space="preserve"> </w:t>
      </w:r>
      <w:r w:rsidR="007F534F" w:rsidRPr="00116A0E">
        <w:rPr>
          <w:rFonts w:hint="eastAsia"/>
          <w:b/>
          <w:highlight w:val="yellow"/>
          <w:u w:val="single"/>
        </w:rPr>
        <w:t xml:space="preserve">instinct = gut, e.g. </w:t>
      </w:r>
      <w:r w:rsidR="007F534F" w:rsidRPr="00116A0E">
        <w:rPr>
          <w:b/>
          <w:highlight w:val="yellow"/>
          <w:u w:val="single"/>
        </w:rPr>
        <w:t xml:space="preserve">I have a gut feeling that </w:t>
      </w:r>
      <w:r w:rsidR="00837A10" w:rsidRPr="00116A0E">
        <w:rPr>
          <w:b/>
          <w:highlight w:val="yellow"/>
          <w:u w:val="single"/>
        </w:rPr>
        <w:t xml:space="preserve">xxx </w:t>
      </w:r>
      <w:r w:rsidR="00837A10" w:rsidRPr="00116A0E">
        <w:rPr>
          <w:rFonts w:hint="eastAsia"/>
          <w:b/>
          <w:highlight w:val="yellow"/>
          <w:u w:val="single"/>
        </w:rPr>
        <w:t>我的直觉是</w:t>
      </w:r>
      <w:r w:rsidR="007F534F" w:rsidRPr="00116A0E">
        <w:rPr>
          <w:rFonts w:hint="eastAsia"/>
          <w:b/>
          <w:highlight w:val="yellow"/>
          <w:u w:val="single"/>
        </w:rPr>
        <w:t>]</w:t>
      </w:r>
      <w:r w:rsidR="007F534F" w:rsidRPr="00116A0E">
        <w:t xml:space="preserve"> e.g</w:t>
      </w:r>
      <w:r w:rsidR="00837A10" w:rsidRPr="00116A0E">
        <w:t>.</w:t>
      </w:r>
      <w:r w:rsidR="007F534F" w:rsidRPr="00116A0E">
        <w:t xml:space="preserve"> There is scientific evidence to support our instinct that being surrounded by plants is good for health. </w:t>
      </w:r>
      <w:r w:rsidR="007F534F" w:rsidRPr="00116A0E">
        <w:rPr>
          <w:rFonts w:hint="eastAsia"/>
        </w:rPr>
        <w:t>有科学证据表明我们的直觉是正确的</w:t>
      </w:r>
    </w:p>
    <w:p w:rsidR="005C10DF" w:rsidRPr="00116A0E" w:rsidRDefault="005C10DF" w:rsidP="0069190D">
      <w:pPr>
        <w:pStyle w:val="ListParagraph"/>
        <w:numPr>
          <w:ilvl w:val="0"/>
          <w:numId w:val="8"/>
        </w:numPr>
        <w:ind w:left="142"/>
      </w:pPr>
      <w:r w:rsidRPr="00116A0E">
        <w:rPr>
          <w:rFonts w:hint="eastAsia"/>
        </w:rPr>
        <w:t>gut</w:t>
      </w:r>
    </w:p>
    <w:tbl>
      <w:tblPr>
        <w:tblW w:w="10348"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5C10DF" w:rsidRPr="00116A0E" w:rsidTr="00EC55DB">
        <w:trPr>
          <w:trHeight w:val="595"/>
        </w:trPr>
        <w:tc>
          <w:tcPr>
            <w:tcW w:w="10348" w:type="dxa"/>
            <w:shd w:val="clear" w:color="auto" w:fill="auto"/>
            <w:hideMark/>
          </w:tcPr>
          <w:p w:rsidR="005C10DF" w:rsidRPr="00116A0E" w:rsidRDefault="005C10DF" w:rsidP="00E76EE2">
            <w:pPr>
              <w:spacing w:after="0" w:line="240" w:lineRule="auto"/>
              <w:rPr>
                <w:rFonts w:ascii="Calibri" w:eastAsia="Times New Roman" w:hAnsi="Calibri" w:cs="Times New Roman"/>
                <w:b/>
                <w:bCs/>
                <w:color w:val="000000"/>
              </w:rPr>
            </w:pPr>
            <w:r w:rsidRPr="00116A0E">
              <w:rPr>
                <w:rFonts w:ascii="Calibri" w:eastAsia="Times New Roman" w:hAnsi="Calibri" w:cs="Times New Roman"/>
                <w:color w:val="000000"/>
              </w:rPr>
              <w:t>[</w:t>
            </w:r>
            <w:r w:rsidRPr="00116A0E">
              <w:rPr>
                <w:rFonts w:ascii="Microsoft YaHei" w:eastAsia="Microsoft YaHei" w:hAnsi="Microsoft YaHei" w:cs="Microsoft YaHei" w:hint="eastAsia"/>
                <w:color w:val="000000"/>
              </w:rPr>
              <w:t>复</w:t>
            </w:r>
            <w:r w:rsidRPr="00116A0E">
              <w:rPr>
                <w:rFonts w:ascii="Calibri" w:eastAsia="Times New Roman" w:hAnsi="Calibri" w:cs="Times New Roman"/>
                <w:color w:val="000000"/>
              </w:rPr>
              <w:t>]</w:t>
            </w:r>
            <w:r w:rsidRPr="00116A0E">
              <w:rPr>
                <w:rFonts w:ascii="Microsoft YaHei" w:eastAsia="Microsoft YaHei" w:hAnsi="Microsoft YaHei" w:cs="Microsoft YaHei" w:hint="eastAsia"/>
                <w:color w:val="000000"/>
              </w:rPr>
              <w:t>内脏</w:t>
            </w:r>
            <w:r w:rsidRPr="00116A0E">
              <w:rPr>
                <w:rFonts w:ascii="Calibri" w:eastAsia="Times New Roman" w:hAnsi="Calibri" w:cs="Times New Roman"/>
                <w:color w:val="000000"/>
              </w:rPr>
              <w:t xml:space="preserve">, A person's or animal's guts are all the organs inside them. </w:t>
            </w:r>
            <w:r w:rsidRPr="00116A0E">
              <w:rPr>
                <w:rFonts w:ascii="Microsoft YaHei" w:eastAsia="Microsoft YaHei" w:hAnsi="Microsoft YaHei" w:cs="Microsoft YaHei" w:hint="eastAsia"/>
                <w:color w:val="000000"/>
              </w:rPr>
              <w:t>内脏</w:t>
            </w:r>
            <w:r w:rsidR="0038091D" w:rsidRPr="00116A0E">
              <w:rPr>
                <w:rFonts w:ascii="Calibri" w:eastAsia="Times New Roman" w:hAnsi="Calibri" w:cs="Times New Roman"/>
                <w:color w:val="000000"/>
              </w:rPr>
              <w:t xml:space="preserve"> </w:t>
            </w:r>
            <w:r w:rsidR="0038091D" w:rsidRPr="007B1FB8">
              <w:rPr>
                <w:rFonts w:ascii="Calibri" w:eastAsia="Times New Roman" w:hAnsi="Calibri" w:cs="Times New Roman"/>
                <w:b/>
                <w:color w:val="000000"/>
                <w:highlight w:val="yellow"/>
                <w:u w:val="single"/>
              </w:rPr>
              <w:t xml:space="preserve">[ </w:t>
            </w:r>
            <w:r w:rsidRPr="007B1FB8">
              <w:rPr>
                <w:rFonts w:ascii="Calibri" w:eastAsia="Times New Roman" w:hAnsi="Calibri" w:cs="Times New Roman"/>
                <w:b/>
                <w:color w:val="000000"/>
                <w:highlight w:val="yellow"/>
                <w:u w:val="single"/>
              </w:rPr>
              <w:t>fish guts</w:t>
            </w:r>
            <w:r w:rsidRPr="007B1FB8">
              <w:rPr>
                <w:rFonts w:ascii="Microsoft YaHei" w:eastAsia="Microsoft YaHei" w:hAnsi="Microsoft YaHei" w:cs="Microsoft YaHei" w:hint="eastAsia"/>
                <w:b/>
                <w:color w:val="000000"/>
                <w:highlight w:val="yellow"/>
                <w:u w:val="single"/>
              </w:rPr>
              <w:t>鱼内脏</w:t>
            </w:r>
            <w:r w:rsidR="0038091D" w:rsidRPr="007B1FB8">
              <w:rPr>
                <w:rFonts w:ascii="Microsoft YaHei" w:eastAsia="Microsoft YaHei" w:hAnsi="Microsoft YaHei" w:cs="Microsoft YaHei" w:hint="eastAsia"/>
                <w:b/>
                <w:color w:val="000000"/>
                <w:highlight w:val="yellow"/>
                <w:u w:val="single"/>
              </w:rPr>
              <w:t xml:space="preserve"> ]</w:t>
            </w:r>
            <w:r w:rsidR="0038091D" w:rsidRPr="00116A0E">
              <w:rPr>
                <w:rFonts w:ascii="Microsoft YaHei" w:eastAsia="Microsoft YaHei" w:hAnsi="Microsoft YaHei" w:cs="Microsoft YaHei" w:hint="eastAsia"/>
                <w:color w:val="000000"/>
              </w:rPr>
              <w:t xml:space="preserve"> </w:t>
            </w:r>
          </w:p>
        </w:tc>
      </w:tr>
      <w:tr w:rsidR="005C10DF" w:rsidRPr="00116A0E" w:rsidTr="00EC55DB">
        <w:trPr>
          <w:trHeight w:val="855"/>
        </w:trPr>
        <w:tc>
          <w:tcPr>
            <w:tcW w:w="10348" w:type="dxa"/>
            <w:shd w:val="clear" w:color="auto" w:fill="auto"/>
            <w:hideMark/>
          </w:tcPr>
          <w:p w:rsidR="005C10DF" w:rsidRPr="00116A0E" w:rsidRDefault="005C10DF" w:rsidP="004D7B84">
            <w:pPr>
              <w:spacing w:after="0" w:line="240" w:lineRule="auto"/>
              <w:rPr>
                <w:rFonts w:ascii="Calibri" w:hAnsi="Calibri" w:cs="Times New Roman"/>
                <w:b/>
                <w:bCs/>
                <w:color w:val="000000"/>
                <w:lang w:val="en-US"/>
              </w:rPr>
            </w:pPr>
            <w:r w:rsidRPr="00116A0E">
              <w:rPr>
                <w:rFonts w:ascii="Calibri" w:eastAsia="Times New Roman" w:hAnsi="Calibri" w:cs="Times New Roman"/>
                <w:bCs/>
                <w:color w:val="000000"/>
              </w:rPr>
              <w:t xml:space="preserve">The gut is the tube inside the body of a person or animal through which food passes while it is being digested. </w:t>
            </w:r>
            <w:r w:rsidRPr="00116A0E">
              <w:rPr>
                <w:rFonts w:ascii="Microsoft YaHei" w:eastAsia="Microsoft YaHei" w:hAnsi="Microsoft YaHei" w:cs="Microsoft YaHei"/>
                <w:bCs/>
                <w:color w:val="000000"/>
              </w:rPr>
              <w:t>肠</w:t>
            </w:r>
            <w:r w:rsidRPr="00116A0E">
              <w:rPr>
                <w:rFonts w:ascii="Calibri" w:eastAsia="Times New Roman" w:hAnsi="Calibri" w:cs="Times New Roman"/>
                <w:bCs/>
                <w:color w:val="000000"/>
              </w:rPr>
              <w:t xml:space="preserve">  (</w:t>
            </w:r>
            <w:r w:rsidRPr="00116A0E">
              <w:rPr>
                <w:rFonts w:ascii="Microsoft YaHei" w:eastAsia="Microsoft YaHei" w:hAnsi="Microsoft YaHei" w:cs="Microsoft YaHei"/>
                <w:bCs/>
                <w:color w:val="000000"/>
              </w:rPr>
              <w:t>幽门到直肠间的</w:t>
            </w:r>
            <w:r w:rsidRPr="00116A0E">
              <w:rPr>
                <w:rFonts w:ascii="Calibri" w:eastAsia="Times New Roman" w:hAnsi="Calibri" w:cs="Times New Roman"/>
                <w:bCs/>
                <w:color w:val="000000"/>
              </w:rPr>
              <w:t>)</w:t>
            </w:r>
            <w:r w:rsidRPr="00116A0E">
              <w:rPr>
                <w:rFonts w:ascii="Microsoft YaHei" w:eastAsia="Microsoft YaHei" w:hAnsi="Microsoft YaHei" w:cs="Microsoft YaHei"/>
                <w:bCs/>
                <w:color w:val="000000"/>
              </w:rPr>
              <w:t>肠子</w:t>
            </w:r>
            <w:r w:rsidR="0038091D" w:rsidRPr="00116A0E">
              <w:rPr>
                <w:rFonts w:ascii="Calibri" w:eastAsia="Times New Roman" w:hAnsi="Calibri" w:cs="Times New Roman"/>
                <w:b/>
                <w:bCs/>
                <w:color w:val="000000"/>
              </w:rPr>
              <w:t xml:space="preserve"> </w:t>
            </w:r>
            <w:r w:rsidR="0038091D" w:rsidRPr="00E76EE2">
              <w:rPr>
                <w:rFonts w:ascii="Calibri" w:eastAsia="Times New Roman" w:hAnsi="Calibri" w:cs="Times New Roman"/>
                <w:b/>
                <w:bCs/>
                <w:color w:val="000000"/>
                <w:highlight w:val="yellow"/>
                <w:u w:val="single"/>
              </w:rPr>
              <w:t>(gut = intestine; colon, colonic, colon cancer</w:t>
            </w:r>
            <w:r w:rsidR="0038091D" w:rsidRPr="00E76EE2">
              <w:rPr>
                <w:rFonts w:ascii="Calibri" w:hAnsi="Calibri" w:cs="Times New Roman" w:hint="eastAsia"/>
                <w:b/>
                <w:bCs/>
                <w:color w:val="000000"/>
                <w:highlight w:val="yellow"/>
                <w:u w:val="single"/>
              </w:rPr>
              <w:t>结肠</w:t>
            </w:r>
            <w:r w:rsidR="0038091D" w:rsidRPr="00E76EE2">
              <w:rPr>
                <w:rFonts w:ascii="Calibri" w:hAnsi="Calibri" w:cs="Times New Roman"/>
                <w:b/>
                <w:bCs/>
                <w:color w:val="000000"/>
                <w:highlight w:val="yellow"/>
                <w:u w:val="single"/>
                <w:lang w:val="en-US"/>
              </w:rPr>
              <w:t>)</w:t>
            </w:r>
          </w:p>
        </w:tc>
      </w:tr>
      <w:tr w:rsidR="005C10DF" w:rsidRPr="00116A0E" w:rsidTr="00EC55DB">
        <w:trPr>
          <w:trHeight w:val="810"/>
        </w:trPr>
        <w:tc>
          <w:tcPr>
            <w:tcW w:w="10348" w:type="dxa"/>
            <w:shd w:val="clear" w:color="auto" w:fill="auto"/>
            <w:hideMark/>
          </w:tcPr>
          <w:p w:rsidR="005C10DF" w:rsidRPr="00116A0E" w:rsidRDefault="005C10DF" w:rsidP="004D7B84">
            <w:pPr>
              <w:spacing w:after="0" w:line="240" w:lineRule="auto"/>
              <w:rPr>
                <w:rFonts w:ascii="Microsoft YaHei" w:eastAsia="Microsoft YaHei" w:hAnsi="Microsoft YaHei" w:cs="Microsoft YaHei"/>
                <w:color w:val="000000"/>
              </w:rPr>
            </w:pPr>
            <w:r w:rsidRPr="00116A0E">
              <w:rPr>
                <w:rFonts w:ascii="Calibri" w:eastAsia="Times New Roman" w:hAnsi="Calibri" w:cs="Times New Roman"/>
                <w:b/>
                <w:bCs/>
                <w:color w:val="000000"/>
              </w:rPr>
              <w:t>Guts</w:t>
            </w:r>
            <w:r w:rsidRPr="00116A0E">
              <w:rPr>
                <w:rFonts w:ascii="Calibri" w:eastAsia="Times New Roman" w:hAnsi="Calibri" w:cs="Times New Roman"/>
                <w:color w:val="000000"/>
              </w:rPr>
              <w:t xml:space="preserve"> is the will and courage to do something that is difficult or unpleasant, or which might have unpleasant results. </w:t>
            </w:r>
            <w:r w:rsidRPr="00116A0E">
              <w:rPr>
                <w:rFonts w:ascii="Microsoft YaHei" w:eastAsia="Microsoft YaHei" w:hAnsi="Microsoft YaHei" w:cs="Microsoft YaHei"/>
                <w:color w:val="000000"/>
              </w:rPr>
              <w:t>勇气胆量</w:t>
            </w:r>
            <w:r w:rsidRPr="00116A0E">
              <w:rPr>
                <w:rFonts w:ascii="Calibri" w:eastAsia="Times New Roman" w:hAnsi="Calibri" w:cs="Times New Roman"/>
                <w:color w:val="000000"/>
              </w:rPr>
              <w:t xml:space="preserve">   </w:t>
            </w:r>
            <w:r w:rsidRPr="00116A0E">
              <w:rPr>
                <w:rFonts w:ascii="Calibri" w:eastAsia="Times New Roman" w:hAnsi="Calibri" w:cs="Times New Roman"/>
                <w:b/>
                <w:color w:val="000000"/>
                <w:highlight w:val="yellow"/>
                <w:u w:val="single"/>
              </w:rPr>
              <w:t>[ guts/courage/boldness/bravery;</w:t>
            </w:r>
            <w:r w:rsidR="0038091D" w:rsidRPr="00116A0E">
              <w:rPr>
                <w:rFonts w:ascii="Calibri" w:eastAsia="Times New Roman" w:hAnsi="Calibri" w:cs="Times New Roman"/>
                <w:b/>
                <w:color w:val="000000"/>
                <w:highlight w:val="yellow"/>
                <w:u w:val="single"/>
              </w:rPr>
              <w:t xml:space="preserve"> </w:t>
            </w:r>
            <w:r w:rsidRPr="00116A0E">
              <w:rPr>
                <w:rFonts w:ascii="Calibri" w:eastAsia="Times New Roman" w:hAnsi="Calibri" w:cs="Times New Roman"/>
                <w:b/>
                <w:color w:val="000000"/>
                <w:highlight w:val="yellow"/>
                <w:u w:val="single"/>
              </w:rPr>
              <w:t xml:space="preserve"> have the guts</w:t>
            </w:r>
            <w:r w:rsidR="0038091D" w:rsidRPr="00116A0E">
              <w:rPr>
                <w:rFonts w:ascii="Calibri" w:eastAsia="Times New Roman" w:hAnsi="Calibri" w:cs="Times New Roman"/>
                <w:b/>
                <w:color w:val="000000"/>
                <w:highlight w:val="yellow"/>
                <w:u w:val="single"/>
              </w:rPr>
              <w:t>/bravery</w:t>
            </w:r>
            <w:r w:rsidRPr="00116A0E">
              <w:rPr>
                <w:rFonts w:ascii="Calibri" w:eastAsia="Times New Roman" w:hAnsi="Calibri" w:cs="Times New Roman"/>
                <w:b/>
                <w:color w:val="000000"/>
                <w:highlight w:val="yellow"/>
                <w:u w:val="single"/>
              </w:rPr>
              <w:t xml:space="preserve"> to do sth </w:t>
            </w:r>
            <w:r w:rsidRPr="00116A0E">
              <w:rPr>
                <w:rFonts w:ascii="Microsoft YaHei" w:eastAsia="Microsoft YaHei" w:hAnsi="Microsoft YaHei" w:cs="Microsoft YaHei"/>
                <w:b/>
                <w:color w:val="000000"/>
                <w:highlight w:val="yellow"/>
                <w:u w:val="single"/>
              </w:rPr>
              <w:t>有胆量做</w:t>
            </w:r>
            <w:r w:rsidRPr="00116A0E">
              <w:rPr>
                <w:rFonts w:ascii="Calibri" w:eastAsia="Times New Roman" w:hAnsi="Calibri" w:cs="Times New Roman"/>
                <w:b/>
                <w:color w:val="000000"/>
                <w:highlight w:val="yellow"/>
                <w:u w:val="single"/>
              </w:rPr>
              <w:t xml:space="preserve">xxx;  No guts!  </w:t>
            </w:r>
            <w:r w:rsidRPr="00116A0E">
              <w:rPr>
                <w:rFonts w:ascii="Microsoft YaHei" w:eastAsia="Microsoft YaHei" w:hAnsi="Microsoft YaHei" w:cs="Microsoft YaHei"/>
                <w:b/>
                <w:color w:val="000000"/>
                <w:highlight w:val="yellow"/>
                <w:u w:val="single"/>
              </w:rPr>
              <w:t>没胆量</w:t>
            </w:r>
            <w:r w:rsidR="0038091D" w:rsidRPr="00116A0E">
              <w:rPr>
                <w:rFonts w:ascii="Microsoft YaHei" w:eastAsia="Microsoft YaHei" w:hAnsi="Microsoft YaHei" w:cs="Microsoft YaHei" w:hint="eastAsia"/>
                <w:b/>
                <w:color w:val="000000"/>
                <w:highlight w:val="yellow"/>
                <w:u w:val="single"/>
              </w:rPr>
              <w:t xml:space="preserve"> </w:t>
            </w:r>
            <w:r w:rsidRPr="00116A0E">
              <w:rPr>
                <w:rFonts w:ascii="Calibri" w:eastAsia="Times New Roman" w:hAnsi="Calibri" w:cs="Times New Roman"/>
                <w:b/>
                <w:color w:val="000000"/>
                <w:highlight w:val="yellow"/>
                <w:u w:val="single"/>
              </w:rPr>
              <w:t>]</w:t>
            </w:r>
            <w:r w:rsidRPr="00116A0E">
              <w:rPr>
                <w:rFonts w:ascii="Calibri" w:eastAsia="Times New Roman" w:hAnsi="Calibri" w:cs="Times New Roman"/>
                <w:color w:val="000000"/>
              </w:rPr>
              <w:t xml:space="preserve"> e.g. The new governor </w:t>
            </w:r>
            <w:r w:rsidRPr="00116A0E">
              <w:rPr>
                <w:rFonts w:ascii="Calibri" w:eastAsia="Times New Roman" w:hAnsi="Calibri" w:cs="Times New Roman"/>
                <w:b/>
                <w:bCs/>
                <w:color w:val="000000"/>
                <w:u w:val="single"/>
              </w:rPr>
              <w:t xml:space="preserve">has the guts </w:t>
            </w:r>
            <w:r w:rsidRPr="00116A0E">
              <w:rPr>
                <w:rFonts w:ascii="Calibri" w:eastAsia="Times New Roman" w:hAnsi="Calibri" w:cs="Times New Roman"/>
                <w:color w:val="000000"/>
              </w:rPr>
              <w:t xml:space="preserve">to push through unpopular tax increases. </w:t>
            </w:r>
            <w:r w:rsidRPr="00116A0E">
              <w:rPr>
                <w:rFonts w:ascii="Microsoft YaHei" w:eastAsia="Microsoft YaHei" w:hAnsi="Microsoft YaHei" w:cs="Microsoft YaHei"/>
                <w:color w:val="000000"/>
              </w:rPr>
              <w:t>新任州长</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b/>
                <w:color w:val="000000"/>
                <w:highlight w:val="yellow"/>
                <w:u w:val="single"/>
              </w:rPr>
              <w:t>有胆量</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强制通过不得人心的增税方案通过。</w:t>
            </w:r>
          </w:p>
          <w:p w:rsidR="005C10DF" w:rsidRPr="00116A0E" w:rsidRDefault="005C10DF" w:rsidP="004D7B84">
            <w:pPr>
              <w:spacing w:after="0" w:line="240" w:lineRule="auto"/>
              <w:rPr>
                <w:rFonts w:ascii="Calibri" w:eastAsia="Times New Roman" w:hAnsi="Calibri" w:cs="Times New Roman"/>
                <w:color w:val="000000"/>
              </w:rPr>
            </w:pPr>
          </w:p>
        </w:tc>
      </w:tr>
      <w:tr w:rsidR="005C10DF" w:rsidRPr="00116A0E" w:rsidTr="00EC55DB">
        <w:trPr>
          <w:trHeight w:val="1035"/>
        </w:trPr>
        <w:tc>
          <w:tcPr>
            <w:tcW w:w="10348" w:type="dxa"/>
            <w:shd w:val="clear" w:color="auto" w:fill="auto"/>
            <w:hideMark/>
          </w:tcPr>
          <w:p w:rsidR="00E76EE2" w:rsidRDefault="005C10DF" w:rsidP="004D7B84">
            <w:pPr>
              <w:spacing w:after="0" w:line="240" w:lineRule="auto"/>
              <w:rPr>
                <w:rFonts w:ascii="Calibri" w:eastAsia="Times New Roman" w:hAnsi="Calibri" w:cs="Times New Roman"/>
                <w:b/>
                <w:color w:val="000000"/>
                <w:u w:val="single"/>
              </w:rPr>
            </w:pPr>
            <w:r w:rsidRPr="00116A0E">
              <w:rPr>
                <w:rFonts w:ascii="Calibri" w:eastAsia="Times New Roman" w:hAnsi="Calibri" w:cs="Times New Roman"/>
                <w:color w:val="000000"/>
              </w:rPr>
              <w:t xml:space="preserve">A </w:t>
            </w:r>
            <w:r w:rsidRPr="00116A0E">
              <w:rPr>
                <w:rFonts w:ascii="Calibri" w:eastAsia="Times New Roman" w:hAnsi="Calibri" w:cs="Times New Roman"/>
                <w:b/>
                <w:color w:val="000000"/>
                <w:highlight w:val="yellow"/>
                <w:u w:val="single"/>
              </w:rPr>
              <w:t>gut feeling</w:t>
            </w:r>
            <w:r w:rsidRPr="00116A0E">
              <w:rPr>
                <w:rFonts w:ascii="Calibri" w:eastAsia="Times New Roman" w:hAnsi="Calibri" w:cs="Times New Roman"/>
                <w:color w:val="000000"/>
              </w:rPr>
              <w:t xml:space="preserve"> is based on </w:t>
            </w:r>
            <w:r w:rsidRPr="00116A0E">
              <w:rPr>
                <w:rFonts w:ascii="Calibri" w:eastAsia="Times New Roman" w:hAnsi="Calibri" w:cs="Times New Roman"/>
                <w:b/>
                <w:color w:val="000000"/>
                <w:highlight w:val="yellow"/>
                <w:u w:val="single"/>
              </w:rPr>
              <w:t>instinct</w:t>
            </w:r>
            <w:r w:rsidRPr="00116A0E">
              <w:rPr>
                <w:rFonts w:ascii="Calibri" w:eastAsia="Times New Roman" w:hAnsi="Calibri" w:cs="Times New Roman"/>
                <w:color w:val="000000"/>
              </w:rPr>
              <w:t xml:space="preserve"> or emotion rather than reason. </w:t>
            </w:r>
            <w:r w:rsidRPr="00116A0E">
              <w:rPr>
                <w:rFonts w:ascii="Microsoft YaHei" w:eastAsia="Microsoft YaHei" w:hAnsi="Microsoft YaHei" w:cs="Microsoft YaHei" w:hint="eastAsia"/>
                <w:color w:val="000000"/>
              </w:rPr>
              <w:t>直觉的</w:t>
            </w:r>
            <w:r w:rsidR="006C3D51" w:rsidRPr="00116A0E">
              <w:rPr>
                <w:rFonts w:ascii="Calibri" w:eastAsia="Times New Roman" w:hAnsi="Calibri" w:cs="Times New Roman"/>
                <w:b/>
                <w:color w:val="000000"/>
                <w:highlight w:val="yellow"/>
                <w:u w:val="single"/>
              </w:rPr>
              <w:t xml:space="preserve">  </w:t>
            </w:r>
            <w:r w:rsidR="00EA4115">
              <w:rPr>
                <w:rFonts w:ascii="Calibri" w:eastAsia="Times New Roman" w:hAnsi="Calibri" w:cs="Times New Roman"/>
                <w:b/>
                <w:color w:val="000000"/>
                <w:highlight w:val="yellow"/>
                <w:u w:val="single"/>
              </w:rPr>
              <w:t xml:space="preserve"> </w:t>
            </w:r>
            <w:r w:rsidR="006C3D51" w:rsidRPr="00116A0E">
              <w:rPr>
                <w:rFonts w:ascii="Calibri" w:eastAsia="Times New Roman" w:hAnsi="Calibri" w:cs="Times New Roman" w:hint="eastAsia"/>
                <w:b/>
                <w:color w:val="000000"/>
                <w:highlight w:val="yellow"/>
                <w:u w:val="single"/>
              </w:rPr>
              <w:t xml:space="preserve">[ </w:t>
            </w:r>
            <w:r w:rsidR="006C3D51" w:rsidRPr="00116A0E">
              <w:rPr>
                <w:rFonts w:ascii="Microsoft YaHei" w:eastAsia="Microsoft YaHei" w:hAnsi="Microsoft YaHei" w:cs="Microsoft YaHei" w:hint="eastAsia"/>
                <w:b/>
                <w:color w:val="000000"/>
                <w:highlight w:val="yellow"/>
                <w:u w:val="single"/>
              </w:rPr>
              <w:t xml:space="preserve">我有一个直觉　</w:t>
            </w:r>
            <w:r w:rsidR="006C3D51" w:rsidRPr="00116A0E">
              <w:rPr>
                <w:rFonts w:ascii="Calibri" w:eastAsia="Times New Roman" w:hAnsi="Calibri" w:cs="Times New Roman" w:hint="eastAsia"/>
                <w:b/>
                <w:color w:val="000000"/>
                <w:highlight w:val="yellow"/>
                <w:u w:val="single"/>
              </w:rPr>
              <w:t>I have a gut feeling that = I have an instinct</w:t>
            </w:r>
            <w:r w:rsidR="00EA4115">
              <w:rPr>
                <w:rFonts w:ascii="Calibri" w:eastAsia="Times New Roman" w:hAnsi="Calibri" w:cs="Times New Roman"/>
                <w:b/>
                <w:color w:val="000000"/>
                <w:highlight w:val="yellow"/>
                <w:u w:val="single"/>
              </w:rPr>
              <w:t>/intuition</w:t>
            </w:r>
            <w:r w:rsidR="00EA4115">
              <w:rPr>
                <w:rFonts w:ascii="Calibri" w:eastAsia="Times New Roman" w:hAnsi="Calibri" w:cs="Times New Roman" w:hint="eastAsia"/>
                <w:b/>
                <w:color w:val="000000"/>
                <w:highlight w:val="yellow"/>
                <w:u w:val="single"/>
              </w:rPr>
              <w:t xml:space="preserve"> that; </w:t>
            </w:r>
            <w:r w:rsidR="006C3D51" w:rsidRPr="00116A0E">
              <w:rPr>
                <w:rFonts w:ascii="Calibri" w:eastAsia="Times New Roman" w:hAnsi="Calibri" w:cs="Times New Roman" w:hint="eastAsia"/>
                <w:b/>
                <w:color w:val="000000"/>
                <w:highlight w:val="yellow"/>
                <w:u w:val="single"/>
              </w:rPr>
              <w:t xml:space="preserve">  </w:t>
            </w:r>
            <w:r w:rsidR="00804136" w:rsidRPr="00116A0E">
              <w:rPr>
                <w:rFonts w:ascii="Microsoft YaHei" w:eastAsia="Microsoft YaHei" w:hAnsi="Microsoft YaHei" w:cs="Microsoft YaHei" w:hint="eastAsia"/>
                <w:b/>
                <w:color w:val="000000"/>
                <w:highlight w:val="yellow"/>
                <w:u w:val="single"/>
              </w:rPr>
              <w:t>我的直觉在告诉我</w:t>
            </w:r>
            <w:r w:rsidR="00804136" w:rsidRPr="00116A0E">
              <w:rPr>
                <w:rFonts w:ascii="Calibri" w:eastAsia="Times New Roman" w:hAnsi="Calibri" w:cs="Times New Roman"/>
                <w:b/>
                <w:color w:val="000000"/>
                <w:highlight w:val="yellow"/>
                <w:u w:val="single"/>
              </w:rPr>
              <w:t>My intuition/gut/instinct was telling</w:t>
            </w:r>
            <w:r w:rsidR="006C3D51" w:rsidRPr="00116A0E">
              <w:rPr>
                <w:rFonts w:ascii="Calibri" w:eastAsia="Times New Roman" w:hAnsi="Calibri" w:cs="Times New Roman" w:hint="eastAsia"/>
                <w:b/>
                <w:color w:val="000000"/>
                <w:highlight w:val="yellow"/>
                <w:u w:val="single"/>
              </w:rPr>
              <w:t xml:space="preserve"> </w:t>
            </w:r>
            <w:r w:rsidR="00804136" w:rsidRPr="00116A0E">
              <w:rPr>
                <w:rFonts w:ascii="Calibri" w:eastAsia="Times New Roman" w:hAnsi="Calibri" w:cs="Times New Roman"/>
                <w:b/>
                <w:color w:val="000000"/>
                <w:highlight w:val="yellow"/>
                <w:u w:val="single"/>
              </w:rPr>
              <w:t xml:space="preserve"> that xxx </w:t>
            </w:r>
            <w:r w:rsidR="006C3D51" w:rsidRPr="00116A0E">
              <w:rPr>
                <w:rFonts w:ascii="Calibri" w:eastAsia="Times New Roman" w:hAnsi="Calibri" w:cs="Times New Roman" w:hint="eastAsia"/>
                <w:b/>
                <w:color w:val="000000"/>
                <w:highlight w:val="yellow"/>
                <w:u w:val="single"/>
              </w:rPr>
              <w:t>]</w:t>
            </w:r>
            <w:r w:rsidR="006C3D51" w:rsidRPr="00116A0E">
              <w:rPr>
                <w:rFonts w:ascii="Calibri" w:eastAsia="Times New Roman" w:hAnsi="Calibri" w:cs="Times New Roman"/>
                <w:b/>
                <w:color w:val="000000"/>
                <w:u w:val="single"/>
              </w:rPr>
              <w:t xml:space="preserve"> </w:t>
            </w:r>
          </w:p>
          <w:p w:rsidR="005C10DF" w:rsidRPr="00116A0E" w:rsidRDefault="0020688D" w:rsidP="004D7B84">
            <w:pPr>
              <w:spacing w:after="0" w:line="240" w:lineRule="auto"/>
              <w:rPr>
                <w:rFonts w:ascii="Microsoft YaHei" w:eastAsia="Microsoft YaHei" w:hAnsi="Microsoft YaHei" w:cs="Microsoft YaHei"/>
                <w:color w:val="000000"/>
              </w:rPr>
            </w:pPr>
            <w:r w:rsidRPr="00116A0E">
              <w:rPr>
                <w:rFonts w:ascii="Calibri" w:eastAsia="Times New Roman" w:hAnsi="Calibri" w:cs="Times New Roman"/>
                <w:color w:val="000000"/>
              </w:rPr>
              <w:lastRenderedPageBreak/>
              <w:t xml:space="preserve">e.g. </w:t>
            </w:r>
            <w:r w:rsidR="005C10DF" w:rsidRPr="00116A0E">
              <w:rPr>
                <w:rFonts w:ascii="Calibri" w:eastAsia="Times New Roman" w:hAnsi="Calibri" w:cs="Times New Roman"/>
                <w:b/>
                <w:bCs/>
                <w:color w:val="000000"/>
                <w:u w:val="single"/>
              </w:rPr>
              <w:t xml:space="preserve">My gut/intuition/instinct says </w:t>
            </w:r>
            <w:proofErr w:type="gramStart"/>
            <w:r w:rsidR="005C10DF" w:rsidRPr="00116A0E">
              <w:rPr>
                <w:rFonts w:ascii="Calibri" w:eastAsia="Times New Roman" w:hAnsi="Calibri" w:cs="Times New Roman"/>
                <w:b/>
                <w:bCs/>
                <w:color w:val="000000"/>
                <w:u w:val="single"/>
              </w:rPr>
              <w:t>No</w:t>
            </w:r>
            <w:proofErr w:type="gramEnd"/>
            <w:r w:rsidR="005C10DF" w:rsidRPr="00116A0E">
              <w:rPr>
                <w:rFonts w:ascii="Calibri" w:eastAsia="Times New Roman" w:hAnsi="Calibri" w:cs="Times New Roman"/>
                <w:color w:val="000000"/>
              </w:rPr>
              <w:t xml:space="preserve"> and I believe you didn't </w:t>
            </w:r>
            <w:r w:rsidR="005C10DF" w:rsidRPr="00116A0E">
              <w:rPr>
                <w:rFonts w:ascii="Calibri" w:eastAsia="Times New Roman" w:hAnsi="Calibri" w:cs="Times New Roman"/>
                <w:b/>
                <w:bCs/>
                <w:color w:val="0070C0"/>
                <w:u w:val="single"/>
              </w:rPr>
              <w:t>commit a misconduct/adultery</w:t>
            </w:r>
            <w:r w:rsidR="005C10DF" w:rsidRPr="00116A0E">
              <w:rPr>
                <w:rFonts w:ascii="Calibri" w:eastAsia="Times New Roman" w:hAnsi="Calibri" w:cs="Times New Roman"/>
                <w:color w:val="000000"/>
              </w:rPr>
              <w:t>;</w:t>
            </w:r>
            <w:r w:rsidRPr="00116A0E">
              <w:rPr>
                <w:rFonts w:ascii="Calibri" w:eastAsia="Times New Roman" w:hAnsi="Calibri" w:cs="Times New Roman"/>
                <w:color w:val="000000"/>
              </w:rPr>
              <w:t xml:space="preserve"> </w:t>
            </w:r>
            <w:r w:rsidR="005C10DF" w:rsidRPr="00116A0E">
              <w:rPr>
                <w:rFonts w:ascii="Calibri" w:eastAsia="Times New Roman" w:hAnsi="Calibri" w:cs="Times New Roman"/>
                <w:color w:val="000000"/>
              </w:rPr>
              <w:t xml:space="preserve">however, we're </w:t>
            </w:r>
            <w:r w:rsidR="005C10DF" w:rsidRPr="00116A0E">
              <w:rPr>
                <w:rFonts w:ascii="Calibri" w:eastAsia="Times New Roman" w:hAnsi="Calibri" w:cs="Times New Roman"/>
                <w:b/>
                <w:bCs/>
                <w:color w:val="000000"/>
                <w:u w:val="single"/>
              </w:rPr>
              <w:t>not a shred of evidence</w:t>
            </w:r>
            <w:r w:rsidR="00907C79">
              <w:rPr>
                <w:rFonts w:ascii="Calibri" w:eastAsia="Times New Roman" w:hAnsi="Calibri" w:cs="Times New Roman"/>
                <w:color w:val="000000"/>
              </w:rPr>
              <w:t xml:space="preserve"> to proof that you're innocent</w:t>
            </w:r>
            <w:r w:rsidR="005C10DF" w:rsidRPr="00116A0E">
              <w:rPr>
                <w:rFonts w:ascii="Calibri" w:eastAsia="Times New Roman" w:hAnsi="Calibri" w:cs="Times New Roman"/>
                <w:color w:val="000000"/>
              </w:rPr>
              <w:t xml:space="preserve"> </w:t>
            </w:r>
            <w:r w:rsidR="005C10DF" w:rsidRPr="00116A0E">
              <w:rPr>
                <w:rFonts w:ascii="Microsoft YaHei" w:eastAsia="Microsoft YaHei" w:hAnsi="Microsoft YaHei" w:cs="Microsoft YaHei"/>
                <w:color w:val="000000"/>
              </w:rPr>
              <w:t>丝毫没有证据</w:t>
            </w:r>
          </w:p>
          <w:p w:rsidR="0020688D" w:rsidRDefault="0020688D" w:rsidP="004D7B84">
            <w:pPr>
              <w:spacing w:after="0" w:line="240" w:lineRule="auto"/>
              <w:rPr>
                <w:rFonts w:ascii="Calibri" w:eastAsia="Times New Roman" w:hAnsi="Calibri" w:cs="Times New Roman"/>
                <w:color w:val="000000"/>
              </w:rPr>
            </w:pPr>
            <w:r w:rsidRPr="00116A0E">
              <w:rPr>
                <w:rFonts w:ascii="Calibri" w:eastAsia="Times New Roman" w:hAnsi="Calibri" w:cs="Times New Roman" w:hint="eastAsia"/>
                <w:color w:val="000000"/>
              </w:rPr>
              <w:t xml:space="preserve">e.g. </w:t>
            </w:r>
            <w:r w:rsidRPr="00116A0E">
              <w:rPr>
                <w:rFonts w:ascii="Calibri" w:eastAsia="Times New Roman" w:hAnsi="Calibri" w:cs="Times New Roman" w:hint="eastAsia"/>
                <w:b/>
                <w:color w:val="000000"/>
                <w:highlight w:val="yellow"/>
                <w:u w:val="single"/>
              </w:rPr>
              <w:t>I have a gut feeling that</w:t>
            </w:r>
            <w:r w:rsidR="0066011B" w:rsidRPr="00116A0E">
              <w:rPr>
                <w:rFonts w:ascii="Calibri" w:eastAsia="Times New Roman" w:hAnsi="Calibri" w:cs="Times New Roman"/>
                <w:b/>
                <w:color w:val="000000"/>
                <w:u w:val="single"/>
              </w:rPr>
              <w:t xml:space="preserve">/I have an instinct </w:t>
            </w:r>
            <w:proofErr w:type="gramStart"/>
            <w:r w:rsidR="0066011B" w:rsidRPr="00116A0E">
              <w:rPr>
                <w:rFonts w:ascii="Calibri" w:eastAsia="Times New Roman" w:hAnsi="Calibri" w:cs="Times New Roman"/>
                <w:b/>
                <w:color w:val="000000"/>
                <w:u w:val="single"/>
              </w:rPr>
              <w:t xml:space="preserve">that </w:t>
            </w:r>
            <w:r w:rsidRPr="00116A0E">
              <w:rPr>
                <w:rFonts w:ascii="Calibri" w:eastAsia="Times New Roman" w:hAnsi="Calibri" w:cs="Times New Roman" w:hint="eastAsia"/>
                <w:color w:val="000000"/>
              </w:rPr>
              <w:t xml:space="preserve"> DP</w:t>
            </w:r>
            <w:proofErr w:type="gramEnd"/>
            <w:r w:rsidRPr="00116A0E">
              <w:rPr>
                <w:rFonts w:ascii="Calibri" w:eastAsia="Times New Roman" w:hAnsi="Calibri" w:cs="Times New Roman" w:hint="eastAsia"/>
                <w:color w:val="000000"/>
              </w:rPr>
              <w:t xml:space="preserve"> project will sunset soon and most of us will be fired.</w:t>
            </w:r>
          </w:p>
          <w:p w:rsidR="00771BB2" w:rsidRDefault="00771BB2" w:rsidP="004D7B84">
            <w:pPr>
              <w:spacing w:after="0" w:line="240" w:lineRule="auto"/>
              <w:rPr>
                <w:rFonts w:ascii="Calibri" w:eastAsia="Times New Roman" w:hAnsi="Calibri" w:cs="Times New Roman"/>
                <w:color w:val="000000"/>
              </w:rPr>
            </w:pPr>
          </w:p>
          <w:p w:rsidR="00771BB2" w:rsidRPr="00116A0E" w:rsidRDefault="00771BB2" w:rsidP="004D7B84">
            <w:pPr>
              <w:spacing w:after="0" w:line="240" w:lineRule="auto"/>
              <w:rPr>
                <w:rFonts w:ascii="Calibri" w:eastAsia="Times New Roman" w:hAnsi="Calibri" w:cs="Times New Roman"/>
                <w:color w:val="000000"/>
              </w:rPr>
            </w:pPr>
            <w:r w:rsidRPr="00116A0E">
              <w:rPr>
                <w:noProof/>
              </w:rPr>
              <w:drawing>
                <wp:inline distT="0" distB="0" distL="0" distR="0" wp14:anchorId="155B2457" wp14:editId="648DD2F4">
                  <wp:extent cx="4640238" cy="162836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6" t="2219" r="977" b="44717"/>
                          <a:stretch/>
                        </pic:blipFill>
                        <pic:spPr bwMode="auto">
                          <a:xfrm>
                            <a:off x="0" y="0"/>
                            <a:ext cx="4704566" cy="1650934"/>
                          </a:xfrm>
                          <a:prstGeom prst="rect">
                            <a:avLst/>
                          </a:prstGeom>
                          <a:ln>
                            <a:noFill/>
                          </a:ln>
                          <a:extLst>
                            <a:ext uri="{53640926-AAD7-44D8-BBD7-CCE9431645EC}">
                              <a14:shadowObscured xmlns:a14="http://schemas.microsoft.com/office/drawing/2010/main"/>
                            </a:ext>
                          </a:extLst>
                        </pic:spPr>
                      </pic:pic>
                    </a:graphicData>
                  </a:graphic>
                </wp:inline>
              </w:drawing>
            </w:r>
          </w:p>
          <w:p w:rsidR="0020688D" w:rsidRPr="00116A0E" w:rsidRDefault="0020688D" w:rsidP="004D7B84">
            <w:pPr>
              <w:spacing w:after="0" w:line="240" w:lineRule="auto"/>
              <w:rPr>
                <w:rFonts w:ascii="Calibri" w:eastAsia="Times New Roman" w:hAnsi="Calibri" w:cs="Times New Roman"/>
                <w:color w:val="000000"/>
              </w:rPr>
            </w:pPr>
          </w:p>
        </w:tc>
      </w:tr>
      <w:tr w:rsidR="005C10DF" w:rsidRPr="00116A0E" w:rsidTr="00EC55DB">
        <w:trPr>
          <w:trHeight w:val="705"/>
        </w:trPr>
        <w:tc>
          <w:tcPr>
            <w:tcW w:w="10348" w:type="dxa"/>
            <w:shd w:val="clear" w:color="auto" w:fill="auto"/>
            <w:hideMark/>
          </w:tcPr>
          <w:p w:rsidR="005C10DF" w:rsidRPr="00116A0E" w:rsidRDefault="005C10DF" w:rsidP="004D7B84">
            <w:pPr>
              <w:spacing w:after="0" w:line="240" w:lineRule="auto"/>
              <w:rPr>
                <w:rFonts w:ascii="Microsoft YaHei" w:eastAsia="Microsoft YaHei" w:hAnsi="Microsoft YaHei" w:cs="Microsoft YaHei"/>
                <w:color w:val="000000"/>
              </w:rPr>
            </w:pPr>
            <w:r w:rsidRPr="00116A0E">
              <w:rPr>
                <w:rFonts w:ascii="Calibri" w:eastAsia="Times New Roman" w:hAnsi="Calibri" w:cs="Times New Roman"/>
                <w:color w:val="000000"/>
              </w:rPr>
              <w:lastRenderedPageBreak/>
              <w:t xml:space="preserve">If you </w:t>
            </w:r>
            <w:r w:rsidRPr="00116A0E">
              <w:rPr>
                <w:rFonts w:ascii="Calibri" w:eastAsia="Times New Roman" w:hAnsi="Calibri" w:cs="Times New Roman"/>
                <w:b/>
                <w:color w:val="000000"/>
                <w:highlight w:val="yellow"/>
                <w:u w:val="single"/>
              </w:rPr>
              <w:t>hate someone's guts,</w:t>
            </w:r>
            <w:r w:rsidRPr="00116A0E">
              <w:rPr>
                <w:rFonts w:ascii="Calibri" w:eastAsia="Times New Roman" w:hAnsi="Calibri" w:cs="Times New Roman"/>
                <w:color w:val="000000"/>
              </w:rPr>
              <w:t xml:space="preserve"> you dislike them very much. </w:t>
            </w:r>
            <w:r w:rsidRPr="00116A0E">
              <w:rPr>
                <w:rFonts w:ascii="Microsoft YaHei" w:eastAsia="Microsoft YaHei" w:hAnsi="Microsoft YaHei" w:cs="Microsoft YaHei"/>
                <w:color w:val="000000"/>
              </w:rPr>
              <w:t>对某人恨之入骨</w:t>
            </w:r>
            <w:r w:rsidR="0020688D" w:rsidRPr="00116A0E">
              <w:rPr>
                <w:rFonts w:ascii="Calibri" w:eastAsia="Times New Roman" w:hAnsi="Calibri" w:cs="Times New Roman"/>
                <w:color w:val="000000"/>
              </w:rPr>
              <w:t xml:space="preserve"> </w:t>
            </w:r>
            <w:r w:rsidRPr="00116A0E">
              <w:rPr>
                <w:rFonts w:ascii="Calibri" w:eastAsia="Times New Roman" w:hAnsi="Calibri" w:cs="Times New Roman"/>
                <w:color w:val="000000"/>
              </w:rPr>
              <w:t>e.g</w:t>
            </w:r>
            <w:r w:rsidR="00F47A97">
              <w:rPr>
                <w:rFonts w:ascii="Calibri" w:eastAsia="Times New Roman" w:hAnsi="Calibri" w:cs="Times New Roman"/>
                <w:color w:val="000000"/>
              </w:rPr>
              <w:t>.</w:t>
            </w:r>
            <w:r w:rsidRPr="00116A0E">
              <w:rPr>
                <w:rFonts w:ascii="Calibri" w:eastAsia="Times New Roman" w:hAnsi="Calibri" w:cs="Times New Roman"/>
                <w:color w:val="000000"/>
              </w:rPr>
              <w:t xml:space="preserve"> We </w:t>
            </w:r>
            <w:r w:rsidRPr="00F47A97">
              <w:rPr>
                <w:rFonts w:ascii="Calibri" w:eastAsia="Times New Roman" w:hAnsi="Calibri" w:cs="Times New Roman"/>
                <w:b/>
                <w:color w:val="000000"/>
                <w:highlight w:val="yellow"/>
                <w:u w:val="single"/>
              </w:rPr>
              <w:t>hate each other's guts</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我们对彼此恨之入骨</w:t>
            </w:r>
          </w:p>
          <w:p w:rsidR="0020688D" w:rsidRPr="00116A0E" w:rsidRDefault="0020688D" w:rsidP="004D7B84">
            <w:pPr>
              <w:spacing w:after="0" w:line="240" w:lineRule="auto"/>
              <w:rPr>
                <w:rFonts w:ascii="Calibri" w:eastAsia="Times New Roman" w:hAnsi="Calibri" w:cs="Times New Roman"/>
                <w:color w:val="000000"/>
              </w:rPr>
            </w:pPr>
          </w:p>
        </w:tc>
      </w:tr>
      <w:tr w:rsidR="005C10DF" w:rsidRPr="00116A0E" w:rsidTr="00EC55DB">
        <w:trPr>
          <w:trHeight w:val="1350"/>
        </w:trPr>
        <w:tc>
          <w:tcPr>
            <w:tcW w:w="10348" w:type="dxa"/>
            <w:shd w:val="clear" w:color="auto" w:fill="auto"/>
            <w:hideMark/>
          </w:tcPr>
          <w:p w:rsidR="005C10DF" w:rsidRPr="00116A0E" w:rsidRDefault="009C0C7B" w:rsidP="004D7B84">
            <w:pPr>
              <w:spacing w:after="0" w:line="240" w:lineRule="auto"/>
              <w:rPr>
                <w:rFonts w:ascii="Calibri" w:eastAsia="Times New Roman" w:hAnsi="Calibri" w:cs="Times New Roman"/>
                <w:color w:val="000000"/>
              </w:rPr>
            </w:pPr>
            <w:r w:rsidRPr="00116A0E">
              <w:rPr>
                <w:rFonts w:ascii="Microsoft YaHei" w:eastAsia="Microsoft YaHei" w:hAnsi="Microsoft YaHei" w:cs="Microsoft YaHei"/>
                <w:color w:val="000000"/>
              </w:rPr>
              <w:t>拼命工作</w:t>
            </w:r>
            <w:r w:rsidRPr="00116A0E">
              <w:rPr>
                <w:rFonts w:ascii="Microsoft YaHei" w:eastAsia="Microsoft YaHei" w:hAnsi="Microsoft YaHei" w:cs="Microsoft YaHei" w:hint="eastAsia"/>
                <w:color w:val="000000"/>
              </w:rPr>
              <w:t xml:space="preserve"> </w:t>
            </w:r>
            <w:r w:rsidR="005C10DF" w:rsidRPr="00116A0E">
              <w:rPr>
                <w:rFonts w:ascii="Calibri" w:eastAsia="Times New Roman" w:hAnsi="Calibri" w:cs="Times New Roman"/>
                <w:color w:val="000000"/>
              </w:rPr>
              <w:t xml:space="preserve">If you say that </w:t>
            </w:r>
            <w:r w:rsidR="005C10DF" w:rsidRPr="00116A0E">
              <w:rPr>
                <w:rFonts w:ascii="Calibri" w:eastAsia="Times New Roman" w:hAnsi="Calibri" w:cs="Times New Roman"/>
                <w:b/>
                <w:color w:val="000000"/>
                <w:highlight w:val="yellow"/>
                <w:u w:val="single"/>
              </w:rPr>
              <w:t xml:space="preserve">you are working your guts out, </w:t>
            </w:r>
            <w:r w:rsidR="005C10DF" w:rsidRPr="00116A0E">
              <w:rPr>
                <w:rFonts w:ascii="Calibri" w:eastAsia="Times New Roman" w:hAnsi="Calibri" w:cs="Times New Roman"/>
                <w:color w:val="000000"/>
              </w:rPr>
              <w:t xml:space="preserve">you are emphasizing that you are working as hard as you can. e.g. Most have </w:t>
            </w:r>
            <w:r w:rsidR="005C10DF" w:rsidRPr="00116A0E">
              <w:rPr>
                <w:rFonts w:ascii="Calibri" w:eastAsia="Times New Roman" w:hAnsi="Calibri" w:cs="Times New Roman"/>
                <w:b/>
                <w:color w:val="000000"/>
                <w:highlight w:val="yellow"/>
                <w:u w:val="single"/>
              </w:rPr>
              <w:t>worked their guts out</w:t>
            </w:r>
            <w:r w:rsidR="005C10DF" w:rsidRPr="00116A0E">
              <w:rPr>
                <w:rFonts w:ascii="Calibri" w:eastAsia="Times New Roman" w:hAnsi="Calibri" w:cs="Times New Roman"/>
                <w:color w:val="000000"/>
              </w:rPr>
              <w:t xml:space="preserve"> and made sacrifices. </w:t>
            </w:r>
            <w:r w:rsidR="005C10DF" w:rsidRPr="00116A0E">
              <w:rPr>
                <w:rFonts w:ascii="Microsoft YaHei" w:eastAsia="Microsoft YaHei" w:hAnsi="Microsoft YaHei" w:cs="Microsoft YaHei"/>
                <w:color w:val="000000"/>
              </w:rPr>
              <w:t>大多数人都拼命工作并做出了牺牲</w:t>
            </w:r>
            <w:r w:rsidR="005C10DF" w:rsidRPr="00116A0E">
              <w:rPr>
                <w:rFonts w:ascii="Calibri" w:eastAsia="Times New Roman" w:hAnsi="Calibri" w:cs="Times New Roman"/>
                <w:color w:val="000000"/>
              </w:rPr>
              <w:t xml:space="preserve">  e.g. In DP, almost everyone is </w:t>
            </w:r>
            <w:r w:rsidR="005C10DF" w:rsidRPr="00116A0E">
              <w:rPr>
                <w:rFonts w:ascii="Calibri" w:eastAsia="Times New Roman" w:hAnsi="Calibri" w:cs="Times New Roman"/>
                <w:b/>
                <w:color w:val="000000"/>
                <w:highlight w:val="yellow"/>
                <w:u w:val="single"/>
              </w:rPr>
              <w:t>working their guts out.</w:t>
            </w:r>
            <w:r w:rsidR="005C10DF" w:rsidRPr="00116A0E">
              <w:rPr>
                <w:rFonts w:ascii="Calibri" w:eastAsia="Times New Roman" w:hAnsi="Calibri" w:cs="Times New Roman"/>
                <w:color w:val="000000"/>
              </w:rPr>
              <w:t xml:space="preserve">    E.g. I'm </w:t>
            </w:r>
            <w:r w:rsidR="005C10DF" w:rsidRPr="00116A0E">
              <w:rPr>
                <w:rFonts w:ascii="Calibri" w:eastAsia="Times New Roman" w:hAnsi="Calibri" w:cs="Times New Roman"/>
                <w:b/>
                <w:color w:val="000000"/>
                <w:highlight w:val="yellow"/>
                <w:u w:val="single"/>
              </w:rPr>
              <w:t>working my guts out</w:t>
            </w:r>
            <w:r w:rsidR="005C10DF" w:rsidRPr="00116A0E">
              <w:rPr>
                <w:rFonts w:ascii="Calibri" w:eastAsia="Times New Roman" w:hAnsi="Calibri" w:cs="Times New Roman"/>
                <w:color w:val="000000"/>
              </w:rPr>
              <w:t xml:space="preserve"> to earn mon</w:t>
            </w:r>
            <w:r w:rsidR="006C3D51" w:rsidRPr="00116A0E">
              <w:rPr>
                <w:rFonts w:ascii="Calibri" w:eastAsia="Times New Roman" w:hAnsi="Calibri" w:cs="Times New Roman"/>
                <w:color w:val="000000"/>
              </w:rPr>
              <w:t>e</w:t>
            </w:r>
            <w:r w:rsidR="005C10DF" w:rsidRPr="00116A0E">
              <w:rPr>
                <w:rFonts w:ascii="Calibri" w:eastAsia="Times New Roman" w:hAnsi="Calibri" w:cs="Times New Roman"/>
                <w:color w:val="000000"/>
              </w:rPr>
              <w:t>y</w:t>
            </w:r>
          </w:p>
        </w:tc>
      </w:tr>
    </w:tbl>
    <w:p w:rsidR="00FF6F07" w:rsidRPr="00116A0E" w:rsidRDefault="00FF6F07" w:rsidP="006111EF"/>
    <w:p w:rsidR="0050509A" w:rsidRPr="00E70B1C" w:rsidRDefault="00804136" w:rsidP="00C66F24">
      <w:pPr>
        <w:pStyle w:val="ListParagraph"/>
        <w:numPr>
          <w:ilvl w:val="0"/>
          <w:numId w:val="8"/>
        </w:numPr>
        <w:rPr>
          <w:highlight w:val="yellow"/>
        </w:rPr>
      </w:pPr>
      <w:r w:rsidRPr="00116A0E">
        <w:t>intuition /ˌɪntjʊˈɪʃə</w:t>
      </w:r>
      <w:r w:rsidR="00E76EE2">
        <w:t>n/ </w:t>
      </w:r>
      <w:r w:rsidRPr="00116A0E">
        <w:t xml:space="preserve">Your intuition or your intuitions are unexplained feelings that something is true even when you have no evidence or proof of it. </w:t>
      </w:r>
      <w:r w:rsidR="009B4D0B" w:rsidRPr="00116A0E">
        <w:t xml:space="preserve">  </w:t>
      </w:r>
      <w:r w:rsidR="0050509A">
        <w:br/>
      </w:r>
      <w:r w:rsidRPr="00116A0E">
        <w:t>E</w:t>
      </w:r>
      <w:r w:rsidRPr="00116A0E">
        <w:rPr>
          <w:rFonts w:hint="eastAsia"/>
        </w:rPr>
        <w:t>.</w:t>
      </w:r>
      <w:r w:rsidRPr="00116A0E">
        <w:t xml:space="preserve">g. </w:t>
      </w:r>
      <w:r w:rsidRPr="00116A0E">
        <w:rPr>
          <w:b/>
          <w:highlight w:val="yellow"/>
          <w:u w:val="single"/>
        </w:rPr>
        <w:t>Her intuition/gut/instinct was telling her that</w:t>
      </w:r>
      <w:r w:rsidRPr="00116A0E">
        <w:t xml:space="preserve"> something was wrong. </w:t>
      </w:r>
      <w:r w:rsidR="00C66F24">
        <w:rPr>
          <w:rFonts w:hint="eastAsia"/>
        </w:rPr>
        <w:t>她的直觉在告诉</w:t>
      </w:r>
      <w:r w:rsidR="00C66F24">
        <w:rPr>
          <w:rFonts w:hint="eastAsia"/>
        </w:rPr>
        <w:t>xxx</w:t>
      </w:r>
      <w:r w:rsidR="0050509A">
        <w:br/>
      </w:r>
      <w:r w:rsidR="0050509A">
        <w:rPr>
          <w:rFonts w:hint="eastAsia"/>
        </w:rPr>
        <w:t xml:space="preserve">e.g. </w:t>
      </w:r>
      <w:r w:rsidR="0050509A" w:rsidRPr="00C66F24">
        <w:rPr>
          <w:rFonts w:hint="eastAsia"/>
          <w:b/>
          <w:u w:val="single"/>
        </w:rPr>
        <w:t xml:space="preserve">Her </w:t>
      </w:r>
      <w:r w:rsidR="00D50778">
        <w:rPr>
          <w:rFonts w:hint="eastAsia"/>
          <w:b/>
          <w:highlight w:val="yellow"/>
          <w:u w:val="single"/>
        </w:rPr>
        <w:t>gut/instinct/intuition</w:t>
      </w:r>
      <w:r w:rsidR="0050509A" w:rsidRPr="00C66F24">
        <w:rPr>
          <w:rFonts w:hint="eastAsia"/>
          <w:b/>
          <w:u w:val="single"/>
        </w:rPr>
        <w:t xml:space="preserve"> was telling her</w:t>
      </w:r>
      <w:r w:rsidR="0050509A">
        <w:rPr>
          <w:rFonts w:hint="eastAsia"/>
        </w:rPr>
        <w:t xml:space="preserve"> that DP project will end its life maybe soon because of exodus of clients, esp.</w:t>
      </w:r>
      <w:r w:rsidR="0050509A">
        <w:t xml:space="preserve"> with </w:t>
      </w:r>
      <w:r w:rsidR="0050509A">
        <w:rPr>
          <w:rFonts w:hint="eastAsia"/>
        </w:rPr>
        <w:t xml:space="preserve">the desperately sluggish economy. </w:t>
      </w:r>
      <w:r w:rsidR="0050509A">
        <w:t xml:space="preserve">However, </w:t>
      </w:r>
      <w:r w:rsidR="0050509A" w:rsidRPr="00E70B1C">
        <w:rPr>
          <w:b/>
          <w:highlight w:val="yellow"/>
          <w:u w:val="single"/>
        </w:rPr>
        <w:t>I beg to differ (</w:t>
      </w:r>
      <w:r w:rsidR="0050509A" w:rsidRPr="00E70B1C">
        <w:rPr>
          <w:rFonts w:hint="eastAsia"/>
          <w:b/>
          <w:highlight w:val="yellow"/>
          <w:u w:val="single"/>
        </w:rPr>
        <w:t>恕我不能赞同</w:t>
      </w:r>
      <w:r w:rsidR="0050509A" w:rsidRPr="00E70B1C">
        <w:rPr>
          <w:b/>
          <w:highlight w:val="yellow"/>
          <w:u w:val="single"/>
        </w:rPr>
        <w:t xml:space="preserve">; </w:t>
      </w:r>
      <w:proofErr w:type="gramStart"/>
      <w:r w:rsidR="0050509A" w:rsidRPr="00E70B1C">
        <w:rPr>
          <w:rFonts w:hint="eastAsia"/>
          <w:b/>
          <w:highlight w:val="yellow"/>
          <w:u w:val="single"/>
        </w:rPr>
        <w:t>恕我不敢苟同</w:t>
      </w:r>
      <w:r w:rsidR="0050509A" w:rsidRPr="00E70B1C">
        <w:rPr>
          <w:rFonts w:hint="eastAsia"/>
          <w:b/>
          <w:highlight w:val="yellow"/>
          <w:u w:val="single"/>
        </w:rPr>
        <w:t xml:space="preserve"> )</w:t>
      </w:r>
      <w:proofErr w:type="gramEnd"/>
      <w:r w:rsidR="0050509A" w:rsidRPr="004E2B7B">
        <w:rPr>
          <w:rFonts w:ascii="SimSun" w:eastAsia="SimSun" w:hAnsi="SimSun" w:cs="SimSun"/>
          <w:b/>
          <w:iCs/>
          <w:sz w:val="24"/>
          <w:szCs w:val="24"/>
          <w:highlight w:val="yellow"/>
        </w:rPr>
        <w:br/>
      </w:r>
      <w:r w:rsidR="00C66F24" w:rsidRPr="00C66F24">
        <w:t xml:space="preserve">eg </w:t>
      </w:r>
      <w:r w:rsidR="00C66F24" w:rsidRPr="004E2B7B">
        <w:rPr>
          <w:b/>
          <w:highlight w:val="yellow"/>
          <w:u w:val="single"/>
        </w:rPr>
        <w:t>Rules of thumb</w:t>
      </w:r>
      <w:r w:rsidR="00C66F24" w:rsidRPr="00C66F24">
        <w:t>, or heuristics, can assist you in making good decisions in situations that defy/challenge statistical analysis. People use rules of thumb/heuristics consciously and unconsciously. When used unconsciously, rules of thumb or heuristics resu</w:t>
      </w:r>
      <w:r w:rsidR="00C66F24" w:rsidRPr="00C66F24">
        <w:rPr>
          <w:rFonts w:hint="eastAsia"/>
        </w:rPr>
        <w:t xml:space="preserve">lt in judgments that are </w:t>
      </w:r>
      <w:proofErr w:type="gramStart"/>
      <w:r w:rsidR="00C66F24" w:rsidRPr="00C66F24">
        <w:rPr>
          <w:rFonts w:hint="eastAsia"/>
        </w:rPr>
        <w:t>actually based</w:t>
      </w:r>
      <w:proofErr w:type="gramEnd"/>
      <w:r w:rsidR="00C66F24" w:rsidRPr="00C66F24">
        <w:rPr>
          <w:rFonts w:hint="eastAsia"/>
        </w:rPr>
        <w:t xml:space="preserve"> on intuition. Conscious calculation may be sufficient in situations with known risks, but in situations with unknown risks</w:t>
      </w:r>
      <w:r w:rsidR="00C66F24" w:rsidRPr="00E70B1C">
        <w:rPr>
          <w:rFonts w:hint="eastAsia"/>
          <w:highlight w:val="yellow"/>
        </w:rPr>
        <w:t xml:space="preserve">, </w:t>
      </w:r>
      <w:r w:rsidR="00C66F24" w:rsidRPr="00E70B1C">
        <w:rPr>
          <w:rFonts w:hint="eastAsia"/>
          <w:highlight w:val="yellow"/>
        </w:rPr>
        <w:t>“</w:t>
      </w:r>
      <w:r w:rsidR="00C66F24" w:rsidRPr="00E70B1C">
        <w:rPr>
          <w:rFonts w:hint="eastAsia"/>
          <w:b/>
          <w:highlight w:val="yellow"/>
        </w:rPr>
        <w:t>intuition</w:t>
      </w:r>
      <w:r w:rsidR="00E70B1C">
        <w:rPr>
          <w:b/>
          <w:highlight w:val="yellow"/>
        </w:rPr>
        <w:t>/gut/instinct</w:t>
      </w:r>
      <w:r w:rsidR="00C66F24" w:rsidRPr="00E70B1C">
        <w:rPr>
          <w:rFonts w:hint="eastAsia"/>
          <w:highlight w:val="yellow"/>
        </w:rPr>
        <w:t xml:space="preserve"> is indispensable (absolutely essential and vital </w:t>
      </w:r>
      <w:r w:rsidR="00C66F24" w:rsidRPr="00E70B1C">
        <w:rPr>
          <w:rFonts w:hint="eastAsia"/>
          <w:highlight w:val="yellow"/>
        </w:rPr>
        <w:t>不可缺少的；绝对必要的</w:t>
      </w:r>
      <w:r w:rsidR="00C66F24" w:rsidRPr="00E70B1C">
        <w:rPr>
          <w:rFonts w:hint="eastAsia"/>
          <w:highlight w:val="yellow"/>
        </w:rPr>
        <w:t>).</w:t>
      </w:r>
      <w:r w:rsidR="00C66F24" w:rsidRPr="00E70B1C">
        <w:rPr>
          <w:rFonts w:hint="eastAsia"/>
          <w:highlight w:val="yellow"/>
        </w:rPr>
        <w:t>”</w:t>
      </w:r>
    </w:p>
    <w:p w:rsidR="00FF6F07" w:rsidRPr="00116A0E" w:rsidRDefault="00FF6F07" w:rsidP="00E32AD1"/>
    <w:p w:rsidR="00CB1109" w:rsidRPr="00116A0E" w:rsidRDefault="00E32AD1" w:rsidP="005A6D54">
      <w:pPr>
        <w:pStyle w:val="Heading2"/>
        <w:rPr>
          <w:lang w:val="en-US"/>
        </w:rPr>
      </w:pPr>
      <w:r w:rsidRPr="00116A0E">
        <w:rPr>
          <w:lang w:val="en-US"/>
        </w:rPr>
        <w:t>1</w:t>
      </w:r>
      <w:r w:rsidRPr="00116A0E">
        <w:rPr>
          <w:vertAlign w:val="superscript"/>
          <w:lang w:val="en-US"/>
        </w:rPr>
        <w:t>st</w:t>
      </w:r>
      <w:r w:rsidRPr="00116A0E">
        <w:rPr>
          <w:lang w:val="en-US"/>
        </w:rPr>
        <w:t>) row</w:t>
      </w:r>
      <w:r w:rsidR="00CB1109" w:rsidRPr="00116A0E">
        <w:rPr>
          <w:lang w:val="en-US"/>
        </w:rPr>
        <w:t xml:space="preserve"> Decision-making</w:t>
      </w:r>
    </w:p>
    <w:p w:rsidR="00E32AD1" w:rsidRPr="00116A0E" w:rsidRDefault="00A30B40" w:rsidP="00CB1109">
      <w:pPr>
        <w:pStyle w:val="Heading2"/>
        <w:rPr>
          <w:lang w:val="en-US"/>
        </w:rPr>
      </w:pPr>
      <w:r>
        <w:rPr>
          <w:lang w:val="en-US"/>
        </w:rPr>
        <w:t>done</w:t>
      </w:r>
      <w:r w:rsidR="00CB1109" w:rsidRPr="00116A0E">
        <w:rPr>
          <w:lang w:val="en-US"/>
        </w:rPr>
        <w:t xml:space="preserve"> mp3) video</w:t>
      </w:r>
    </w:p>
    <w:p w:rsidR="00CB1109" w:rsidRPr="00116A0E" w:rsidRDefault="00CB1109" w:rsidP="00CB1109">
      <w:pPr>
        <w:rPr>
          <w:lang w:val="en-US"/>
        </w:rPr>
      </w:pPr>
    </w:p>
    <w:p w:rsidR="00CB1109" w:rsidRPr="00931B58" w:rsidRDefault="0086321B" w:rsidP="00CB1109">
      <w:pPr>
        <w:rPr>
          <w:b/>
        </w:rPr>
      </w:pPr>
      <w:r w:rsidRPr="00116A0E">
        <w:rPr>
          <w:noProof/>
        </w:rPr>
        <w:drawing>
          <wp:inline distT="0" distB="0" distL="0" distR="0" wp14:anchorId="0829CEF4" wp14:editId="5F75D1D6">
            <wp:extent cx="6016625" cy="486410"/>
            <wp:effectExtent l="0" t="0" r="317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486410"/>
                    </a:xfrm>
                    <a:prstGeom prst="rect">
                      <a:avLst/>
                    </a:prstGeom>
                  </pic:spPr>
                </pic:pic>
              </a:graphicData>
            </a:graphic>
          </wp:inline>
        </w:drawing>
      </w:r>
      <w:r w:rsidR="00534DB9" w:rsidRPr="00116A0E">
        <w:rPr>
          <w:lang w:val="en-US"/>
        </w:rPr>
        <w:t xml:space="preserve">  </w:t>
      </w:r>
      <w:r w:rsidR="00534DB9" w:rsidRPr="00116A0E">
        <w:t>[dəˈlɛmə</w:t>
      </w:r>
      <w:r w:rsidR="00ED4C4F">
        <w:t xml:space="preserve"> or</w:t>
      </w:r>
      <w:r w:rsidR="00534DB9" w:rsidRPr="00116A0E">
        <w:t xml:space="preserve"> d</w:t>
      </w:r>
      <w:r w:rsidR="00534DB9" w:rsidRPr="00116A0E">
        <w:rPr>
          <w:b/>
          <w:highlight w:val="yellow"/>
          <w:u w:val="single"/>
        </w:rPr>
        <w:t>aɪ</w:t>
      </w:r>
      <w:r w:rsidR="00534DB9" w:rsidRPr="00931B58">
        <w:rPr>
          <w:b/>
        </w:rPr>
        <w:t>-</w:t>
      </w:r>
      <w:proofErr w:type="gramStart"/>
      <w:r w:rsidR="00534DB9" w:rsidRPr="00931B58">
        <w:rPr>
          <w:b/>
        </w:rPr>
        <w:t>]</w:t>
      </w:r>
      <w:r w:rsidR="00ED4C4F" w:rsidRPr="00931B58">
        <w:rPr>
          <w:b/>
        </w:rPr>
        <w:t xml:space="preserve">  [</w:t>
      </w:r>
      <w:proofErr w:type="gramEnd"/>
      <w:r w:rsidR="00ED4C4F" w:rsidRPr="00931B58">
        <w:rPr>
          <w:b/>
        </w:rPr>
        <w:t xml:space="preserve"> ethical dilemma: </w:t>
      </w:r>
      <w:r w:rsidR="00ED4C4F" w:rsidRPr="00931B58">
        <w:rPr>
          <w:rFonts w:hint="eastAsia"/>
          <w:b/>
        </w:rPr>
        <w:t>道德上的左右为难</w:t>
      </w:r>
      <w:r w:rsidR="00ED4C4F" w:rsidRPr="00931B58">
        <w:rPr>
          <w:rFonts w:hint="eastAsia"/>
          <w:b/>
        </w:rPr>
        <w:t>/</w:t>
      </w:r>
      <w:r w:rsidR="00ED4C4F" w:rsidRPr="00931B58">
        <w:rPr>
          <w:rFonts w:hint="eastAsia"/>
          <w:b/>
        </w:rPr>
        <w:t>难以抉择</w:t>
      </w:r>
      <w:r w:rsidR="00ED4C4F" w:rsidRPr="00931B58">
        <w:rPr>
          <w:b/>
        </w:rPr>
        <w:t xml:space="preserve"> ] </w:t>
      </w:r>
    </w:p>
    <w:p w:rsidR="00CB1109" w:rsidRPr="00116A0E" w:rsidRDefault="00CB1109" w:rsidP="00CB1109">
      <w:pPr>
        <w:rPr>
          <w:lang w:val="en-US"/>
        </w:rPr>
      </w:pPr>
      <w:r w:rsidRPr="00116A0E">
        <w:rPr>
          <w:noProof/>
        </w:rPr>
        <w:lastRenderedPageBreak/>
        <w:drawing>
          <wp:inline distT="0" distB="0" distL="0" distR="0" wp14:anchorId="131899DA" wp14:editId="5FFBB310">
            <wp:extent cx="6016625" cy="473075"/>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625" cy="473075"/>
                    </a:xfrm>
                    <a:prstGeom prst="rect">
                      <a:avLst/>
                    </a:prstGeom>
                  </pic:spPr>
                </pic:pic>
              </a:graphicData>
            </a:graphic>
          </wp:inline>
        </w:drawing>
      </w:r>
    </w:p>
    <w:p w:rsidR="00B76178" w:rsidRDefault="00CB1109" w:rsidP="00E32AD1">
      <w:pPr>
        <w:rPr>
          <w:lang w:val="en-US"/>
        </w:rPr>
      </w:pPr>
      <w:r w:rsidRPr="00116A0E">
        <w:rPr>
          <w:noProof/>
        </w:rPr>
        <w:drawing>
          <wp:inline distT="0" distB="0" distL="0" distR="0" wp14:anchorId="13A4DB72" wp14:editId="314A2082">
            <wp:extent cx="4094328" cy="320722"/>
            <wp:effectExtent l="0" t="0" r="190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941" b="15821"/>
                    <a:stretch/>
                  </pic:blipFill>
                  <pic:spPr bwMode="auto">
                    <a:xfrm>
                      <a:off x="0" y="0"/>
                      <a:ext cx="4094328" cy="320722"/>
                    </a:xfrm>
                    <a:prstGeom prst="rect">
                      <a:avLst/>
                    </a:prstGeom>
                    <a:ln>
                      <a:noFill/>
                    </a:ln>
                    <a:extLst>
                      <a:ext uri="{53640926-AAD7-44D8-BBD7-CCE9431645EC}">
                        <a14:shadowObscured xmlns:a14="http://schemas.microsoft.com/office/drawing/2010/main"/>
                      </a:ext>
                    </a:extLst>
                  </pic:spPr>
                </pic:pic>
              </a:graphicData>
            </a:graphic>
          </wp:inline>
        </w:drawing>
      </w:r>
      <w:r w:rsidR="003F337C" w:rsidRPr="00116A0E">
        <w:rPr>
          <w:lang w:val="en-US"/>
        </w:rPr>
        <w:t xml:space="preserve">   </w:t>
      </w:r>
    </w:p>
    <w:p w:rsidR="0039681E" w:rsidRPr="00B76178" w:rsidRDefault="009F3492" w:rsidP="00B76178">
      <w:pPr>
        <w:ind w:left="-709"/>
        <w:rPr>
          <w:lang w:val="en-US"/>
        </w:rPr>
      </w:pPr>
      <w:r>
        <w:rPr>
          <w:lang w:val="en-US"/>
        </w:rPr>
        <w:t xml:space="preserve"> </w:t>
      </w:r>
      <w:r w:rsidR="00B76178" w:rsidRPr="00B76178">
        <w:rPr>
          <w:lang w:val="en-US"/>
        </w:rPr>
        <w:t>//</w:t>
      </w:r>
      <w:r w:rsidR="003F337C" w:rsidRPr="00B76178">
        <w:rPr>
          <w:lang w:val="en-US"/>
        </w:rPr>
        <w:t xml:space="preserve">a trolley car = a </w:t>
      </w:r>
      <w:proofErr w:type="gramStart"/>
      <w:r w:rsidR="003F337C" w:rsidRPr="00B76178">
        <w:rPr>
          <w:lang w:val="en-US"/>
        </w:rPr>
        <w:t>tram</w:t>
      </w:r>
      <w:r w:rsidR="00B76178" w:rsidRPr="00B76178">
        <w:rPr>
          <w:lang w:val="en-US"/>
        </w:rPr>
        <w:t xml:space="preserve">;  </w:t>
      </w:r>
      <w:r w:rsidR="0039681E" w:rsidRPr="00B76178">
        <w:t>A</w:t>
      </w:r>
      <w:proofErr w:type="gramEnd"/>
      <w:r w:rsidR="0039681E" w:rsidRPr="00B76178">
        <w:t> </w:t>
      </w:r>
      <w:r w:rsidR="0039681E" w:rsidRPr="00B76178">
        <w:rPr>
          <w:highlight w:val="yellow"/>
        </w:rPr>
        <w:t>junction</w:t>
      </w:r>
      <w:r w:rsidR="0039681E" w:rsidRPr="00B76178">
        <w:t xml:space="preserve"> is a place where roads or </w:t>
      </w:r>
      <w:r w:rsidR="0039681E" w:rsidRPr="00B76178">
        <w:rPr>
          <w:highlight w:val="yellow"/>
          <w:u w:val="single"/>
        </w:rPr>
        <w:t>railway lines</w:t>
      </w:r>
      <w:r w:rsidR="0039681E" w:rsidRPr="00B76178">
        <w:t xml:space="preserve"> join. (</w:t>
      </w:r>
      <w:r w:rsidR="0039681E" w:rsidRPr="00B76178">
        <w:rPr>
          <w:rFonts w:hint="eastAsia"/>
        </w:rPr>
        <w:t>铁路</w:t>
      </w:r>
      <w:r w:rsidR="00BD56AC" w:rsidRPr="00B76178">
        <w:rPr>
          <w:rFonts w:hint="eastAsia"/>
        </w:rPr>
        <w:t>线</w:t>
      </w:r>
      <w:r w:rsidR="0039681E" w:rsidRPr="00B76178">
        <w:rPr>
          <w:rFonts w:hint="eastAsia"/>
        </w:rPr>
        <w:t>、公路的</w:t>
      </w:r>
      <w:r w:rsidR="0039681E" w:rsidRPr="00B76178">
        <w:t xml:space="preserve">) </w:t>
      </w:r>
      <w:r w:rsidR="0039681E" w:rsidRPr="00B76178">
        <w:rPr>
          <w:rFonts w:hint="eastAsia"/>
        </w:rPr>
        <w:t>汇合</w:t>
      </w:r>
      <w:r w:rsidR="0039681E" w:rsidRPr="00B76178">
        <w:t>点</w:t>
      </w:r>
    </w:p>
    <w:p w:rsidR="008D6FE8" w:rsidRPr="00116A0E" w:rsidRDefault="004943B0" w:rsidP="0039681E">
      <w:pPr>
        <w:ind w:left="-142" w:hanging="142"/>
        <w:rPr>
          <w:lang w:val="en-US"/>
        </w:rPr>
      </w:pPr>
      <w:r>
        <w:rPr>
          <w:noProof/>
        </w:rPr>
        <w:drawing>
          <wp:inline distT="0" distB="0" distL="0" distR="0" wp14:anchorId="753C4411" wp14:editId="403CF9DC">
            <wp:extent cx="6293704" cy="13988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8687" cy="1400003"/>
                    </a:xfrm>
                    <a:prstGeom prst="rect">
                      <a:avLst/>
                    </a:prstGeom>
                  </pic:spPr>
                </pic:pic>
              </a:graphicData>
            </a:graphic>
          </wp:inline>
        </w:drawing>
      </w:r>
    </w:p>
    <w:p w:rsidR="008D6FE8" w:rsidRPr="00116A0E" w:rsidRDefault="004943B0" w:rsidP="00E32AD1">
      <w:pPr>
        <w:rPr>
          <w:lang w:val="en-US"/>
        </w:rPr>
      </w:pPr>
      <w:r>
        <w:rPr>
          <w:noProof/>
        </w:rPr>
        <w:drawing>
          <wp:inline distT="0" distB="0" distL="0" distR="0" wp14:anchorId="3A2FF71A" wp14:editId="3A89D85F">
            <wp:extent cx="5506872" cy="16982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7094" cy="1701420"/>
                    </a:xfrm>
                    <a:prstGeom prst="rect">
                      <a:avLst/>
                    </a:prstGeom>
                  </pic:spPr>
                </pic:pic>
              </a:graphicData>
            </a:graphic>
          </wp:inline>
        </w:drawing>
      </w:r>
    </w:p>
    <w:p w:rsidR="008D1A22" w:rsidRPr="00116A0E" w:rsidRDefault="008D1A22" w:rsidP="00E32AD1">
      <w:pPr>
        <w:rPr>
          <w:lang w:val="en-US"/>
        </w:rPr>
      </w:pPr>
      <w:r w:rsidRPr="00116A0E">
        <w:rPr>
          <w:noProof/>
        </w:rPr>
        <w:drawing>
          <wp:inline distT="0" distB="0" distL="0" distR="0" wp14:anchorId="481F87AE" wp14:editId="5CB26D96">
            <wp:extent cx="6016625" cy="49593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495935"/>
                    </a:xfrm>
                    <a:prstGeom prst="rect">
                      <a:avLst/>
                    </a:prstGeom>
                  </pic:spPr>
                </pic:pic>
              </a:graphicData>
            </a:graphic>
          </wp:inline>
        </w:drawing>
      </w:r>
    </w:p>
    <w:p w:rsidR="00645723" w:rsidRPr="00116A0E" w:rsidRDefault="00031ACB" w:rsidP="00E32AD1">
      <w:pPr>
        <w:rPr>
          <w:lang w:val="en-US"/>
        </w:rPr>
      </w:pPr>
      <w:r>
        <w:rPr>
          <w:noProof/>
        </w:rPr>
        <w:drawing>
          <wp:inline distT="0" distB="0" distL="0" distR="0" wp14:anchorId="76BE16B7" wp14:editId="556BE822">
            <wp:extent cx="6016625" cy="391160"/>
            <wp:effectExtent l="0" t="0" r="317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16625" cy="391160"/>
                    </a:xfrm>
                    <a:prstGeom prst="rect">
                      <a:avLst/>
                    </a:prstGeom>
                  </pic:spPr>
                </pic:pic>
              </a:graphicData>
            </a:graphic>
          </wp:inline>
        </w:drawing>
      </w:r>
    </w:p>
    <w:p w:rsidR="005451A9" w:rsidRPr="00116A0E" w:rsidRDefault="0082075F" w:rsidP="00E32AD1">
      <w:pPr>
        <w:rPr>
          <w:lang w:val="en-US"/>
        </w:rPr>
      </w:pPr>
      <w:r w:rsidRPr="00116A0E">
        <w:rPr>
          <w:noProof/>
        </w:rPr>
        <w:drawing>
          <wp:inline distT="0" distB="0" distL="0" distR="0" wp14:anchorId="5BB8E514" wp14:editId="5B85BD47">
            <wp:extent cx="6016625" cy="473710"/>
            <wp:effectExtent l="0" t="0" r="3175"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16625" cy="473710"/>
                    </a:xfrm>
                    <a:prstGeom prst="rect">
                      <a:avLst/>
                    </a:prstGeom>
                  </pic:spPr>
                </pic:pic>
              </a:graphicData>
            </a:graphic>
          </wp:inline>
        </w:drawing>
      </w:r>
    </w:p>
    <w:p w:rsidR="00AD64E3" w:rsidRPr="00116A0E" w:rsidRDefault="00AD64E3" w:rsidP="00E32AD1">
      <w:pPr>
        <w:rPr>
          <w:lang w:val="en-US"/>
        </w:rPr>
      </w:pPr>
      <w:r w:rsidRPr="00116A0E">
        <w:rPr>
          <w:noProof/>
        </w:rPr>
        <w:drawing>
          <wp:inline distT="0" distB="0" distL="0" distR="0" wp14:anchorId="6208008C" wp14:editId="74E697AA">
            <wp:extent cx="3067050" cy="333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7050" cy="333375"/>
                    </a:xfrm>
                    <a:prstGeom prst="rect">
                      <a:avLst/>
                    </a:prstGeom>
                  </pic:spPr>
                </pic:pic>
              </a:graphicData>
            </a:graphic>
          </wp:inline>
        </w:drawing>
      </w:r>
      <w:r w:rsidRPr="00116A0E">
        <w:rPr>
          <w:lang w:val="en-US"/>
        </w:rPr>
        <w:t xml:space="preserve">  what wou</w:t>
      </w:r>
      <w:r w:rsidR="00DF2BBC" w:rsidRPr="00116A0E">
        <w:rPr>
          <w:lang w:val="en-US"/>
        </w:rPr>
        <w:t xml:space="preserve">ld you do for this </w:t>
      </w:r>
      <w:r w:rsidR="00DF2BBC" w:rsidRPr="00116A0E">
        <w:rPr>
          <w:b/>
          <w:highlight w:val="yellow"/>
          <w:u w:val="single"/>
          <w:lang w:val="en-US"/>
        </w:rPr>
        <w:t>[ethical dilemma]</w:t>
      </w:r>
      <w:r w:rsidR="00DF2BBC" w:rsidRPr="00116A0E">
        <w:rPr>
          <w:lang w:val="en-US"/>
        </w:rPr>
        <w:t xml:space="preserve">? </w:t>
      </w:r>
    </w:p>
    <w:p w:rsidR="00AD64E3" w:rsidRPr="00116A0E" w:rsidRDefault="00AD64E3" w:rsidP="00E32AD1">
      <w:pPr>
        <w:rPr>
          <w:lang w:val="en-US"/>
        </w:rPr>
      </w:pPr>
      <w:r w:rsidRPr="00116A0E">
        <w:rPr>
          <w:noProof/>
        </w:rPr>
        <w:drawing>
          <wp:inline distT="0" distB="0" distL="0" distR="0" wp14:anchorId="4CE72388" wp14:editId="0BB162CA">
            <wp:extent cx="4610100" cy="390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0100" cy="390525"/>
                    </a:xfrm>
                    <a:prstGeom prst="rect">
                      <a:avLst/>
                    </a:prstGeom>
                  </pic:spPr>
                </pic:pic>
              </a:graphicData>
            </a:graphic>
          </wp:inline>
        </w:drawing>
      </w:r>
    </w:p>
    <w:p w:rsidR="005451A9" w:rsidRPr="00116A0E" w:rsidRDefault="005451A9" w:rsidP="00E32AD1">
      <w:pPr>
        <w:rPr>
          <w:lang w:val="en-US"/>
        </w:rPr>
      </w:pPr>
    </w:p>
    <w:p w:rsidR="00C92167" w:rsidRPr="00116A0E" w:rsidRDefault="00C92167" w:rsidP="00C92167">
      <w:pPr>
        <w:pStyle w:val="Heading2"/>
      </w:pPr>
      <w:r w:rsidRPr="00116A0E">
        <w:t xml:space="preserve">How </w:t>
      </w:r>
      <w:r w:rsidR="00224B39" w:rsidRPr="00116A0E">
        <w:t xml:space="preserve">to </w:t>
      </w:r>
      <w:r w:rsidRPr="00116A0E">
        <w:t xml:space="preserve">make decisions? </w:t>
      </w:r>
    </w:p>
    <w:p w:rsidR="00C92167" w:rsidRPr="00116A0E" w:rsidRDefault="00C92167" w:rsidP="00E32AD1">
      <w:r w:rsidRPr="00116A0E">
        <w:t>Read about how Paolo and Rachel make decisions and answer the questions that follow.</w:t>
      </w:r>
    </w:p>
    <w:p w:rsidR="005451A9" w:rsidRPr="00116A0E" w:rsidRDefault="00AF55F0" w:rsidP="00E32AD1">
      <w:pPr>
        <w:rPr>
          <w:lang w:val="en-US"/>
        </w:rPr>
      </w:pPr>
      <w:r w:rsidRPr="00116A0E">
        <w:rPr>
          <w:rStyle w:val="ets-act-mt-title"/>
        </w:rPr>
        <w:t xml:space="preserve">What does Rachel mean when she says, </w:t>
      </w:r>
      <w:r w:rsidRPr="00116A0E">
        <w:rPr>
          <w:rStyle w:val="ets-act-mt-title"/>
          <w:b/>
          <w:highlight w:val="yellow"/>
          <w:u w:val="single"/>
        </w:rPr>
        <w:t>'I think with my head and not my heart'</w:t>
      </w:r>
      <w:r w:rsidRPr="00116A0E">
        <w:rPr>
          <w:rStyle w:val="ets-act-mt-title"/>
        </w:rPr>
        <w:t xml:space="preserve">? = she makes </w:t>
      </w:r>
      <w:r w:rsidRPr="00116A0E">
        <w:rPr>
          <w:rStyle w:val="ets-act-mt-title"/>
          <w:b/>
          <w:u w:val="single"/>
        </w:rPr>
        <w:t>rational rather than emotional decision.</w:t>
      </w:r>
    </w:p>
    <w:p w:rsidR="005451A9" w:rsidRPr="00116A0E" w:rsidRDefault="00C92167" w:rsidP="005A46B8">
      <w:pPr>
        <w:ind w:left="-567"/>
        <w:rPr>
          <w:lang w:val="en-US"/>
        </w:rPr>
      </w:pPr>
      <w:r w:rsidRPr="00116A0E">
        <w:rPr>
          <w:noProof/>
        </w:rPr>
        <w:lastRenderedPageBreak/>
        <w:drawing>
          <wp:inline distT="0" distB="0" distL="0" distR="0" wp14:anchorId="0224F03D" wp14:editId="03DFF2EF">
            <wp:extent cx="6046152" cy="2121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666" t="2219" r="977" b="44717"/>
                    <a:stretch/>
                  </pic:blipFill>
                  <pic:spPr bwMode="auto">
                    <a:xfrm>
                      <a:off x="0" y="0"/>
                      <a:ext cx="6088882" cy="2136720"/>
                    </a:xfrm>
                    <a:prstGeom prst="rect">
                      <a:avLst/>
                    </a:prstGeom>
                    <a:ln>
                      <a:noFill/>
                    </a:ln>
                    <a:extLst>
                      <a:ext uri="{53640926-AAD7-44D8-BBD7-CCE9431645EC}">
                        <a14:shadowObscured xmlns:a14="http://schemas.microsoft.com/office/drawing/2010/main"/>
                      </a:ext>
                    </a:extLst>
                  </pic:spPr>
                </pic:pic>
              </a:graphicData>
            </a:graphic>
          </wp:inline>
        </w:drawing>
      </w:r>
    </w:p>
    <w:p w:rsidR="00F83B53" w:rsidRPr="00116A0E" w:rsidRDefault="00F83B53" w:rsidP="00E32AD1">
      <w:pPr>
        <w:rPr>
          <w:lang w:val="en-US"/>
        </w:rPr>
      </w:pPr>
    </w:p>
    <w:p w:rsidR="00F83B53" w:rsidRPr="00116A0E" w:rsidRDefault="00F83B53" w:rsidP="00F83B53">
      <w:pPr>
        <w:pStyle w:val="Heading2"/>
        <w:rPr>
          <w:lang w:val="en-US"/>
        </w:rPr>
      </w:pPr>
      <w:r w:rsidRPr="00116A0E">
        <w:rPr>
          <w:lang w:val="en-US"/>
        </w:rPr>
        <w:t>Reading –</w:t>
      </w:r>
      <w:r w:rsidR="00B320E3" w:rsidRPr="00116A0E">
        <w:t>A decision-making matrix</w:t>
      </w:r>
    </w:p>
    <w:p w:rsidR="008D24E9" w:rsidRPr="00116A0E" w:rsidRDefault="00F83B53" w:rsidP="00325E9B">
      <w:r w:rsidRPr="00116A0E">
        <w:t xml:space="preserve">When faced with making a difficult decision, it is helpful to </w:t>
      </w:r>
      <w:r w:rsidRPr="00116A0E">
        <w:rPr>
          <w:b/>
          <w:u w:val="single"/>
        </w:rPr>
        <w:t>break the process down into a series of stages</w:t>
      </w:r>
      <w:r w:rsidRPr="00116A0E">
        <w:t xml:space="preserve">. </w:t>
      </w:r>
    </w:p>
    <w:p w:rsidR="0029668B" w:rsidRPr="00116A0E" w:rsidRDefault="00F83B53" w:rsidP="00325E9B">
      <w:r w:rsidRPr="00DF361E">
        <w:rPr>
          <w:b/>
        </w:rPr>
        <w:t>First</w:t>
      </w:r>
      <w:r w:rsidRPr="00116A0E">
        <w:t xml:space="preserve">, specify your requirements – write a list of exactly what you need and why. </w:t>
      </w:r>
    </w:p>
    <w:p w:rsidR="008D24E9" w:rsidRPr="00116A0E" w:rsidRDefault="00F83B53" w:rsidP="00325E9B">
      <w:r w:rsidRPr="00DF361E">
        <w:rPr>
          <w:b/>
        </w:rPr>
        <w:t>Next</w:t>
      </w:r>
      <w:r w:rsidRPr="00116A0E">
        <w:t xml:space="preserve">, prioritize these criteria – which is the most important </w:t>
      </w:r>
      <w:proofErr w:type="gramStart"/>
      <w:r w:rsidRPr="00116A0E">
        <w:t>requirement</w:t>
      </w:r>
      <w:proofErr w:type="gramEnd"/>
      <w:r w:rsidRPr="00116A0E">
        <w:t xml:space="preserve"> and which could you work around if necessary. </w:t>
      </w:r>
    </w:p>
    <w:p w:rsidR="00B320E3" w:rsidRPr="00116A0E" w:rsidRDefault="00F83B53" w:rsidP="00325E9B">
      <w:r w:rsidRPr="00116A0E">
        <w:t xml:space="preserve">Then identify </w:t>
      </w:r>
      <w:proofErr w:type="gramStart"/>
      <w:r w:rsidRPr="00116A0E">
        <w:t>a number of</w:t>
      </w:r>
      <w:proofErr w:type="gramEnd"/>
      <w:r w:rsidRPr="00116A0E">
        <w:t xml:space="preserve"> possible solutions. Compare these </w:t>
      </w:r>
      <w:r w:rsidR="008D24E9" w:rsidRPr="00116A0E">
        <w:t xml:space="preserve">solutions </w:t>
      </w:r>
      <w:r w:rsidRPr="00116A0E">
        <w:t>by rating the alternatives according to your criteria.</w:t>
      </w:r>
    </w:p>
    <w:p w:rsidR="00B320E3" w:rsidRPr="00116A0E" w:rsidRDefault="00F83B53" w:rsidP="00325E9B">
      <w:r w:rsidRPr="00116A0E">
        <w:rPr>
          <w:b/>
          <w:u w:val="single"/>
        </w:rPr>
        <w:t>Consider the consequences</w:t>
      </w:r>
      <w:r w:rsidRPr="00116A0E">
        <w:t xml:space="preserve"> </w:t>
      </w:r>
      <w:r w:rsidR="008C4722" w:rsidRPr="00116A0E">
        <w:t>or</w:t>
      </w:r>
      <w:r w:rsidRPr="00116A0E">
        <w:t xml:space="preserve"> </w:t>
      </w:r>
      <w:r w:rsidRPr="00116A0E">
        <w:rPr>
          <w:b/>
          <w:u w:val="single"/>
        </w:rPr>
        <w:t>assess the risks</w:t>
      </w:r>
      <w:r w:rsidRPr="00116A0E">
        <w:t xml:space="preserve"> associated with each. (A decision-making matrix can work </w:t>
      </w:r>
      <w:r w:rsidRPr="00EF5E6E">
        <w:rPr>
          <w:b/>
        </w:rPr>
        <w:t>out</w:t>
      </w:r>
      <w:r w:rsidRPr="00116A0E">
        <w:t xml:space="preserve"> these calculations for you, should you require.) </w:t>
      </w:r>
    </w:p>
    <w:p w:rsidR="00F83B53" w:rsidRPr="00116A0E" w:rsidRDefault="00F83B53" w:rsidP="00325E9B">
      <w:r w:rsidRPr="002E7974">
        <w:rPr>
          <w:b/>
        </w:rPr>
        <w:t>Finally</w:t>
      </w:r>
      <w:r w:rsidRPr="00116A0E">
        <w:t>, the best decision should become obvious.</w:t>
      </w:r>
    </w:p>
    <w:p w:rsidR="005478C7" w:rsidRPr="00116A0E" w:rsidRDefault="005478C7" w:rsidP="00325E9B"/>
    <w:p w:rsidR="005478C7" w:rsidRPr="00116A0E" w:rsidRDefault="005478C7" w:rsidP="005478C7">
      <w:pPr>
        <w:pStyle w:val="Heading2"/>
      </w:pPr>
      <w:r w:rsidRPr="00116A0E">
        <w:t>A decision-making matrix</w:t>
      </w:r>
      <w:r w:rsidR="00B171A6">
        <w:t xml:space="preserve"> (e.g..to buy a house)</w:t>
      </w:r>
    </w:p>
    <w:tbl>
      <w:tblPr>
        <w:tblStyle w:val="TableGrid"/>
        <w:tblW w:w="0" w:type="auto"/>
        <w:tblLook w:val="04A0" w:firstRow="1" w:lastRow="0" w:firstColumn="1" w:lastColumn="0" w:noHBand="0" w:noVBand="1"/>
      </w:tblPr>
      <w:tblGrid>
        <w:gridCol w:w="2612"/>
        <w:gridCol w:w="2612"/>
        <w:gridCol w:w="2612"/>
      </w:tblGrid>
      <w:tr w:rsidR="00B171A6" w:rsidRPr="00116A0E" w:rsidTr="00242A53">
        <w:trPr>
          <w:trHeight w:val="302"/>
        </w:trPr>
        <w:tc>
          <w:tcPr>
            <w:tcW w:w="2612" w:type="dxa"/>
          </w:tcPr>
          <w:p w:rsidR="00B171A6" w:rsidRPr="00116A0E" w:rsidRDefault="00B171A6" w:rsidP="00E32AD1">
            <w:pPr>
              <w:rPr>
                <w:lang w:val="en-US"/>
              </w:rPr>
            </w:pPr>
            <w:r w:rsidRPr="00116A0E">
              <w:t>Requirements</w:t>
            </w:r>
          </w:p>
        </w:tc>
        <w:tc>
          <w:tcPr>
            <w:tcW w:w="2612" w:type="dxa"/>
          </w:tcPr>
          <w:p w:rsidR="00B171A6" w:rsidRPr="00116A0E" w:rsidRDefault="00B171A6" w:rsidP="00E32AD1">
            <w:pPr>
              <w:rPr>
                <w:lang w:val="en-US"/>
              </w:rPr>
            </w:pPr>
            <w:r>
              <w:rPr>
                <w:lang w:val="en-US"/>
              </w:rPr>
              <w:t>Required/Optional?</w:t>
            </w:r>
          </w:p>
        </w:tc>
        <w:tc>
          <w:tcPr>
            <w:tcW w:w="2612" w:type="dxa"/>
          </w:tcPr>
          <w:p w:rsidR="00B171A6" w:rsidRPr="00116A0E" w:rsidRDefault="00B171A6" w:rsidP="00E32AD1">
            <w:pPr>
              <w:rPr>
                <w:lang w:val="en-US"/>
              </w:rPr>
            </w:pPr>
            <w:r w:rsidRPr="00116A0E">
              <w:rPr>
                <w:lang w:val="en-US"/>
              </w:rPr>
              <w:t>Priority</w:t>
            </w:r>
          </w:p>
        </w:tc>
      </w:tr>
      <w:tr w:rsidR="00B171A6" w:rsidRPr="00116A0E" w:rsidTr="00242A53">
        <w:trPr>
          <w:trHeight w:val="302"/>
        </w:trPr>
        <w:tc>
          <w:tcPr>
            <w:tcW w:w="2612" w:type="dxa"/>
          </w:tcPr>
          <w:p w:rsidR="00B171A6" w:rsidRPr="00116A0E" w:rsidRDefault="00B171A6" w:rsidP="00E32AD1">
            <w:pPr>
              <w:rPr>
                <w:lang w:val="en-US"/>
              </w:rPr>
            </w:pPr>
            <w:r w:rsidRPr="00116A0E">
              <w:t>R1</w:t>
            </w:r>
            <w:r>
              <w:t>: Education</w:t>
            </w:r>
          </w:p>
        </w:tc>
        <w:tc>
          <w:tcPr>
            <w:tcW w:w="2612" w:type="dxa"/>
          </w:tcPr>
          <w:p w:rsidR="00B171A6" w:rsidRPr="00116A0E" w:rsidRDefault="00B171A6" w:rsidP="00E32AD1">
            <w:pPr>
              <w:rPr>
                <w:lang w:val="en-US"/>
              </w:rPr>
            </w:pPr>
          </w:p>
        </w:tc>
        <w:tc>
          <w:tcPr>
            <w:tcW w:w="2612" w:type="dxa"/>
          </w:tcPr>
          <w:p w:rsidR="00B171A6" w:rsidRPr="00116A0E" w:rsidRDefault="00B171A6" w:rsidP="00E32AD1">
            <w:pPr>
              <w:rPr>
                <w:lang w:val="en-US"/>
              </w:rPr>
            </w:pPr>
            <w:r w:rsidRPr="00116A0E">
              <w:rPr>
                <w:lang w:val="en-US"/>
              </w:rPr>
              <w:t>M</w:t>
            </w:r>
          </w:p>
        </w:tc>
      </w:tr>
      <w:tr w:rsidR="00B171A6" w:rsidRPr="00116A0E" w:rsidTr="00242A53">
        <w:trPr>
          <w:trHeight w:val="302"/>
        </w:trPr>
        <w:tc>
          <w:tcPr>
            <w:tcW w:w="2612" w:type="dxa"/>
          </w:tcPr>
          <w:p w:rsidR="00B171A6" w:rsidRPr="00116A0E" w:rsidRDefault="00B171A6" w:rsidP="00E32AD1">
            <w:pPr>
              <w:rPr>
                <w:lang w:val="en-US"/>
              </w:rPr>
            </w:pPr>
            <w:r w:rsidRPr="00116A0E">
              <w:t>R2</w:t>
            </w:r>
            <w:r>
              <w:t>: Metro (transportation)</w:t>
            </w:r>
          </w:p>
        </w:tc>
        <w:tc>
          <w:tcPr>
            <w:tcW w:w="2612" w:type="dxa"/>
          </w:tcPr>
          <w:p w:rsidR="00B171A6" w:rsidRPr="00116A0E" w:rsidRDefault="00B171A6" w:rsidP="00E32AD1">
            <w:pPr>
              <w:rPr>
                <w:lang w:val="en-US"/>
              </w:rPr>
            </w:pPr>
          </w:p>
        </w:tc>
        <w:tc>
          <w:tcPr>
            <w:tcW w:w="2612" w:type="dxa"/>
          </w:tcPr>
          <w:p w:rsidR="00B171A6" w:rsidRPr="00116A0E" w:rsidRDefault="00B171A6" w:rsidP="00E32AD1">
            <w:pPr>
              <w:rPr>
                <w:lang w:val="en-US"/>
              </w:rPr>
            </w:pPr>
            <w:r w:rsidRPr="00116A0E">
              <w:rPr>
                <w:lang w:val="en-US"/>
              </w:rPr>
              <w:t>H</w:t>
            </w:r>
          </w:p>
        </w:tc>
      </w:tr>
      <w:tr w:rsidR="00B171A6" w:rsidRPr="00116A0E" w:rsidTr="00242A53">
        <w:trPr>
          <w:trHeight w:val="302"/>
        </w:trPr>
        <w:tc>
          <w:tcPr>
            <w:tcW w:w="2612" w:type="dxa"/>
          </w:tcPr>
          <w:p w:rsidR="00B171A6" w:rsidRPr="00116A0E" w:rsidRDefault="00B171A6" w:rsidP="00E32AD1">
            <w:pPr>
              <w:rPr>
                <w:lang w:val="en-US"/>
              </w:rPr>
            </w:pPr>
            <w:r w:rsidRPr="00116A0E">
              <w:t>R3</w:t>
            </w:r>
            <w:r>
              <w:t>: Green env (air pollution)</w:t>
            </w:r>
          </w:p>
        </w:tc>
        <w:tc>
          <w:tcPr>
            <w:tcW w:w="2612" w:type="dxa"/>
          </w:tcPr>
          <w:p w:rsidR="00B171A6" w:rsidRPr="00116A0E" w:rsidRDefault="00B171A6" w:rsidP="00E32AD1">
            <w:pPr>
              <w:rPr>
                <w:lang w:val="en-US"/>
              </w:rPr>
            </w:pPr>
          </w:p>
        </w:tc>
        <w:tc>
          <w:tcPr>
            <w:tcW w:w="2612" w:type="dxa"/>
          </w:tcPr>
          <w:p w:rsidR="00B171A6" w:rsidRPr="00116A0E" w:rsidRDefault="00B171A6" w:rsidP="00E32AD1">
            <w:pPr>
              <w:rPr>
                <w:lang w:val="en-US"/>
              </w:rPr>
            </w:pPr>
            <w:r w:rsidRPr="00116A0E">
              <w:rPr>
                <w:lang w:val="en-US"/>
              </w:rPr>
              <w:t>M</w:t>
            </w:r>
          </w:p>
        </w:tc>
      </w:tr>
      <w:tr w:rsidR="00B171A6" w:rsidRPr="00116A0E" w:rsidTr="00242A53">
        <w:trPr>
          <w:trHeight w:val="302"/>
        </w:trPr>
        <w:tc>
          <w:tcPr>
            <w:tcW w:w="2612" w:type="dxa"/>
          </w:tcPr>
          <w:p w:rsidR="00B171A6" w:rsidRPr="00116A0E" w:rsidRDefault="00B171A6" w:rsidP="00E32AD1">
            <w:pPr>
              <w:rPr>
                <w:lang w:val="en-US"/>
              </w:rPr>
            </w:pPr>
            <w:r w:rsidRPr="00116A0E">
              <w:t>R4</w:t>
            </w:r>
            <w:r>
              <w:t>: Hospital, crimes,</w:t>
            </w:r>
          </w:p>
        </w:tc>
        <w:tc>
          <w:tcPr>
            <w:tcW w:w="2612" w:type="dxa"/>
          </w:tcPr>
          <w:p w:rsidR="00B171A6" w:rsidRPr="00116A0E" w:rsidRDefault="00B171A6" w:rsidP="00E32AD1">
            <w:pPr>
              <w:rPr>
                <w:lang w:val="en-US"/>
              </w:rPr>
            </w:pPr>
          </w:p>
        </w:tc>
        <w:tc>
          <w:tcPr>
            <w:tcW w:w="2612" w:type="dxa"/>
          </w:tcPr>
          <w:p w:rsidR="00B171A6" w:rsidRPr="00116A0E" w:rsidRDefault="00B171A6" w:rsidP="00E32AD1">
            <w:pPr>
              <w:rPr>
                <w:lang w:val="en-US"/>
              </w:rPr>
            </w:pPr>
            <w:r w:rsidRPr="00116A0E">
              <w:rPr>
                <w:lang w:val="en-US"/>
              </w:rPr>
              <w:t>L</w:t>
            </w:r>
          </w:p>
        </w:tc>
      </w:tr>
    </w:tbl>
    <w:p w:rsidR="005451A9" w:rsidRPr="00116A0E" w:rsidRDefault="005451A9" w:rsidP="00E32AD1">
      <w:pPr>
        <w:rPr>
          <w:lang w:val="en-US"/>
        </w:rPr>
      </w:pPr>
    </w:p>
    <w:tbl>
      <w:tblPr>
        <w:tblStyle w:val="TableGrid"/>
        <w:tblW w:w="0" w:type="auto"/>
        <w:tblLook w:val="04A0" w:firstRow="1" w:lastRow="0" w:firstColumn="1" w:lastColumn="0" w:noHBand="0" w:noVBand="1"/>
      </w:tblPr>
      <w:tblGrid>
        <w:gridCol w:w="1847"/>
        <w:gridCol w:w="1894"/>
        <w:gridCol w:w="1977"/>
        <w:gridCol w:w="2125"/>
        <w:gridCol w:w="1622"/>
      </w:tblGrid>
      <w:tr w:rsidR="00462C3D" w:rsidRPr="00116A0E" w:rsidTr="00EF5E6E">
        <w:tc>
          <w:tcPr>
            <w:tcW w:w="1847" w:type="dxa"/>
          </w:tcPr>
          <w:p w:rsidR="00462C3D" w:rsidRPr="00116A0E" w:rsidRDefault="00462C3D" w:rsidP="00E32AD1">
            <w:pPr>
              <w:rPr>
                <w:lang w:val="en-US"/>
              </w:rPr>
            </w:pPr>
            <w:r w:rsidRPr="00116A0E">
              <w:rPr>
                <w:lang w:val="en-US"/>
              </w:rPr>
              <w:t>Solution</w:t>
            </w:r>
          </w:p>
        </w:tc>
        <w:tc>
          <w:tcPr>
            <w:tcW w:w="1894" w:type="dxa"/>
          </w:tcPr>
          <w:p w:rsidR="00462C3D" w:rsidRPr="00116A0E" w:rsidRDefault="00462C3D" w:rsidP="00E32AD1">
            <w:pPr>
              <w:rPr>
                <w:lang w:val="en-US"/>
              </w:rPr>
            </w:pPr>
            <w:r w:rsidRPr="00116A0E">
              <w:rPr>
                <w:lang w:val="en-US"/>
              </w:rPr>
              <w:t>Pros (benefits)</w:t>
            </w:r>
          </w:p>
        </w:tc>
        <w:tc>
          <w:tcPr>
            <w:tcW w:w="1977" w:type="dxa"/>
          </w:tcPr>
          <w:p w:rsidR="00462C3D" w:rsidRPr="00116A0E" w:rsidRDefault="00462C3D" w:rsidP="00E32AD1">
            <w:pPr>
              <w:rPr>
                <w:lang w:val="en-US"/>
              </w:rPr>
            </w:pPr>
            <w:r w:rsidRPr="00116A0E">
              <w:rPr>
                <w:lang w:val="en-US"/>
              </w:rPr>
              <w:t>Cons (</w:t>
            </w:r>
            <w:r w:rsidRPr="00445390">
              <w:rPr>
                <w:b/>
                <w:color w:val="FF0000"/>
                <w:lang w:val="en-US"/>
              </w:rPr>
              <w:t>drawbacks</w:t>
            </w:r>
            <w:r w:rsidRPr="00116A0E">
              <w:rPr>
                <w:lang w:val="en-US"/>
              </w:rPr>
              <w:t xml:space="preserve">) </w:t>
            </w:r>
          </w:p>
        </w:tc>
        <w:tc>
          <w:tcPr>
            <w:tcW w:w="2125" w:type="dxa"/>
          </w:tcPr>
          <w:p w:rsidR="00462C3D" w:rsidRPr="00116A0E" w:rsidRDefault="003B376B" w:rsidP="00E32AD1">
            <w:pPr>
              <w:rPr>
                <w:lang w:val="en-US"/>
              </w:rPr>
            </w:pPr>
            <w:r w:rsidRPr="00116A0E">
              <w:rPr>
                <w:rStyle w:val="ets-act-mt-title"/>
              </w:rPr>
              <w:t>C</w:t>
            </w:r>
            <w:r w:rsidR="008C4722" w:rsidRPr="00116A0E">
              <w:rPr>
                <w:rStyle w:val="ets-act-mt-title"/>
              </w:rPr>
              <w:t>onsider the consequences</w:t>
            </w:r>
            <w:r w:rsidR="008C4722" w:rsidRPr="00116A0E">
              <w:rPr>
                <w:lang w:val="en-US"/>
              </w:rPr>
              <w:t>/a</w:t>
            </w:r>
            <w:r w:rsidR="00462C3D" w:rsidRPr="00116A0E">
              <w:rPr>
                <w:lang w:val="en-US"/>
              </w:rPr>
              <w:t>ssess risks</w:t>
            </w:r>
          </w:p>
        </w:tc>
        <w:tc>
          <w:tcPr>
            <w:tcW w:w="1622" w:type="dxa"/>
          </w:tcPr>
          <w:p w:rsidR="00462C3D" w:rsidRPr="00116A0E" w:rsidRDefault="00462C3D" w:rsidP="00E32AD1">
            <w:pPr>
              <w:rPr>
                <w:lang w:val="en-US"/>
              </w:rPr>
            </w:pPr>
            <w:r w:rsidRPr="00116A0E">
              <w:rPr>
                <w:lang w:val="en-US"/>
              </w:rPr>
              <w:t>Rating</w:t>
            </w:r>
          </w:p>
        </w:tc>
      </w:tr>
      <w:tr w:rsidR="00462C3D" w:rsidRPr="00116A0E" w:rsidTr="00EF5E6E">
        <w:tc>
          <w:tcPr>
            <w:tcW w:w="1847" w:type="dxa"/>
          </w:tcPr>
          <w:p w:rsidR="00462C3D" w:rsidRPr="00116A0E" w:rsidRDefault="00462C3D" w:rsidP="00E32AD1">
            <w:pPr>
              <w:rPr>
                <w:lang w:val="en-US"/>
              </w:rPr>
            </w:pPr>
          </w:p>
        </w:tc>
        <w:tc>
          <w:tcPr>
            <w:tcW w:w="1894" w:type="dxa"/>
          </w:tcPr>
          <w:p w:rsidR="00462C3D" w:rsidRPr="00116A0E" w:rsidRDefault="00462C3D" w:rsidP="00E32AD1">
            <w:pPr>
              <w:rPr>
                <w:lang w:val="en-US"/>
              </w:rPr>
            </w:pPr>
          </w:p>
        </w:tc>
        <w:tc>
          <w:tcPr>
            <w:tcW w:w="1977" w:type="dxa"/>
          </w:tcPr>
          <w:p w:rsidR="00462C3D" w:rsidRPr="00116A0E" w:rsidRDefault="00462C3D" w:rsidP="00E32AD1">
            <w:pPr>
              <w:rPr>
                <w:lang w:val="en-US"/>
              </w:rPr>
            </w:pPr>
          </w:p>
        </w:tc>
        <w:tc>
          <w:tcPr>
            <w:tcW w:w="2125" w:type="dxa"/>
          </w:tcPr>
          <w:p w:rsidR="00462C3D" w:rsidRPr="00116A0E" w:rsidRDefault="00462C3D" w:rsidP="00E32AD1">
            <w:pPr>
              <w:rPr>
                <w:lang w:val="en-US"/>
              </w:rPr>
            </w:pPr>
          </w:p>
        </w:tc>
        <w:tc>
          <w:tcPr>
            <w:tcW w:w="1622" w:type="dxa"/>
          </w:tcPr>
          <w:p w:rsidR="00462C3D" w:rsidRPr="00116A0E" w:rsidRDefault="00462C3D" w:rsidP="00E32AD1">
            <w:pPr>
              <w:rPr>
                <w:lang w:val="en-US"/>
              </w:rPr>
            </w:pPr>
          </w:p>
        </w:tc>
      </w:tr>
      <w:tr w:rsidR="00462C3D" w:rsidRPr="00116A0E" w:rsidTr="00EF5E6E">
        <w:tc>
          <w:tcPr>
            <w:tcW w:w="1847" w:type="dxa"/>
          </w:tcPr>
          <w:p w:rsidR="00462C3D" w:rsidRPr="00116A0E" w:rsidRDefault="00462C3D" w:rsidP="00E32AD1">
            <w:pPr>
              <w:rPr>
                <w:lang w:val="en-US"/>
              </w:rPr>
            </w:pPr>
          </w:p>
        </w:tc>
        <w:tc>
          <w:tcPr>
            <w:tcW w:w="1894" w:type="dxa"/>
          </w:tcPr>
          <w:p w:rsidR="00462C3D" w:rsidRPr="00116A0E" w:rsidRDefault="00462C3D" w:rsidP="00E32AD1">
            <w:pPr>
              <w:rPr>
                <w:lang w:val="en-US"/>
              </w:rPr>
            </w:pPr>
          </w:p>
        </w:tc>
        <w:tc>
          <w:tcPr>
            <w:tcW w:w="1977" w:type="dxa"/>
          </w:tcPr>
          <w:p w:rsidR="00462C3D" w:rsidRPr="00116A0E" w:rsidRDefault="00462C3D" w:rsidP="00E32AD1">
            <w:pPr>
              <w:rPr>
                <w:lang w:val="en-US"/>
              </w:rPr>
            </w:pPr>
          </w:p>
        </w:tc>
        <w:tc>
          <w:tcPr>
            <w:tcW w:w="2125" w:type="dxa"/>
          </w:tcPr>
          <w:p w:rsidR="00462C3D" w:rsidRPr="00116A0E" w:rsidRDefault="00462C3D" w:rsidP="00E32AD1">
            <w:pPr>
              <w:rPr>
                <w:lang w:val="en-US"/>
              </w:rPr>
            </w:pPr>
          </w:p>
        </w:tc>
        <w:tc>
          <w:tcPr>
            <w:tcW w:w="1622" w:type="dxa"/>
          </w:tcPr>
          <w:p w:rsidR="00462C3D" w:rsidRPr="00116A0E" w:rsidRDefault="00462C3D" w:rsidP="00E32AD1">
            <w:pPr>
              <w:rPr>
                <w:lang w:val="en-US"/>
              </w:rPr>
            </w:pPr>
          </w:p>
        </w:tc>
      </w:tr>
    </w:tbl>
    <w:p w:rsidR="008D6FE8" w:rsidRPr="00116A0E" w:rsidRDefault="008D6FE8" w:rsidP="00E32AD1">
      <w:pPr>
        <w:rPr>
          <w:lang w:val="en-US"/>
        </w:rPr>
      </w:pPr>
    </w:p>
    <w:p w:rsidR="008D6FE8" w:rsidRPr="00116A0E" w:rsidRDefault="0098762D" w:rsidP="00930948">
      <w:pPr>
        <w:pStyle w:val="Heading2"/>
        <w:rPr>
          <w:lang w:val="en-US"/>
        </w:rPr>
      </w:pPr>
      <w:r>
        <w:rPr>
          <w:lang w:val="en-US"/>
        </w:rPr>
        <w:t>done</w:t>
      </w:r>
      <w:r w:rsidR="00930948" w:rsidRPr="00116A0E">
        <w:rPr>
          <w:lang w:val="en-US"/>
        </w:rPr>
        <w:t xml:space="preserve"> mp3) video</w:t>
      </w:r>
      <w:r w:rsidR="00BC0DC2">
        <w:rPr>
          <w:lang w:val="en-US"/>
        </w:rPr>
        <w:t>: decision making</w:t>
      </w:r>
    </w:p>
    <w:p w:rsidR="00930948" w:rsidRPr="00116A0E" w:rsidRDefault="00930948" w:rsidP="00930948">
      <w:pPr>
        <w:rPr>
          <w:lang w:val="en-US"/>
        </w:rPr>
      </w:pPr>
      <w:r w:rsidRPr="00116A0E">
        <w:rPr>
          <w:noProof/>
        </w:rPr>
        <w:drawing>
          <wp:inline distT="0" distB="0" distL="0" distR="0" wp14:anchorId="370D3291" wp14:editId="08ED8DA8">
            <wp:extent cx="4403725" cy="23331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18370" cy="239390"/>
                    </a:xfrm>
                    <a:prstGeom prst="rect">
                      <a:avLst/>
                    </a:prstGeom>
                  </pic:spPr>
                </pic:pic>
              </a:graphicData>
            </a:graphic>
          </wp:inline>
        </w:drawing>
      </w:r>
    </w:p>
    <w:p w:rsidR="00E32AD1" w:rsidRPr="00116A0E" w:rsidRDefault="00E32AD1" w:rsidP="00E32AD1">
      <w:pPr>
        <w:rPr>
          <w:lang w:val="en-US"/>
        </w:rPr>
      </w:pPr>
    </w:p>
    <w:p w:rsidR="00E32AD1" w:rsidRPr="00116A0E" w:rsidRDefault="00E32AD1" w:rsidP="00E32AD1">
      <w:pPr>
        <w:pStyle w:val="Heading2"/>
      </w:pPr>
      <w:r w:rsidRPr="00116A0E">
        <w:rPr>
          <w:lang w:val="en-US"/>
        </w:rPr>
        <w:t>2</w:t>
      </w:r>
      <w:r w:rsidRPr="00116A0E">
        <w:rPr>
          <w:vertAlign w:val="superscript"/>
          <w:lang w:val="en-US"/>
        </w:rPr>
        <w:t>nd</w:t>
      </w:r>
      <w:r w:rsidRPr="00116A0E">
        <w:rPr>
          <w:lang w:val="en-US"/>
        </w:rPr>
        <w:t xml:space="preserve"> row)</w:t>
      </w:r>
      <w:r w:rsidR="00411443" w:rsidRPr="00116A0E">
        <w:rPr>
          <w:lang w:val="en-US"/>
        </w:rPr>
        <w:t xml:space="preserve"> </w:t>
      </w:r>
      <w:r w:rsidR="00411443" w:rsidRPr="00116A0E">
        <w:t>Stressing a point in an argument</w:t>
      </w:r>
    </w:p>
    <w:p w:rsidR="00216C1E" w:rsidRPr="00116A0E" w:rsidRDefault="00216C1E" w:rsidP="00216C1E">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In a discussion, you will sometimes want to stress a </w:t>
      </w:r>
      <w:proofErr w:type="gramStart"/>
      <w:r w:rsidRPr="00116A0E">
        <w:rPr>
          <w:rFonts w:ascii="Times New Roman" w:eastAsia="Times New Roman" w:hAnsi="Times New Roman" w:cs="Times New Roman"/>
          <w:sz w:val="24"/>
          <w:szCs w:val="24"/>
        </w:rPr>
        <w:t>particular point</w:t>
      </w:r>
      <w:proofErr w:type="gramEnd"/>
      <w:r w:rsidRPr="00116A0E">
        <w:rPr>
          <w:rFonts w:ascii="Times New Roman" w:eastAsia="Times New Roman" w:hAnsi="Times New Roman" w:cs="Times New Roman"/>
          <w:sz w:val="24"/>
          <w:szCs w:val="24"/>
        </w:rPr>
        <w:t>. Use these expressions to restate or emphasize your point:</w:t>
      </w:r>
    </w:p>
    <w:p w:rsidR="00216C1E" w:rsidRPr="00116A0E" w:rsidRDefault="00216C1E" w:rsidP="0069190D">
      <w:pPr>
        <w:pStyle w:val="ListParagraph"/>
        <w:numPr>
          <w:ilvl w:val="0"/>
          <w:numId w:val="8"/>
        </w:numPr>
        <w:ind w:left="0"/>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highlight w:val="yellow"/>
          <w:u w:val="single"/>
        </w:rPr>
        <w:t>To reiterate my point,</w:t>
      </w:r>
      <w:r w:rsidRPr="00116A0E">
        <w:rPr>
          <w:rFonts w:ascii="Times New Roman" w:eastAsia="Times New Roman" w:hAnsi="Times New Roman" w:cs="Times New Roman"/>
          <w:b/>
          <w:bCs/>
          <w:iCs/>
          <w:sz w:val="24"/>
          <w:szCs w:val="24"/>
        </w:rPr>
        <w:t xml:space="preserve"> </w:t>
      </w:r>
      <w:r w:rsidRPr="00116A0E">
        <w:rPr>
          <w:rFonts w:ascii="Times New Roman" w:eastAsia="Times New Roman" w:hAnsi="Times New Roman" w:cs="Times New Roman"/>
          <w:iCs/>
          <w:sz w:val="24"/>
          <w:szCs w:val="24"/>
        </w:rPr>
        <w:t>I think that capital punishment is immoral.</w:t>
      </w:r>
    </w:p>
    <w:p w:rsidR="00216C1E" w:rsidRPr="00116A0E" w:rsidRDefault="00216C1E" w:rsidP="0069190D">
      <w:pPr>
        <w:pStyle w:val="ListParagraph"/>
        <w:numPr>
          <w:ilvl w:val="0"/>
          <w:numId w:val="8"/>
        </w:numPr>
        <w:ind w:left="0"/>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highlight w:val="yellow"/>
          <w:u w:val="single"/>
        </w:rPr>
        <w:t>Let me emphasize</w:t>
      </w:r>
      <w:r w:rsidR="00EE0529" w:rsidRPr="00116A0E">
        <w:rPr>
          <w:rFonts w:ascii="Times New Roman" w:eastAsia="Times New Roman" w:hAnsi="Times New Roman" w:cs="Times New Roman"/>
          <w:b/>
          <w:bCs/>
          <w:iCs/>
          <w:sz w:val="24"/>
          <w:szCs w:val="24"/>
          <w:highlight w:val="yellow"/>
          <w:u w:val="single"/>
        </w:rPr>
        <w:t>/accentuate</w:t>
      </w:r>
      <w:r w:rsidRPr="00116A0E">
        <w:rPr>
          <w:rFonts w:ascii="Times New Roman" w:eastAsia="Times New Roman" w:hAnsi="Times New Roman" w:cs="Times New Roman"/>
          <w:b/>
          <w:bCs/>
          <w:iCs/>
          <w:sz w:val="24"/>
          <w:szCs w:val="24"/>
          <w:highlight w:val="yellow"/>
          <w:u w:val="single"/>
        </w:rPr>
        <w:t xml:space="preserve"> this point.</w:t>
      </w:r>
      <w:r w:rsidRPr="00116A0E">
        <w:rPr>
          <w:rFonts w:ascii="Times New Roman" w:eastAsia="Times New Roman" w:hAnsi="Times New Roman" w:cs="Times New Roman"/>
          <w:b/>
          <w:bCs/>
          <w:iCs/>
          <w:sz w:val="24"/>
          <w:szCs w:val="24"/>
        </w:rPr>
        <w:t xml:space="preserve"> </w:t>
      </w:r>
      <w:r w:rsidRPr="00116A0E">
        <w:rPr>
          <w:rFonts w:ascii="Times New Roman" w:eastAsia="Times New Roman" w:hAnsi="Times New Roman" w:cs="Times New Roman"/>
          <w:iCs/>
          <w:sz w:val="24"/>
          <w:szCs w:val="24"/>
        </w:rPr>
        <w:t>You need to find a job that pays better.</w:t>
      </w:r>
    </w:p>
    <w:p w:rsidR="00216C1E" w:rsidRPr="00116A0E" w:rsidRDefault="00216C1E" w:rsidP="0069190D">
      <w:pPr>
        <w:pStyle w:val="ListParagraph"/>
        <w:numPr>
          <w:ilvl w:val="0"/>
          <w:numId w:val="8"/>
        </w:numPr>
        <w:ind w:left="0"/>
        <w:rPr>
          <w:rFonts w:ascii="Times New Roman" w:eastAsia="Times New Roman" w:hAnsi="Times New Roman" w:cs="Times New Roman"/>
          <w:sz w:val="24"/>
          <w:szCs w:val="24"/>
        </w:rPr>
      </w:pPr>
      <w:r w:rsidRPr="00116A0E">
        <w:rPr>
          <w:rFonts w:ascii="Times New Roman" w:eastAsia="Times New Roman" w:hAnsi="Times New Roman" w:cs="Times New Roman"/>
          <w:b/>
          <w:bCs/>
          <w:iCs/>
          <w:sz w:val="24"/>
          <w:szCs w:val="24"/>
          <w:highlight w:val="yellow"/>
          <w:u w:val="single"/>
        </w:rPr>
        <w:t>Allow me to draw your attention to this point.</w:t>
      </w:r>
      <w:r w:rsidRPr="00116A0E">
        <w:rPr>
          <w:rFonts w:ascii="Times New Roman" w:eastAsia="Times New Roman" w:hAnsi="Times New Roman" w:cs="Times New Roman"/>
          <w:iCs/>
          <w:sz w:val="24"/>
          <w:szCs w:val="24"/>
        </w:rPr>
        <w:t xml:space="preserve"> Capital Finance, Inc. treats its employees well.</w:t>
      </w:r>
    </w:p>
    <w:p w:rsidR="00216C1E" w:rsidRPr="00116A0E" w:rsidRDefault="00216C1E" w:rsidP="0069190D">
      <w:pPr>
        <w:pStyle w:val="ListParagraph"/>
        <w:numPr>
          <w:ilvl w:val="0"/>
          <w:numId w:val="8"/>
        </w:numPr>
        <w:ind w:left="0"/>
        <w:rPr>
          <w:rFonts w:ascii="Times New Roman" w:eastAsia="Times New Roman" w:hAnsi="Times New Roman" w:cs="Times New Roman"/>
          <w:bCs/>
          <w:iCs/>
          <w:sz w:val="24"/>
          <w:szCs w:val="24"/>
        </w:rPr>
      </w:pPr>
      <w:r w:rsidRPr="00116A0E">
        <w:rPr>
          <w:rFonts w:ascii="Times New Roman" w:eastAsia="Times New Roman" w:hAnsi="Times New Roman" w:cs="Times New Roman"/>
          <w:b/>
          <w:bCs/>
          <w:iCs/>
          <w:sz w:val="24"/>
          <w:szCs w:val="24"/>
          <w:highlight w:val="yellow"/>
          <w:u w:val="single"/>
        </w:rPr>
        <w:t>I'd like to accentuate</w:t>
      </w:r>
      <w:r w:rsidR="004D7B84" w:rsidRPr="00116A0E">
        <w:rPr>
          <w:rFonts w:ascii="Times New Roman" w:eastAsia="Times New Roman" w:hAnsi="Times New Roman" w:cs="Times New Roman"/>
          <w:b/>
          <w:bCs/>
          <w:iCs/>
          <w:sz w:val="24"/>
          <w:szCs w:val="24"/>
        </w:rPr>
        <w:t>/</w:t>
      </w:r>
      <w:r w:rsidRPr="00116A0E">
        <w:rPr>
          <w:rFonts w:ascii="Times New Roman" w:eastAsia="Times New Roman" w:hAnsi="Times New Roman" w:cs="Times New Roman"/>
          <w:b/>
          <w:bCs/>
          <w:iCs/>
          <w:sz w:val="24"/>
          <w:szCs w:val="24"/>
        </w:rPr>
        <w:t>emphasize/highlight</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iCs/>
          <w:sz w:val="24"/>
          <w:szCs w:val="24"/>
        </w:rPr>
        <w:t xml:space="preserve">this point. </w:t>
      </w:r>
      <w:r w:rsidRPr="00116A0E">
        <w:rPr>
          <w:rFonts w:ascii="Times New Roman" w:eastAsia="Times New Roman" w:hAnsi="Times New Roman" w:cs="Times New Roman"/>
          <w:bCs/>
          <w:iCs/>
          <w:sz w:val="24"/>
          <w:szCs w:val="24"/>
        </w:rPr>
        <w:t>Your current job is making you very unhappy.</w:t>
      </w:r>
    </w:p>
    <w:p w:rsidR="00216C1E" w:rsidRPr="00116A0E" w:rsidRDefault="00216C1E" w:rsidP="0069190D">
      <w:pPr>
        <w:pStyle w:val="ListParagraph"/>
        <w:numPr>
          <w:ilvl w:val="0"/>
          <w:numId w:val="8"/>
        </w:numPr>
        <w:ind w:left="0"/>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highlight w:val="yellow"/>
          <w:u w:val="single"/>
        </w:rPr>
        <w:t>I'd like to stress that</w:t>
      </w:r>
      <w:r w:rsidRPr="00116A0E">
        <w:rPr>
          <w:rFonts w:ascii="Times New Roman" w:eastAsia="Times New Roman" w:hAnsi="Times New Roman" w:cs="Times New Roman"/>
          <w:b/>
          <w:bCs/>
          <w:iCs/>
          <w:sz w:val="24"/>
          <w:szCs w:val="24"/>
        </w:rPr>
        <w:t xml:space="preserve"> </w:t>
      </w:r>
      <w:r w:rsidRPr="00116A0E">
        <w:rPr>
          <w:rFonts w:ascii="Times New Roman" w:eastAsia="Times New Roman" w:hAnsi="Times New Roman" w:cs="Times New Roman"/>
          <w:iCs/>
          <w:sz w:val="24"/>
          <w:szCs w:val="24"/>
        </w:rPr>
        <w:t>you're still young enough to change careers.</w:t>
      </w:r>
    </w:p>
    <w:p w:rsidR="004D7B84" w:rsidRPr="00116A0E" w:rsidRDefault="004D7B84" w:rsidP="0069190D">
      <w:pPr>
        <w:pStyle w:val="ListParagraph"/>
        <w:numPr>
          <w:ilvl w:val="0"/>
          <w:numId w:val="8"/>
        </w:numPr>
        <w:ind w:left="0"/>
        <w:rPr>
          <w:rFonts w:ascii="Times New Roman" w:eastAsia="Times New Roman" w:hAnsi="Times New Roman" w:cs="Times New Roman"/>
          <w:iCs/>
          <w:sz w:val="24"/>
          <w:szCs w:val="24"/>
        </w:rPr>
      </w:pPr>
      <w:r w:rsidRPr="00116A0E">
        <w:rPr>
          <w:rFonts w:ascii="Times New Roman" w:eastAsia="Times New Roman" w:hAnsi="Times New Roman" w:cs="Times New Roman"/>
          <w:b/>
          <w:bCs/>
          <w:iCs/>
          <w:sz w:val="24"/>
          <w:szCs w:val="24"/>
          <w:highlight w:val="yellow"/>
          <w:u w:val="single"/>
        </w:rPr>
        <w:t>I'd like to stress that</w:t>
      </w:r>
      <w:r w:rsidRPr="00116A0E">
        <w:rPr>
          <w:rFonts w:ascii="Times New Roman" w:eastAsia="Times New Roman" w:hAnsi="Times New Roman" w:cs="Times New Roman"/>
          <w:iCs/>
          <w:sz w:val="24"/>
          <w:szCs w:val="24"/>
        </w:rPr>
        <w:t xml:space="preserve"> I fully support the idea.</w:t>
      </w:r>
    </w:p>
    <w:p w:rsidR="00E32AD1" w:rsidRPr="00116A0E" w:rsidRDefault="00E32AD1" w:rsidP="00216C1E"/>
    <w:p w:rsidR="00494623" w:rsidRPr="00116A0E" w:rsidRDefault="00494623" w:rsidP="0069190D">
      <w:pPr>
        <w:pStyle w:val="ListParagraph"/>
        <w:numPr>
          <w:ilvl w:val="0"/>
          <w:numId w:val="8"/>
        </w:numPr>
        <w:ind w:left="142"/>
      </w:pPr>
      <w:r w:rsidRPr="00116A0E">
        <w:rPr>
          <w:rFonts w:hint="eastAsia"/>
          <w:b/>
        </w:rPr>
        <w:t>突出</w:t>
      </w:r>
      <w:r w:rsidRPr="00116A0E">
        <w:rPr>
          <w:rFonts w:hint="eastAsia"/>
          <w:b/>
        </w:rPr>
        <w:t>/</w:t>
      </w:r>
      <w:r w:rsidRPr="00116A0E">
        <w:rPr>
          <w:rFonts w:hint="eastAsia"/>
          <w:b/>
        </w:rPr>
        <w:t>强调</w:t>
      </w:r>
      <w:r w:rsidRPr="00116A0E">
        <w:rPr>
          <w:rFonts w:hint="eastAsia"/>
          <w:b/>
        </w:rPr>
        <w:t xml:space="preserve">xxx </w:t>
      </w:r>
      <w:r w:rsidRPr="00116A0E">
        <w:t>accentuate </w:t>
      </w:r>
      <w:r w:rsidR="001955E4" w:rsidRPr="00116A0E">
        <w:t>/</w:t>
      </w:r>
      <w:r w:rsidR="001955E4" w:rsidRPr="00116A0E">
        <w:rPr>
          <w:rFonts w:ascii="Lucida Sans Unicode" w:hAnsi="Lucida Sans Unicode" w:cs="Lucida Sans Unicode"/>
          <w:color w:val="666666"/>
          <w:sz w:val="17"/>
          <w:szCs w:val="17"/>
          <w:shd w:val="clear" w:color="auto" w:fill="F2F2F2"/>
        </w:rPr>
        <w:t>ək'sɛntʃuet]</w:t>
      </w:r>
      <w:r w:rsidR="001955E4" w:rsidRPr="00116A0E">
        <w:t xml:space="preserve">/ </w:t>
      </w:r>
      <w:r w:rsidRPr="00116A0E">
        <w:t>/ækˈsɛntʃʊˌeɪt/ sth = </w:t>
      </w:r>
      <w:hyperlink r:id="rId102" w:history="1">
        <w:r w:rsidRPr="00116A0E">
          <w:t>emphasize</w:t>
        </w:r>
      </w:hyperlink>
      <w:r w:rsidRPr="00116A0E">
        <w:t> </w:t>
      </w:r>
      <w:ins w:id="8" w:author="Unknown">
        <w:r w:rsidRPr="00116A0E">
          <w:t>/</w:t>
        </w:r>
      </w:ins>
      <w:r w:rsidRPr="00116A0E">
        <w:t> </w:t>
      </w:r>
      <w:hyperlink r:id="rId103" w:history="1">
        <w:r w:rsidRPr="00116A0E">
          <w:t>stress</w:t>
        </w:r>
      </w:hyperlink>
      <w:r w:rsidRPr="00116A0E">
        <w:t> </w:t>
      </w:r>
      <w:ins w:id="9" w:author="Unknown">
        <w:r w:rsidRPr="00116A0E">
          <w:t>/</w:t>
        </w:r>
      </w:ins>
      <w:r w:rsidRPr="00116A0E">
        <w:t> </w:t>
      </w:r>
      <w:hyperlink r:id="rId104" w:history="1">
        <w:r w:rsidRPr="00116A0E">
          <w:t>highlight</w:t>
        </w:r>
      </w:hyperlink>
      <w:r w:rsidRPr="00116A0E">
        <w:t xml:space="preserve"> = make sth noticeable ;  V-T To accentuate something means to emphasize it or make it more </w:t>
      </w:r>
      <w:r w:rsidRPr="00116A0E">
        <w:rPr>
          <w:b/>
        </w:rPr>
        <w:t>noticeable</w:t>
      </w:r>
      <w:r w:rsidRPr="00116A0E">
        <w:t xml:space="preserve">. </w:t>
      </w:r>
      <w:r w:rsidRPr="00116A0E">
        <w:rPr>
          <w:rFonts w:hint="eastAsia"/>
        </w:rPr>
        <w:t>使突出</w:t>
      </w:r>
      <w:r w:rsidRPr="00116A0E">
        <w:rPr>
          <w:rFonts w:hint="eastAsia"/>
        </w:rPr>
        <w:t xml:space="preserve">  </w:t>
      </w:r>
      <w:r w:rsidRPr="00116A0E">
        <w:br/>
      </w:r>
      <w:r w:rsidRPr="00116A0E">
        <w:rPr>
          <w:rFonts w:hint="eastAsia"/>
        </w:rPr>
        <w:t>e.g.</w:t>
      </w:r>
      <w:r w:rsidRPr="00116A0E">
        <w:t xml:space="preserve"> His shaven head </w:t>
      </w:r>
      <w:r w:rsidRPr="00116A0E">
        <w:rPr>
          <w:b/>
        </w:rPr>
        <w:t>accentuates</w:t>
      </w:r>
      <w:r w:rsidRPr="00116A0E">
        <w:t xml:space="preserve"> his large round face. </w:t>
      </w:r>
      <w:r w:rsidRPr="00116A0E">
        <w:rPr>
          <w:rFonts w:hint="eastAsia"/>
        </w:rPr>
        <w:t>他剃了的光头</w:t>
      </w:r>
      <w:r w:rsidRPr="00116A0E">
        <w:rPr>
          <w:rFonts w:hint="eastAsia"/>
          <w:b/>
        </w:rPr>
        <w:t>突出了</w:t>
      </w:r>
      <w:r w:rsidRPr="00116A0E">
        <w:rPr>
          <w:rFonts w:hint="eastAsia"/>
        </w:rPr>
        <w:t>他的大圆脸。</w:t>
      </w:r>
      <w:r w:rsidRPr="00116A0E">
        <w:rPr>
          <w:rFonts w:hint="eastAsia"/>
        </w:rPr>
        <w:t xml:space="preserve"> </w:t>
      </w:r>
      <w:r w:rsidRPr="00116A0E">
        <w:br/>
        <w:t>E.g. The lighting wall serves to accentuate the nature of the material </w:t>
      </w:r>
      <w:r w:rsidRPr="00116A0E">
        <w:rPr>
          <w:rFonts w:hint="eastAsia"/>
        </w:rPr>
        <w:t>是用来</w:t>
      </w:r>
      <w:r w:rsidRPr="00116A0E">
        <w:rPr>
          <w:rFonts w:hint="eastAsia"/>
        </w:rPr>
        <w:t xml:space="preserve"> </w:t>
      </w:r>
      <w:r w:rsidRPr="00116A0E">
        <w:rPr>
          <w:rFonts w:hint="eastAsia"/>
          <w:b/>
        </w:rPr>
        <w:t>强调</w:t>
      </w:r>
      <w:r w:rsidRPr="00116A0E">
        <w:rPr>
          <w:rFonts w:hint="eastAsia"/>
        </w:rPr>
        <w:t xml:space="preserve"> </w:t>
      </w:r>
      <w:r w:rsidRPr="00116A0E">
        <w:rPr>
          <w:rFonts w:hint="eastAsia"/>
        </w:rPr>
        <w:t>材料的自然性</w:t>
      </w:r>
    </w:p>
    <w:p w:rsidR="00E32AD1" w:rsidRPr="00116A0E" w:rsidRDefault="00E32AD1" w:rsidP="00216C1E"/>
    <w:p w:rsidR="00E32AD1" w:rsidRPr="00116A0E" w:rsidRDefault="00806A37" w:rsidP="00960BF6">
      <w:pPr>
        <w:pStyle w:val="Heading2"/>
        <w:rPr>
          <w:lang w:val="en-US"/>
        </w:rPr>
      </w:pPr>
      <w:r>
        <w:rPr>
          <w:lang w:val="en-US"/>
        </w:rPr>
        <w:t>done</w:t>
      </w:r>
      <w:r w:rsidR="00960BF6" w:rsidRPr="00116A0E">
        <w:rPr>
          <w:lang w:val="en-US"/>
        </w:rPr>
        <w:t xml:space="preserve"> mp3) video</w:t>
      </w:r>
      <w:r w:rsidR="00453AD4" w:rsidRPr="00116A0E">
        <w:rPr>
          <w:lang w:val="en-US"/>
        </w:rPr>
        <w:t>: stress your points/arguments</w:t>
      </w:r>
    </w:p>
    <w:p w:rsidR="00960BF6" w:rsidRPr="00116A0E" w:rsidRDefault="00960BF6" w:rsidP="00E32AD1">
      <w:pPr>
        <w:rPr>
          <w:lang w:val="en-US"/>
        </w:rPr>
      </w:pPr>
      <w:r w:rsidRPr="00116A0E">
        <w:rPr>
          <w:noProof/>
        </w:rPr>
        <w:drawing>
          <wp:inline distT="0" distB="0" distL="0" distR="0" wp14:anchorId="6401486F" wp14:editId="72DE28B4">
            <wp:extent cx="4469642" cy="2703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72276" cy="276508"/>
                    </a:xfrm>
                    <a:prstGeom prst="rect">
                      <a:avLst/>
                    </a:prstGeom>
                  </pic:spPr>
                </pic:pic>
              </a:graphicData>
            </a:graphic>
          </wp:inline>
        </w:drawing>
      </w:r>
    </w:p>
    <w:p w:rsidR="00E32AD1" w:rsidRPr="00116A0E" w:rsidRDefault="00E32AD1" w:rsidP="00E32AD1"/>
    <w:p w:rsidR="0058359D" w:rsidRPr="00116A0E" w:rsidRDefault="00E32AD1" w:rsidP="0058359D">
      <w:pPr>
        <w:pStyle w:val="Heading2"/>
      </w:pPr>
      <w:r w:rsidRPr="00116A0E">
        <w:rPr>
          <w:lang w:val="en-US"/>
        </w:rPr>
        <w:t>3</w:t>
      </w:r>
      <w:r w:rsidRPr="00116A0E">
        <w:rPr>
          <w:vertAlign w:val="superscript"/>
          <w:lang w:val="en-US"/>
        </w:rPr>
        <w:t>rd</w:t>
      </w:r>
      <w:r w:rsidRPr="00116A0E">
        <w:rPr>
          <w:lang w:val="en-US"/>
        </w:rPr>
        <w:t xml:space="preserve"> row)</w:t>
      </w:r>
      <w:r w:rsidR="0058359D" w:rsidRPr="00116A0E">
        <w:rPr>
          <w:lang w:val="en-US"/>
        </w:rPr>
        <w:t xml:space="preserve"> </w:t>
      </w:r>
      <w:r w:rsidR="0058359D" w:rsidRPr="00116A0E">
        <w:t>Showing contrast (comparison and contrast)</w:t>
      </w:r>
    </w:p>
    <w:p w:rsidR="00E32AD1" w:rsidRPr="00116A0E" w:rsidRDefault="0058359D" w:rsidP="0058359D">
      <w:pPr>
        <w:rPr>
          <w:b/>
        </w:rPr>
      </w:pPr>
      <w:r w:rsidRPr="004E7904">
        <w:rPr>
          <w:b/>
          <w:highlight w:val="yellow"/>
        </w:rPr>
        <w:t xml:space="preserve">See unit </w:t>
      </w:r>
      <w:r w:rsidRPr="004E7904">
        <w:rPr>
          <w:rFonts w:hint="eastAsia"/>
          <w:b/>
          <w:highlight w:val="yellow"/>
        </w:rPr>
        <w:t>“</w:t>
      </w:r>
      <w:r w:rsidRPr="004E7904">
        <w:rPr>
          <w:b/>
          <w:highlight w:val="yellow"/>
        </w:rPr>
        <w:t>education and training</w:t>
      </w:r>
      <w:r w:rsidRPr="004E7904">
        <w:rPr>
          <w:rFonts w:hint="eastAsia"/>
          <w:b/>
          <w:highlight w:val="yellow"/>
        </w:rPr>
        <w:t>”</w:t>
      </w:r>
      <w:r w:rsidRPr="004E7904">
        <w:rPr>
          <w:b/>
          <w:highlight w:val="yellow"/>
        </w:rPr>
        <w:t xml:space="preserve"> &gt; compa</w:t>
      </w:r>
      <w:r w:rsidR="00C43FC7" w:rsidRPr="004E7904">
        <w:rPr>
          <w:b/>
          <w:highlight w:val="yellow"/>
        </w:rPr>
        <w:t>rison by using the Venn Diagram</w:t>
      </w:r>
    </w:p>
    <w:tbl>
      <w:tblPr>
        <w:tblStyle w:val="TableGrid"/>
        <w:tblW w:w="10491" w:type="dxa"/>
        <w:tblInd w:w="-431" w:type="dxa"/>
        <w:tblLook w:val="04A0" w:firstRow="1" w:lastRow="0" w:firstColumn="1" w:lastColumn="0" w:noHBand="0" w:noVBand="1"/>
      </w:tblPr>
      <w:tblGrid>
        <w:gridCol w:w="6522"/>
        <w:gridCol w:w="3969"/>
      </w:tblGrid>
      <w:tr w:rsidR="002106F5" w:rsidRPr="00116A0E" w:rsidTr="001A14E3">
        <w:tc>
          <w:tcPr>
            <w:tcW w:w="6522" w:type="dxa"/>
          </w:tcPr>
          <w:p w:rsidR="002106F5" w:rsidRPr="00116A0E" w:rsidRDefault="00C43FC7" w:rsidP="0058359D">
            <w:pPr>
              <w:rPr>
                <w:b/>
              </w:rPr>
            </w:pPr>
            <w:r w:rsidRPr="00116A0E">
              <w:rPr>
                <w:b/>
              </w:rPr>
              <w:t xml:space="preserve"> </w:t>
            </w:r>
            <w:r w:rsidR="002106F5" w:rsidRPr="00116A0E">
              <w:rPr>
                <w:b/>
              </w:rPr>
              <w:t>Contrast</w:t>
            </w:r>
          </w:p>
        </w:tc>
        <w:tc>
          <w:tcPr>
            <w:tcW w:w="3969" w:type="dxa"/>
          </w:tcPr>
          <w:p w:rsidR="002106F5" w:rsidRPr="00116A0E" w:rsidRDefault="002106F5" w:rsidP="0058359D">
            <w:pPr>
              <w:rPr>
                <w:b/>
              </w:rPr>
            </w:pPr>
            <w:r w:rsidRPr="00116A0E">
              <w:rPr>
                <w:b/>
              </w:rPr>
              <w:t>Addition</w:t>
            </w:r>
          </w:p>
        </w:tc>
      </w:tr>
      <w:tr w:rsidR="002106F5" w:rsidRPr="00116A0E" w:rsidTr="001A14E3">
        <w:tc>
          <w:tcPr>
            <w:tcW w:w="6522" w:type="dxa"/>
          </w:tcPr>
          <w:p w:rsidR="002106F5" w:rsidRPr="00116A0E" w:rsidRDefault="002106F5" w:rsidP="0069190D">
            <w:pPr>
              <w:pStyle w:val="ListParagraph"/>
              <w:numPr>
                <w:ilvl w:val="0"/>
                <w:numId w:val="9"/>
              </w:numPr>
              <w:rPr>
                <w:lang w:val="en-US"/>
              </w:rPr>
            </w:pPr>
            <w:r w:rsidRPr="00116A0E">
              <w:rPr>
                <w:lang w:val="en-US"/>
              </w:rPr>
              <w:t xml:space="preserve">On the contrary, </w:t>
            </w:r>
            <w:proofErr w:type="gramStart"/>
            <w:r w:rsidRPr="00116A0E">
              <w:rPr>
                <w:lang w:val="en-US"/>
              </w:rPr>
              <w:t>xxx</w:t>
            </w:r>
            <w:r w:rsidR="00F17F73" w:rsidRPr="00116A0E">
              <w:rPr>
                <w:lang w:val="en-US"/>
              </w:rPr>
              <w:t xml:space="preserve">  </w:t>
            </w:r>
            <w:r w:rsidR="00F17F73" w:rsidRPr="00116A0E">
              <w:rPr>
                <w:rFonts w:hint="eastAsia"/>
                <w:lang w:val="en-US"/>
              </w:rPr>
              <w:t>相反</w:t>
            </w:r>
            <w:proofErr w:type="gramEnd"/>
            <w:r w:rsidR="00F17F73" w:rsidRPr="00116A0E">
              <w:rPr>
                <w:lang w:val="en-US"/>
              </w:rPr>
              <w:t>…</w:t>
            </w:r>
          </w:p>
          <w:p w:rsidR="002106F5" w:rsidRPr="00116A0E" w:rsidRDefault="002106F5" w:rsidP="0069190D">
            <w:pPr>
              <w:pStyle w:val="ListParagraph"/>
              <w:numPr>
                <w:ilvl w:val="0"/>
                <w:numId w:val="9"/>
              </w:numPr>
              <w:ind w:right="-541"/>
              <w:rPr>
                <w:lang w:val="en-US"/>
              </w:rPr>
            </w:pPr>
            <w:r w:rsidRPr="00116A0E">
              <w:rPr>
                <w:lang w:val="en-US"/>
              </w:rPr>
              <w:t xml:space="preserve">In </w:t>
            </w:r>
            <w:r w:rsidRPr="00116A0E">
              <w:rPr>
                <w:b/>
                <w:lang w:val="en-US"/>
              </w:rPr>
              <w:t>stark</w:t>
            </w:r>
            <w:r w:rsidRPr="00116A0E">
              <w:rPr>
                <w:lang w:val="en-US"/>
              </w:rPr>
              <w:t xml:space="preserve"> contrast to sth, </w:t>
            </w:r>
            <w:r w:rsidRPr="00116A0E">
              <w:rPr>
                <w:rFonts w:hint="eastAsia"/>
                <w:lang w:val="en-US"/>
              </w:rPr>
              <w:t>与</w:t>
            </w:r>
            <w:r w:rsidRPr="00116A0E">
              <w:rPr>
                <w:lang w:val="en-US"/>
              </w:rPr>
              <w:t>…</w:t>
            </w:r>
            <w:r w:rsidRPr="00116A0E">
              <w:rPr>
                <w:rFonts w:hint="eastAsia"/>
                <w:lang w:val="en-US"/>
              </w:rPr>
              <w:t>形成</w:t>
            </w:r>
            <w:r w:rsidRPr="00116A0E">
              <w:rPr>
                <w:rFonts w:hint="eastAsia"/>
                <w:lang w:val="en-US"/>
              </w:rPr>
              <w:t>(</w:t>
            </w:r>
            <w:r w:rsidRPr="00116A0E">
              <w:rPr>
                <w:rFonts w:hint="eastAsia"/>
                <w:lang w:val="en-US"/>
              </w:rPr>
              <w:t>鲜明的</w:t>
            </w:r>
            <w:r w:rsidRPr="00116A0E">
              <w:rPr>
                <w:rFonts w:hint="eastAsia"/>
                <w:lang w:val="en-US"/>
              </w:rPr>
              <w:t>)</w:t>
            </w:r>
            <w:r w:rsidRPr="00116A0E">
              <w:rPr>
                <w:rFonts w:hint="eastAsia"/>
                <w:lang w:val="en-US"/>
              </w:rPr>
              <w:t>对</w:t>
            </w:r>
            <w:r w:rsidRPr="00116A0E">
              <w:rPr>
                <w:lang w:val="en-US"/>
              </w:rPr>
              <w:t>比</w:t>
            </w:r>
          </w:p>
          <w:p w:rsidR="002106F5" w:rsidRPr="00116A0E" w:rsidRDefault="002106F5" w:rsidP="0069190D">
            <w:pPr>
              <w:pStyle w:val="ListParagraph"/>
              <w:numPr>
                <w:ilvl w:val="0"/>
                <w:numId w:val="9"/>
              </w:numPr>
              <w:rPr>
                <w:lang w:val="en-US"/>
              </w:rPr>
            </w:pPr>
            <w:r w:rsidRPr="00116A0E">
              <w:rPr>
                <w:lang w:val="en-US"/>
              </w:rPr>
              <w:t>…</w:t>
            </w:r>
            <w:r w:rsidRPr="00116A0E">
              <w:rPr>
                <w:b/>
                <w:lang w:val="en-US"/>
              </w:rPr>
              <w:t>whereas</w:t>
            </w:r>
            <w:r w:rsidRPr="00116A0E">
              <w:rPr>
                <w:lang w:val="en-US"/>
              </w:rPr>
              <w:t>, xxx</w:t>
            </w:r>
          </w:p>
          <w:p w:rsidR="002106F5" w:rsidRPr="00116A0E" w:rsidRDefault="002106F5" w:rsidP="0069190D">
            <w:pPr>
              <w:pStyle w:val="ListParagraph"/>
              <w:numPr>
                <w:ilvl w:val="0"/>
                <w:numId w:val="9"/>
              </w:numPr>
              <w:rPr>
                <w:b/>
                <w:lang w:val="en-US"/>
              </w:rPr>
            </w:pPr>
            <w:r w:rsidRPr="00116A0E">
              <w:rPr>
                <w:b/>
                <w:lang w:val="en-US"/>
              </w:rPr>
              <w:t>…nevertheless, xxx</w:t>
            </w:r>
            <w:r w:rsidR="0076748E" w:rsidRPr="00116A0E">
              <w:rPr>
                <w:b/>
                <w:lang w:val="en-US"/>
              </w:rPr>
              <w:t xml:space="preserve"> (</w:t>
            </w:r>
            <w:r w:rsidR="0076748E" w:rsidRPr="00116A0E">
              <w:rPr>
                <w:rFonts w:hint="eastAsia"/>
                <w:b/>
                <w:lang w:val="en-US"/>
              </w:rPr>
              <w:t>然而，尽管如此</w:t>
            </w:r>
            <w:r w:rsidR="0076748E" w:rsidRPr="00116A0E">
              <w:rPr>
                <w:rFonts w:hint="eastAsia"/>
                <w:b/>
                <w:lang w:val="en-US"/>
              </w:rPr>
              <w:t>)</w:t>
            </w:r>
          </w:p>
          <w:p w:rsidR="001A14E3" w:rsidRPr="00116A0E" w:rsidRDefault="001A14E3" w:rsidP="0069190D">
            <w:pPr>
              <w:pStyle w:val="ListParagraph"/>
              <w:numPr>
                <w:ilvl w:val="0"/>
                <w:numId w:val="9"/>
              </w:numPr>
              <w:rPr>
                <w:lang w:val="en-US"/>
              </w:rPr>
            </w:pPr>
            <w:r w:rsidRPr="00116A0E">
              <w:rPr>
                <w:b/>
                <w:lang w:val="en-US"/>
              </w:rPr>
              <w:t>nonetheless /ˌnʌnðəˈlɛs/</w:t>
            </w:r>
            <w:r w:rsidRPr="00116A0E">
              <w:rPr>
                <w:rFonts w:hint="eastAsia"/>
                <w:b/>
                <w:lang w:val="en-US"/>
              </w:rPr>
              <w:t>尽管如此</w:t>
            </w:r>
            <w:r w:rsidRPr="00116A0E">
              <w:rPr>
                <w:rFonts w:hint="eastAsia"/>
                <w:lang w:val="en-US"/>
              </w:rPr>
              <w:t xml:space="preserve">  </w:t>
            </w:r>
            <w:r w:rsidR="00E40705" w:rsidRPr="00116A0E">
              <w:rPr>
                <w:lang w:val="en-US"/>
              </w:rPr>
              <w:br/>
            </w:r>
            <w:r w:rsidRPr="00116A0E">
              <w:rPr>
                <w:rFonts w:hint="eastAsia"/>
                <w:lang w:val="en-US"/>
              </w:rPr>
              <w:t xml:space="preserve">e.g. </w:t>
            </w:r>
            <w:r w:rsidRPr="00116A0E">
              <w:rPr>
                <w:lang w:val="en-US"/>
              </w:rPr>
              <w:t xml:space="preserve">There was still a long way to go. </w:t>
            </w:r>
            <w:r w:rsidRPr="00116A0E">
              <w:rPr>
                <w:b/>
                <w:lang w:val="en-US"/>
              </w:rPr>
              <w:t>Nonetheless</w:t>
            </w:r>
            <w:r w:rsidRPr="00116A0E">
              <w:rPr>
                <w:lang w:val="en-US"/>
              </w:rPr>
              <w:t xml:space="preserve">, some progress had been made. </w:t>
            </w:r>
            <w:r w:rsidRPr="00116A0E">
              <w:rPr>
                <w:rFonts w:hint="eastAsia"/>
                <w:lang w:val="en-US"/>
              </w:rPr>
              <w:t>尽管如此</w:t>
            </w:r>
            <w:r w:rsidRPr="00116A0E">
              <w:rPr>
                <w:rFonts w:hint="eastAsia"/>
                <w:lang w:val="en-US"/>
              </w:rPr>
              <w:t xml:space="preserve">, </w:t>
            </w:r>
            <w:r w:rsidRPr="00116A0E">
              <w:rPr>
                <w:rFonts w:hint="eastAsia"/>
                <w:lang w:val="en-US"/>
              </w:rPr>
              <w:t>还是取得了一些进步</w:t>
            </w:r>
          </w:p>
          <w:p w:rsidR="002106F5" w:rsidRPr="00116A0E" w:rsidRDefault="002106F5" w:rsidP="0069190D">
            <w:pPr>
              <w:pStyle w:val="ListParagraph"/>
              <w:numPr>
                <w:ilvl w:val="0"/>
                <w:numId w:val="9"/>
              </w:numPr>
              <w:rPr>
                <w:lang w:val="en-US"/>
              </w:rPr>
            </w:pPr>
            <w:r w:rsidRPr="00116A0E">
              <w:rPr>
                <w:lang w:val="en-US"/>
              </w:rPr>
              <w:t xml:space="preserve">… actually, </w:t>
            </w:r>
          </w:p>
          <w:p w:rsidR="002106F5" w:rsidRPr="00116A0E" w:rsidRDefault="00C12016" w:rsidP="0069190D">
            <w:pPr>
              <w:pStyle w:val="ListParagraph"/>
              <w:numPr>
                <w:ilvl w:val="0"/>
                <w:numId w:val="9"/>
              </w:numPr>
              <w:rPr>
                <w:lang w:val="en-US"/>
              </w:rPr>
            </w:pPr>
            <w:r w:rsidRPr="00116A0E">
              <w:rPr>
                <w:lang w:val="en-US"/>
              </w:rPr>
              <w:t xml:space="preserve">On the </w:t>
            </w:r>
            <w:proofErr w:type="gramStart"/>
            <w:r w:rsidRPr="00116A0E">
              <w:rPr>
                <w:lang w:val="en-US"/>
              </w:rPr>
              <w:t>one  hand</w:t>
            </w:r>
            <w:proofErr w:type="gramEnd"/>
            <w:r w:rsidRPr="00116A0E">
              <w:rPr>
                <w:lang w:val="en-US"/>
              </w:rPr>
              <w:t>, xxxx</w:t>
            </w:r>
            <w:r w:rsidR="002106F5" w:rsidRPr="00116A0E">
              <w:rPr>
                <w:lang w:val="en-US"/>
              </w:rPr>
              <w:t>… on the other hand</w:t>
            </w:r>
          </w:p>
          <w:p w:rsidR="002106F5" w:rsidRPr="00116A0E" w:rsidRDefault="002106F5" w:rsidP="0058359D">
            <w:pPr>
              <w:rPr>
                <w:b/>
              </w:rPr>
            </w:pPr>
          </w:p>
        </w:tc>
        <w:tc>
          <w:tcPr>
            <w:tcW w:w="3969" w:type="dxa"/>
          </w:tcPr>
          <w:p w:rsidR="002106F5" w:rsidRPr="00116A0E" w:rsidRDefault="002106F5" w:rsidP="0069190D">
            <w:pPr>
              <w:pStyle w:val="ListParagraph"/>
              <w:numPr>
                <w:ilvl w:val="0"/>
                <w:numId w:val="9"/>
              </w:numPr>
            </w:pPr>
            <w:r w:rsidRPr="00116A0E">
              <w:t>On top of that (additionally)</w:t>
            </w:r>
          </w:p>
          <w:p w:rsidR="003E5603" w:rsidRPr="00116A0E" w:rsidRDefault="003E5603" w:rsidP="0069190D">
            <w:pPr>
              <w:pStyle w:val="ListParagraph"/>
              <w:numPr>
                <w:ilvl w:val="0"/>
                <w:numId w:val="9"/>
              </w:numPr>
            </w:pPr>
            <w:r w:rsidRPr="00116A0E">
              <w:rPr>
                <w:b/>
                <w:u w:val="single"/>
              </w:rPr>
              <w:t>F</w:t>
            </w:r>
            <w:r w:rsidR="00E40705" w:rsidRPr="00116A0E">
              <w:rPr>
                <w:b/>
                <w:u w:val="single"/>
              </w:rPr>
              <w:t>urthermore</w:t>
            </w:r>
            <w:r w:rsidRPr="00116A0E">
              <w:rPr>
                <w:b/>
                <w:u w:val="single"/>
              </w:rPr>
              <w:t xml:space="preserve"> = moreover</w:t>
            </w:r>
            <w:r w:rsidR="00715AD2" w:rsidRPr="00116A0E">
              <w:rPr>
                <w:b/>
                <w:u w:val="single"/>
              </w:rPr>
              <w:t xml:space="preserve"> = in addition = additionally</w:t>
            </w:r>
            <w:r w:rsidRPr="00116A0E">
              <w:t xml:space="preserve">:  used to introduce a piece of information or opinion that adds to or supports the previous one. </w:t>
            </w:r>
            <w:r w:rsidRPr="00116A0E">
              <w:t>此</w:t>
            </w:r>
            <w:r w:rsidRPr="00116A0E">
              <w:rPr>
                <w:rFonts w:hint="eastAsia"/>
              </w:rPr>
              <w:t>外</w:t>
            </w:r>
          </w:p>
          <w:p w:rsidR="002106F5" w:rsidRPr="00116A0E" w:rsidRDefault="002106F5" w:rsidP="0069190D">
            <w:pPr>
              <w:pStyle w:val="ListParagraph"/>
              <w:numPr>
                <w:ilvl w:val="0"/>
                <w:numId w:val="9"/>
              </w:numPr>
              <w:rPr>
                <w:b/>
              </w:rPr>
            </w:pPr>
            <w:r w:rsidRPr="00116A0E">
              <w:t>besides</w:t>
            </w:r>
          </w:p>
        </w:tc>
      </w:tr>
    </w:tbl>
    <w:p w:rsidR="002106F5" w:rsidRPr="00116A0E" w:rsidRDefault="002106F5" w:rsidP="0058359D">
      <w:pPr>
        <w:rPr>
          <w:b/>
        </w:rPr>
      </w:pPr>
    </w:p>
    <w:p w:rsidR="003E5603" w:rsidRPr="00116A0E" w:rsidRDefault="003537A8" w:rsidP="003537A8">
      <w:pPr>
        <w:pStyle w:val="NormalWeb"/>
      </w:pPr>
      <w:r w:rsidRPr="00116A0E">
        <w:t>I asked her why she never ate fruit. she replied, '</w:t>
      </w:r>
      <w:r w:rsidR="003E5603" w:rsidRPr="00116A0E">
        <w:t xml:space="preserve">' </w:t>
      </w:r>
      <w:r w:rsidR="003E5603" w:rsidRPr="00116A0E">
        <w:rPr>
          <w:rStyle w:val="ets-act-tpd-item-sc"/>
          <w:rFonts w:eastAsiaTheme="majorEastAsia"/>
          <w:b/>
        </w:rPr>
        <w:t>Actually</w:t>
      </w:r>
      <w:r w:rsidR="003E5603" w:rsidRPr="00116A0E">
        <w:rPr>
          <w:rStyle w:val="ets-act-tpd-item-sc"/>
          <w:rFonts w:eastAsiaTheme="majorEastAsia"/>
        </w:rPr>
        <w:t xml:space="preserve">, </w:t>
      </w:r>
      <w:r w:rsidRPr="00116A0E">
        <w:t>I much prefer vegetables.'</w:t>
      </w:r>
    </w:p>
    <w:p w:rsidR="003E5603" w:rsidRPr="00116A0E" w:rsidRDefault="003537A8" w:rsidP="003537A8">
      <w:pPr>
        <w:pStyle w:val="NormalWeb"/>
      </w:pPr>
      <w:r w:rsidRPr="00116A0E">
        <w:rPr>
          <w:b/>
          <w:highlight w:val="yellow"/>
          <w:u w:val="single"/>
        </w:rPr>
        <w:t>On the one hand,</w:t>
      </w:r>
      <w:r w:rsidRPr="00116A0E">
        <w:t xml:space="preserve"> I agree with many of the new minister's policies. </w:t>
      </w:r>
      <w:r w:rsidRPr="00116A0E">
        <w:rPr>
          <w:b/>
          <w:highlight w:val="yellow"/>
          <w:u w:val="single"/>
        </w:rPr>
        <w:t xml:space="preserve">On the other hand, </w:t>
      </w:r>
      <w:r w:rsidRPr="00116A0E">
        <w:t>I don't trust him one little bit.</w:t>
      </w:r>
    </w:p>
    <w:p w:rsidR="00B829B3" w:rsidRPr="00116A0E" w:rsidRDefault="003537A8" w:rsidP="003537A8">
      <w:pPr>
        <w:pStyle w:val="NormalWeb"/>
      </w:pPr>
      <w:r w:rsidRPr="00116A0E">
        <w:lastRenderedPageBreak/>
        <w:t xml:space="preserve">I had failed to deliver my project on time. </w:t>
      </w:r>
      <w:r w:rsidRPr="00116A0E">
        <w:rPr>
          <w:b/>
          <w:highlight w:val="yellow"/>
          <w:u w:val="single"/>
        </w:rPr>
        <w:t xml:space="preserve">In </w:t>
      </w:r>
      <w:proofErr w:type="gramStart"/>
      <w:r w:rsidRPr="00116A0E">
        <w:rPr>
          <w:b/>
          <w:highlight w:val="yellow"/>
          <w:u w:val="single"/>
        </w:rPr>
        <w:t>addition</w:t>
      </w:r>
      <w:proofErr w:type="gramEnd"/>
      <w:r w:rsidR="003E5603" w:rsidRPr="00116A0E">
        <w:rPr>
          <w:b/>
          <w:highlight w:val="yellow"/>
          <w:u w:val="single"/>
        </w:rPr>
        <w:t>/additionally/furthermore</w:t>
      </w:r>
      <w:r w:rsidR="00F91F79" w:rsidRPr="00116A0E">
        <w:rPr>
          <w:b/>
          <w:highlight w:val="yellow"/>
          <w:u w:val="single"/>
        </w:rPr>
        <w:t>/Moreover</w:t>
      </w:r>
      <w:r w:rsidRPr="00116A0E">
        <w:t>, the prototype had a number of serious problems. My boss was not at all happy. </w:t>
      </w:r>
    </w:p>
    <w:p w:rsidR="00715AD2" w:rsidRPr="00116A0E" w:rsidRDefault="003537A8" w:rsidP="003537A8">
      <w:pPr>
        <w:pStyle w:val="NormalWeb"/>
      </w:pPr>
      <w:r w:rsidRPr="00116A0E">
        <w:br/>
        <w:t xml:space="preserve">The reporter accused her of making up the story and pretending it was true. </w:t>
      </w:r>
      <w:r w:rsidRPr="00116A0E">
        <w:rPr>
          <w:b/>
          <w:u w:val="single"/>
        </w:rPr>
        <w:t xml:space="preserve">'On the </w:t>
      </w:r>
      <w:proofErr w:type="gramStart"/>
      <w:r w:rsidRPr="00116A0E">
        <w:rPr>
          <w:rStyle w:val="ets-act-tpd-item-sc"/>
          <w:rFonts w:eastAsiaTheme="majorEastAsia"/>
          <w:b/>
          <w:u w:val="single"/>
        </w:rPr>
        <w:t>contrary</w:t>
      </w:r>
      <w:r w:rsidRPr="00116A0E">
        <w:rPr>
          <w:rStyle w:val="ets-act-tpd-item-sc"/>
          <w:rFonts w:eastAsiaTheme="majorEastAsia"/>
        </w:rPr>
        <w:t xml:space="preserve"> </w:t>
      </w:r>
      <w:r w:rsidRPr="00116A0E">
        <w:t>,</w:t>
      </w:r>
      <w:proofErr w:type="gramEnd"/>
      <w:r w:rsidRPr="00116A0E">
        <w:t xml:space="preserve"> every word is true,' the writer replied.</w:t>
      </w:r>
    </w:p>
    <w:p w:rsidR="00715AD2" w:rsidRPr="00116A0E" w:rsidRDefault="003537A8" w:rsidP="003537A8">
      <w:pPr>
        <w:pStyle w:val="NormalWeb"/>
      </w:pPr>
      <w:r w:rsidRPr="00116A0E">
        <w:t xml:space="preserve">The liberal politician believes in free healthcare and education, </w:t>
      </w:r>
      <w:r w:rsidRPr="00116A0E">
        <w:rPr>
          <w:rStyle w:val="ets-act-tpd-item-sc"/>
          <w:rFonts w:eastAsiaTheme="majorEastAsia"/>
          <w:b/>
          <w:u w:val="single"/>
        </w:rPr>
        <w:t>while</w:t>
      </w:r>
      <w:r w:rsidRPr="00116A0E">
        <w:rPr>
          <w:rStyle w:val="ets-act-tpd-item-sc"/>
          <w:rFonts w:eastAsiaTheme="majorEastAsia"/>
        </w:rPr>
        <w:t xml:space="preserve"> </w:t>
      </w:r>
      <w:r w:rsidRPr="00116A0E">
        <w:t>her conservative opponent believes in tax breaks for new businesses.</w:t>
      </w:r>
    </w:p>
    <w:p w:rsidR="003537A8" w:rsidRPr="00116A0E" w:rsidRDefault="003537A8" w:rsidP="003537A8">
      <w:pPr>
        <w:pStyle w:val="NormalWeb"/>
      </w:pPr>
      <w:r w:rsidRPr="00116A0E">
        <w:t xml:space="preserve">It had been raining all day. </w:t>
      </w:r>
      <w:r w:rsidRPr="00116A0E">
        <w:rPr>
          <w:highlight w:val="yellow"/>
        </w:rPr>
        <w:t>Nevertheless</w:t>
      </w:r>
      <w:r w:rsidR="00715AD2" w:rsidRPr="00116A0E">
        <w:rPr>
          <w:b/>
          <w:highlight w:val="yellow"/>
          <w:u w:val="single"/>
        </w:rPr>
        <w:t>/nonetheless</w:t>
      </w:r>
      <w:r w:rsidR="00715AD2" w:rsidRPr="00116A0E">
        <w:rPr>
          <w:rFonts w:ascii="SimSun" w:eastAsia="SimSun" w:hAnsi="SimSun" w:cs="SimSun" w:hint="eastAsia"/>
          <w:b/>
          <w:highlight w:val="yellow"/>
          <w:u w:val="single"/>
        </w:rPr>
        <w:t>尽管如此</w:t>
      </w:r>
      <w:r w:rsidRPr="00116A0E">
        <w:t>, we decided to play the soccer match.</w:t>
      </w:r>
    </w:p>
    <w:p w:rsidR="0008062F" w:rsidRPr="00116A0E" w:rsidRDefault="0008062F" w:rsidP="003537A8">
      <w:pPr>
        <w:pStyle w:val="NormalWeb"/>
      </w:pPr>
      <w:r w:rsidRPr="00116A0E">
        <w:t xml:space="preserve">e.g. </w:t>
      </w:r>
    </w:p>
    <w:p w:rsidR="0008062F" w:rsidRPr="00116A0E" w:rsidRDefault="0008062F" w:rsidP="003537A8">
      <w:pPr>
        <w:pStyle w:val="NormalWeb"/>
      </w:pPr>
      <w:r w:rsidRPr="00116A0E">
        <w:rPr>
          <w:noProof/>
        </w:rPr>
        <w:drawing>
          <wp:inline distT="0" distB="0" distL="0" distR="0" wp14:anchorId="431622ED" wp14:editId="4E185B6F">
            <wp:extent cx="6016625" cy="1459230"/>
            <wp:effectExtent l="0" t="0" r="317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6625" cy="1459230"/>
                    </a:xfrm>
                    <a:prstGeom prst="rect">
                      <a:avLst/>
                    </a:prstGeom>
                  </pic:spPr>
                </pic:pic>
              </a:graphicData>
            </a:graphic>
          </wp:inline>
        </w:drawing>
      </w:r>
    </w:p>
    <w:p w:rsidR="00746518" w:rsidRPr="00116A0E" w:rsidRDefault="00746518" w:rsidP="003537A8">
      <w:pPr>
        <w:pStyle w:val="NormalWeb"/>
      </w:pPr>
      <w:r w:rsidRPr="00116A0E">
        <w:rPr>
          <w:noProof/>
        </w:rPr>
        <w:drawing>
          <wp:inline distT="0" distB="0" distL="0" distR="0" wp14:anchorId="2F4342AA" wp14:editId="70F8EB29">
            <wp:extent cx="6016625" cy="154368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6625" cy="1543685"/>
                    </a:xfrm>
                    <a:prstGeom prst="rect">
                      <a:avLst/>
                    </a:prstGeom>
                  </pic:spPr>
                </pic:pic>
              </a:graphicData>
            </a:graphic>
          </wp:inline>
        </w:drawing>
      </w:r>
    </w:p>
    <w:p w:rsidR="00746518" w:rsidRPr="00116A0E" w:rsidRDefault="00746518" w:rsidP="003537A8">
      <w:pPr>
        <w:pStyle w:val="NormalWeb"/>
      </w:pPr>
      <w:r w:rsidRPr="00116A0E">
        <w:rPr>
          <w:noProof/>
        </w:rPr>
        <w:drawing>
          <wp:inline distT="0" distB="0" distL="0" distR="0" wp14:anchorId="2E64E0C4" wp14:editId="07024CF2">
            <wp:extent cx="6016625" cy="1311275"/>
            <wp:effectExtent l="0" t="0" r="317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6625" cy="1311275"/>
                    </a:xfrm>
                    <a:prstGeom prst="rect">
                      <a:avLst/>
                    </a:prstGeom>
                  </pic:spPr>
                </pic:pic>
              </a:graphicData>
            </a:graphic>
          </wp:inline>
        </w:drawing>
      </w:r>
    </w:p>
    <w:p w:rsidR="00746518" w:rsidRPr="00116A0E" w:rsidRDefault="00746518" w:rsidP="003537A8">
      <w:pPr>
        <w:pStyle w:val="NormalWeb"/>
      </w:pPr>
      <w:r w:rsidRPr="00116A0E">
        <w:rPr>
          <w:noProof/>
        </w:rPr>
        <w:drawing>
          <wp:inline distT="0" distB="0" distL="0" distR="0" wp14:anchorId="3F1429B7" wp14:editId="70FA95AD">
            <wp:extent cx="6016625" cy="945515"/>
            <wp:effectExtent l="0" t="0" r="317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16625" cy="945515"/>
                    </a:xfrm>
                    <a:prstGeom prst="rect">
                      <a:avLst/>
                    </a:prstGeom>
                  </pic:spPr>
                </pic:pic>
              </a:graphicData>
            </a:graphic>
          </wp:inline>
        </w:drawing>
      </w:r>
    </w:p>
    <w:p w:rsidR="00AB1F02" w:rsidRPr="00116A0E" w:rsidRDefault="00AB1F02" w:rsidP="003537A8">
      <w:pPr>
        <w:pStyle w:val="NormalWeb"/>
      </w:pPr>
    </w:p>
    <w:p w:rsidR="003537A8" w:rsidRPr="00116A0E" w:rsidRDefault="003537A8" w:rsidP="0058359D">
      <w:pPr>
        <w:rPr>
          <w:b/>
        </w:rPr>
      </w:pPr>
    </w:p>
    <w:p w:rsidR="00E32AD1" w:rsidRPr="00116A0E" w:rsidRDefault="00C43FC7" w:rsidP="00E32AD1">
      <w:pPr>
        <w:rPr>
          <w:b/>
        </w:rPr>
      </w:pPr>
      <w:r w:rsidRPr="00116A0E">
        <w:rPr>
          <w:b/>
        </w:rPr>
        <w:t>Venn Diagram</w:t>
      </w:r>
    </w:p>
    <w:tbl>
      <w:tblPr>
        <w:tblStyle w:val="TableGrid"/>
        <w:tblW w:w="0" w:type="auto"/>
        <w:tblLook w:val="04A0" w:firstRow="1" w:lastRow="0" w:firstColumn="1" w:lastColumn="0" w:noHBand="0" w:noVBand="1"/>
      </w:tblPr>
      <w:tblGrid>
        <w:gridCol w:w="3155"/>
        <w:gridCol w:w="3155"/>
        <w:gridCol w:w="3155"/>
      </w:tblGrid>
      <w:tr w:rsidR="00C43FC7" w:rsidRPr="00116A0E" w:rsidTr="00C43FC7">
        <w:tc>
          <w:tcPr>
            <w:tcW w:w="3155" w:type="dxa"/>
          </w:tcPr>
          <w:p w:rsidR="00C43FC7" w:rsidRPr="00116A0E" w:rsidRDefault="00C43FC7" w:rsidP="00E32AD1">
            <w:pPr>
              <w:rPr>
                <w:lang w:val="en-US"/>
              </w:rPr>
            </w:pPr>
            <w:r w:rsidRPr="00116A0E">
              <w:rPr>
                <w:lang w:val="en-US"/>
              </w:rPr>
              <w:t>Properties of object</w:t>
            </w:r>
          </w:p>
        </w:tc>
        <w:tc>
          <w:tcPr>
            <w:tcW w:w="3155" w:type="dxa"/>
          </w:tcPr>
          <w:p w:rsidR="00C43FC7" w:rsidRPr="00116A0E" w:rsidRDefault="00C43FC7" w:rsidP="00E32AD1">
            <w:pPr>
              <w:rPr>
                <w:lang w:val="en-US"/>
              </w:rPr>
            </w:pPr>
            <w:r w:rsidRPr="00116A0E">
              <w:rPr>
                <w:lang w:val="en-US"/>
              </w:rPr>
              <w:t>Object A (bachelor’s)</w:t>
            </w:r>
          </w:p>
        </w:tc>
        <w:tc>
          <w:tcPr>
            <w:tcW w:w="3155" w:type="dxa"/>
          </w:tcPr>
          <w:p w:rsidR="00C43FC7" w:rsidRPr="00116A0E" w:rsidRDefault="00C43FC7" w:rsidP="00E32AD1">
            <w:pPr>
              <w:rPr>
                <w:lang w:val="en-US"/>
              </w:rPr>
            </w:pPr>
            <w:r w:rsidRPr="00116A0E">
              <w:rPr>
                <w:lang w:val="en-US"/>
              </w:rPr>
              <w:t xml:space="preserve">Object B </w:t>
            </w:r>
            <w:proofErr w:type="gramStart"/>
            <w:r w:rsidRPr="00116A0E">
              <w:rPr>
                <w:lang w:val="en-US"/>
              </w:rPr>
              <w:t>( master’s</w:t>
            </w:r>
            <w:proofErr w:type="gramEnd"/>
            <w:r w:rsidRPr="00116A0E">
              <w:rPr>
                <w:lang w:val="en-US"/>
              </w:rPr>
              <w:t>)</w:t>
            </w:r>
          </w:p>
        </w:tc>
      </w:tr>
      <w:tr w:rsidR="00C43FC7" w:rsidRPr="00116A0E" w:rsidTr="00C43FC7">
        <w:tc>
          <w:tcPr>
            <w:tcW w:w="3155" w:type="dxa"/>
          </w:tcPr>
          <w:p w:rsidR="00C43FC7" w:rsidRPr="00116A0E" w:rsidRDefault="00C43FC7" w:rsidP="00E32AD1">
            <w:pPr>
              <w:rPr>
                <w:lang w:val="en-US"/>
              </w:rPr>
            </w:pPr>
            <w:r w:rsidRPr="00116A0E">
              <w:rPr>
                <w:lang w:val="en-US"/>
              </w:rPr>
              <w:t>Duration</w:t>
            </w:r>
          </w:p>
        </w:tc>
        <w:tc>
          <w:tcPr>
            <w:tcW w:w="3155" w:type="dxa"/>
          </w:tcPr>
          <w:p w:rsidR="00C43FC7" w:rsidRPr="00116A0E" w:rsidRDefault="00C43FC7" w:rsidP="00E32AD1">
            <w:pPr>
              <w:rPr>
                <w:lang w:val="en-US"/>
              </w:rPr>
            </w:pPr>
            <w:r w:rsidRPr="00116A0E">
              <w:rPr>
                <w:lang w:val="en-US"/>
              </w:rPr>
              <w:t>4 yrs</w:t>
            </w:r>
          </w:p>
        </w:tc>
        <w:tc>
          <w:tcPr>
            <w:tcW w:w="3155" w:type="dxa"/>
          </w:tcPr>
          <w:p w:rsidR="00C43FC7" w:rsidRPr="00116A0E" w:rsidRDefault="00C43FC7" w:rsidP="00E32AD1">
            <w:pPr>
              <w:rPr>
                <w:lang w:val="en-US"/>
              </w:rPr>
            </w:pPr>
            <w:r w:rsidRPr="00116A0E">
              <w:rPr>
                <w:lang w:val="en-US"/>
              </w:rPr>
              <w:t>2-3 yrs</w:t>
            </w:r>
          </w:p>
        </w:tc>
      </w:tr>
      <w:tr w:rsidR="00C43FC7" w:rsidRPr="00116A0E" w:rsidTr="00C43FC7">
        <w:tc>
          <w:tcPr>
            <w:tcW w:w="3155" w:type="dxa"/>
          </w:tcPr>
          <w:p w:rsidR="00C43FC7" w:rsidRPr="00116A0E" w:rsidRDefault="00C43FC7" w:rsidP="00E32AD1">
            <w:pPr>
              <w:rPr>
                <w:lang w:val="en-US"/>
              </w:rPr>
            </w:pPr>
            <w:r w:rsidRPr="00116A0E">
              <w:rPr>
                <w:lang w:val="en-US"/>
              </w:rPr>
              <w:t>Tuition</w:t>
            </w:r>
          </w:p>
        </w:tc>
        <w:tc>
          <w:tcPr>
            <w:tcW w:w="3155" w:type="dxa"/>
          </w:tcPr>
          <w:p w:rsidR="00C43FC7" w:rsidRPr="00116A0E" w:rsidRDefault="00C43FC7" w:rsidP="00E32AD1">
            <w:pPr>
              <w:rPr>
                <w:lang w:val="en-US"/>
              </w:rPr>
            </w:pPr>
          </w:p>
        </w:tc>
        <w:tc>
          <w:tcPr>
            <w:tcW w:w="3155" w:type="dxa"/>
          </w:tcPr>
          <w:p w:rsidR="00C43FC7" w:rsidRPr="00116A0E" w:rsidRDefault="00C43FC7" w:rsidP="00E32AD1">
            <w:pPr>
              <w:rPr>
                <w:lang w:val="en-US"/>
              </w:rPr>
            </w:pPr>
          </w:p>
        </w:tc>
      </w:tr>
      <w:tr w:rsidR="00C43FC7" w:rsidRPr="00116A0E" w:rsidTr="00C43FC7">
        <w:tc>
          <w:tcPr>
            <w:tcW w:w="3155" w:type="dxa"/>
          </w:tcPr>
          <w:p w:rsidR="00C43FC7" w:rsidRPr="00116A0E" w:rsidRDefault="00C43FC7" w:rsidP="00E32AD1">
            <w:pPr>
              <w:rPr>
                <w:lang w:val="en-US"/>
              </w:rPr>
            </w:pPr>
            <w:r w:rsidRPr="00116A0E">
              <w:rPr>
                <w:lang w:val="en-US"/>
              </w:rPr>
              <w:t>Type of instruction</w:t>
            </w:r>
          </w:p>
        </w:tc>
        <w:tc>
          <w:tcPr>
            <w:tcW w:w="3155" w:type="dxa"/>
          </w:tcPr>
          <w:p w:rsidR="00C43FC7" w:rsidRPr="00116A0E" w:rsidRDefault="00C43FC7" w:rsidP="00E32AD1">
            <w:pPr>
              <w:rPr>
                <w:lang w:val="en-US"/>
              </w:rPr>
            </w:pPr>
            <w:r w:rsidRPr="00116A0E">
              <w:rPr>
                <w:lang w:val="en-US"/>
              </w:rPr>
              <w:t>Lecture (hosted by professors)</w:t>
            </w:r>
          </w:p>
        </w:tc>
        <w:tc>
          <w:tcPr>
            <w:tcW w:w="3155" w:type="dxa"/>
          </w:tcPr>
          <w:p w:rsidR="00C43FC7" w:rsidRPr="00116A0E" w:rsidRDefault="00C43FC7" w:rsidP="00E32AD1">
            <w:pPr>
              <w:rPr>
                <w:lang w:val="en-US"/>
              </w:rPr>
            </w:pPr>
            <w:r w:rsidRPr="00116A0E">
              <w:rPr>
                <w:lang w:val="en-US"/>
              </w:rPr>
              <w:t>Seminar</w:t>
            </w:r>
          </w:p>
        </w:tc>
      </w:tr>
      <w:tr w:rsidR="00C43FC7" w:rsidRPr="00116A0E" w:rsidTr="00C43FC7">
        <w:tc>
          <w:tcPr>
            <w:tcW w:w="3155" w:type="dxa"/>
          </w:tcPr>
          <w:p w:rsidR="00C43FC7" w:rsidRPr="00116A0E" w:rsidRDefault="00C43FC7" w:rsidP="00E32AD1">
            <w:pPr>
              <w:rPr>
                <w:lang w:val="en-US"/>
              </w:rPr>
            </w:pPr>
          </w:p>
        </w:tc>
        <w:tc>
          <w:tcPr>
            <w:tcW w:w="3155" w:type="dxa"/>
          </w:tcPr>
          <w:p w:rsidR="00C43FC7" w:rsidRPr="00116A0E" w:rsidRDefault="00C43FC7" w:rsidP="00E32AD1">
            <w:pPr>
              <w:rPr>
                <w:lang w:val="en-US"/>
              </w:rPr>
            </w:pPr>
          </w:p>
        </w:tc>
        <w:tc>
          <w:tcPr>
            <w:tcW w:w="3155" w:type="dxa"/>
          </w:tcPr>
          <w:p w:rsidR="00C43FC7" w:rsidRPr="00116A0E" w:rsidRDefault="00C43FC7" w:rsidP="00E32AD1">
            <w:pPr>
              <w:rPr>
                <w:lang w:val="en-US"/>
              </w:rPr>
            </w:pPr>
          </w:p>
        </w:tc>
      </w:tr>
    </w:tbl>
    <w:p w:rsidR="00C43FC7" w:rsidRPr="00116A0E" w:rsidRDefault="00C43FC7" w:rsidP="00E32AD1">
      <w:pPr>
        <w:rPr>
          <w:lang w:val="en-US"/>
        </w:rPr>
      </w:pPr>
    </w:p>
    <w:p w:rsidR="00A21240" w:rsidRPr="00116A0E" w:rsidRDefault="00E32AD1" w:rsidP="00A21240">
      <w:pPr>
        <w:pStyle w:val="Heading2"/>
      </w:pPr>
      <w:r w:rsidRPr="00116A0E">
        <w:rPr>
          <w:lang w:val="en-US"/>
        </w:rPr>
        <w:t>4</w:t>
      </w:r>
      <w:r w:rsidRPr="00116A0E">
        <w:rPr>
          <w:vertAlign w:val="superscript"/>
          <w:lang w:val="en-US"/>
        </w:rPr>
        <w:t>th</w:t>
      </w:r>
      <w:r w:rsidRPr="00116A0E">
        <w:rPr>
          <w:lang w:val="en-US"/>
        </w:rPr>
        <w:t xml:space="preserve"> row)</w:t>
      </w:r>
      <w:r w:rsidR="00A21240" w:rsidRPr="00116A0E">
        <w:rPr>
          <w:lang w:val="en-US"/>
        </w:rPr>
        <w:t xml:space="preserve"> </w:t>
      </w:r>
      <w:r w:rsidR="00A21240" w:rsidRPr="00116A0E">
        <w:t>Reaching a decision</w:t>
      </w:r>
    </w:p>
    <w:p w:rsidR="00A21240" w:rsidRDefault="00A21240" w:rsidP="00A21240">
      <w:r w:rsidRPr="00116A0E">
        <w:t xml:space="preserve"> You are talking to a good friend who has been offered a new job by Emptor, Inc. He is having trouble </w:t>
      </w:r>
      <w:r w:rsidRPr="00116A0E">
        <w:rPr>
          <w:b/>
          <w:u w:val="single"/>
        </w:rPr>
        <w:t xml:space="preserve">deciding whether to </w:t>
      </w:r>
      <w:r w:rsidRPr="00116A0E">
        <w:t>take the new job. Help him make his decision.</w:t>
      </w:r>
    </w:p>
    <w:p w:rsidR="00117FC8" w:rsidRDefault="00117FC8" w:rsidP="00117FC8">
      <w:pPr>
        <w:pStyle w:val="Heading2"/>
      </w:pPr>
      <w:r>
        <w:t>Not done) Mp3</w:t>
      </w:r>
    </w:p>
    <w:p w:rsidR="003D36D6" w:rsidRDefault="003D36D6" w:rsidP="002462ED">
      <w:pPr>
        <w:pStyle w:val="ListParagraph"/>
        <w:numPr>
          <w:ilvl w:val="0"/>
          <w:numId w:val="19"/>
        </w:numPr>
        <w:ind w:left="142"/>
      </w:pPr>
      <w:r>
        <w:t xml:space="preserve">Hi Man, I just cannot decide. I’ve been working in IBM for 10yrs, but I got an offer from MS as an </w:t>
      </w:r>
      <w:r w:rsidRPr="00AD180C">
        <w:rPr>
          <w:b/>
          <w:highlight w:val="yellow"/>
        </w:rPr>
        <w:t>emptor/buyer/purchaser</w:t>
      </w:r>
      <w:r>
        <w:t>. I’m kind of scared to leave.</w:t>
      </w:r>
    </w:p>
    <w:p w:rsidR="003D36D6" w:rsidRDefault="00A92634" w:rsidP="003D36D6">
      <w:r>
        <w:rPr>
          <w:noProof/>
        </w:rPr>
        <w:drawing>
          <wp:inline distT="0" distB="0" distL="0" distR="0" wp14:anchorId="60F22BAC" wp14:editId="4D9DB25A">
            <wp:extent cx="2419350" cy="276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19350" cy="276225"/>
                    </a:xfrm>
                    <a:prstGeom prst="rect">
                      <a:avLst/>
                    </a:prstGeom>
                  </pic:spPr>
                </pic:pic>
              </a:graphicData>
            </a:graphic>
          </wp:inline>
        </w:drawing>
      </w:r>
    </w:p>
    <w:p w:rsidR="00DC5989" w:rsidRDefault="00A92634" w:rsidP="002462ED">
      <w:pPr>
        <w:pStyle w:val="ListParagraph"/>
        <w:numPr>
          <w:ilvl w:val="0"/>
          <w:numId w:val="19"/>
        </w:numPr>
        <w:ind w:left="142"/>
      </w:pPr>
      <w:r>
        <w:t xml:space="preserve">What would I want? Do you mean what’s the most important thing </w:t>
      </w:r>
      <w:r w:rsidR="00BE547D">
        <w:t>for me to choose a company?</w:t>
      </w:r>
      <w:r w:rsidR="00DC5989">
        <w:rPr>
          <w:noProof/>
        </w:rPr>
        <w:drawing>
          <wp:inline distT="0" distB="0" distL="0" distR="0" wp14:anchorId="0542421D" wp14:editId="1CACAACB">
            <wp:extent cx="2562225" cy="3429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62225" cy="342900"/>
                    </a:xfrm>
                    <a:prstGeom prst="rect">
                      <a:avLst/>
                    </a:prstGeom>
                  </pic:spPr>
                </pic:pic>
              </a:graphicData>
            </a:graphic>
          </wp:inline>
        </w:drawing>
      </w:r>
    </w:p>
    <w:p w:rsidR="00DC5989" w:rsidRDefault="00DC5989" w:rsidP="002462ED">
      <w:pPr>
        <w:pStyle w:val="ListParagraph"/>
        <w:numPr>
          <w:ilvl w:val="0"/>
          <w:numId w:val="19"/>
        </w:numPr>
        <w:ind w:left="142"/>
      </w:pPr>
      <w:r>
        <w:t xml:space="preserve">Compensation, of course, is the key requirement. I’d like to earn more money. However, </w:t>
      </w:r>
      <w:r w:rsidRPr="00DC5989">
        <w:rPr>
          <w:b/>
          <w:highlight w:val="yellow"/>
        </w:rPr>
        <w:t>there’s more than that.</w:t>
      </w:r>
      <w:r w:rsidR="003F1409">
        <w:rPr>
          <w:b/>
        </w:rPr>
        <w:t xml:space="preserve"> </w:t>
      </w:r>
      <w:r>
        <w:t xml:space="preserve">My current job is </w:t>
      </w:r>
      <w:proofErr w:type="gramStart"/>
      <w:r>
        <w:t>really secure</w:t>
      </w:r>
      <w:proofErr w:type="gramEnd"/>
      <w:r>
        <w:t xml:space="preserve"> </w:t>
      </w:r>
      <w:r w:rsidR="002C778C">
        <w:t>and boring.</w:t>
      </w:r>
      <w:r>
        <w:t xml:space="preserve"> I’m just </w:t>
      </w:r>
      <w:r w:rsidR="00FB2178">
        <w:t xml:space="preserve">sitting in my desk and </w:t>
      </w:r>
      <w:r>
        <w:t>staring at the computer all day. I’m just a junior accountant.</w:t>
      </w:r>
    </w:p>
    <w:p w:rsidR="002C778C" w:rsidRDefault="002C778C" w:rsidP="003D36D6">
      <w:r>
        <w:rPr>
          <w:noProof/>
        </w:rPr>
        <w:drawing>
          <wp:inline distT="0" distB="0" distL="0" distR="0" wp14:anchorId="51EF6DB1" wp14:editId="51687C20">
            <wp:extent cx="2667000" cy="3714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7000" cy="371475"/>
                    </a:xfrm>
                    <a:prstGeom prst="rect">
                      <a:avLst/>
                    </a:prstGeom>
                  </pic:spPr>
                </pic:pic>
              </a:graphicData>
            </a:graphic>
          </wp:inline>
        </w:drawing>
      </w:r>
    </w:p>
    <w:p w:rsidR="002C778C" w:rsidRDefault="002C778C" w:rsidP="002462ED">
      <w:pPr>
        <w:pStyle w:val="ListParagraph"/>
        <w:numPr>
          <w:ilvl w:val="0"/>
          <w:numId w:val="19"/>
        </w:numPr>
        <w:ind w:left="142"/>
      </w:pPr>
      <w:r>
        <w:t>Well, I’m talking to accountants and managers to help design new accounting software.</w:t>
      </w:r>
    </w:p>
    <w:p w:rsidR="002C778C" w:rsidRDefault="002C778C" w:rsidP="003D36D6">
      <w:r>
        <w:t>Sounds good. But any other important things to you?</w:t>
      </w:r>
    </w:p>
    <w:p w:rsidR="00273688" w:rsidRDefault="00273688" w:rsidP="002462ED">
      <w:pPr>
        <w:pStyle w:val="ListParagraph"/>
        <w:numPr>
          <w:ilvl w:val="0"/>
          <w:numId w:val="19"/>
        </w:numPr>
        <w:ind w:left="142"/>
      </w:pPr>
      <w:r>
        <w:t xml:space="preserve">Security </w:t>
      </w:r>
      <w:r w:rsidR="00B645C3">
        <w:t xml:space="preserve">is so important now </w:t>
      </w:r>
      <w:r>
        <w:t>that k</w:t>
      </w:r>
      <w:r w:rsidR="00B645C3">
        <w:t xml:space="preserve">id’s </w:t>
      </w:r>
      <w:r>
        <w:t xml:space="preserve">working. </w:t>
      </w:r>
      <w:r w:rsidR="00B645C3">
        <w:t>I</w:t>
      </w:r>
      <w:r>
        <w:t xml:space="preserve"> </w:t>
      </w:r>
      <w:r w:rsidR="0067187E">
        <w:t xml:space="preserve">have </w:t>
      </w:r>
      <w:r>
        <w:t xml:space="preserve">lots of </w:t>
      </w:r>
      <w:r w:rsidRPr="0067187E">
        <w:rPr>
          <w:b/>
          <w:highlight w:val="yellow"/>
        </w:rPr>
        <w:t>saving</w:t>
      </w:r>
      <w:r w:rsidR="00B645C3" w:rsidRPr="0067187E">
        <w:rPr>
          <w:b/>
          <w:highlight w:val="yellow"/>
        </w:rPr>
        <w:t>s</w:t>
      </w:r>
      <w:r w:rsidR="00B645C3" w:rsidRPr="0067187E">
        <w:rPr>
          <w:rFonts w:hint="eastAsia"/>
          <w:b/>
          <w:highlight w:val="yellow"/>
        </w:rPr>
        <w:t>存款</w:t>
      </w:r>
      <w:r>
        <w:t xml:space="preserve"> coz my wife has a pretty good job</w:t>
      </w:r>
      <w:r w:rsidR="00F12FD9">
        <w:t xml:space="preserve">. </w:t>
      </w:r>
      <w:r w:rsidR="00B645C3">
        <w:t xml:space="preserve">I guess what I want is a little adventurous job that allows me to be more </w:t>
      </w:r>
      <w:r w:rsidR="00B645C3" w:rsidRPr="00F12FD9">
        <w:rPr>
          <w:b/>
        </w:rPr>
        <w:t>i</w:t>
      </w:r>
      <w:r w:rsidRPr="00F12FD9">
        <w:rPr>
          <w:b/>
        </w:rPr>
        <w:t>nteractive</w:t>
      </w:r>
      <w:r>
        <w:t xml:space="preserve"> </w:t>
      </w:r>
      <w:r w:rsidR="0045543E">
        <w:t xml:space="preserve">with people, less </w:t>
      </w:r>
      <w:r w:rsidR="0045543E" w:rsidRPr="00F12FD9">
        <w:rPr>
          <w:b/>
        </w:rPr>
        <w:t>interaction</w:t>
      </w:r>
      <w:r>
        <w:t xml:space="preserve"> with </w:t>
      </w:r>
      <w:r w:rsidR="00B645C3">
        <w:t xml:space="preserve">my </w:t>
      </w:r>
      <w:r>
        <w:t xml:space="preserve">computer. </w:t>
      </w:r>
      <w:r w:rsidRPr="0035354F">
        <w:rPr>
          <w:b/>
          <w:highlight w:val="yellow"/>
          <w:u w:val="single"/>
        </w:rPr>
        <w:t>Let me emphasize</w:t>
      </w:r>
      <w:r w:rsidR="0035354F">
        <w:rPr>
          <w:b/>
          <w:highlight w:val="yellow"/>
          <w:u w:val="single"/>
        </w:rPr>
        <w:t>/reiterate</w:t>
      </w:r>
      <w:r w:rsidRPr="0035354F">
        <w:rPr>
          <w:b/>
          <w:highlight w:val="yellow"/>
          <w:u w:val="single"/>
        </w:rPr>
        <w:t xml:space="preserve"> that</w:t>
      </w:r>
      <w:r>
        <w:t xml:space="preserve"> I would l</w:t>
      </w:r>
      <w:r w:rsidR="00B645C3">
        <w:t>ike to earn more money.</w:t>
      </w:r>
    </w:p>
    <w:p w:rsidR="00252D1E" w:rsidRDefault="00252D1E" w:rsidP="003D36D6">
      <w:r>
        <w:rPr>
          <w:noProof/>
        </w:rPr>
        <w:drawing>
          <wp:inline distT="0" distB="0" distL="0" distR="0" wp14:anchorId="46A7333C" wp14:editId="26C9E671">
            <wp:extent cx="2724150" cy="476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150" cy="476250"/>
                    </a:xfrm>
                    <a:prstGeom prst="rect">
                      <a:avLst/>
                    </a:prstGeom>
                  </pic:spPr>
                </pic:pic>
              </a:graphicData>
            </a:graphic>
          </wp:inline>
        </w:drawing>
      </w:r>
    </w:p>
    <w:p w:rsidR="00252D1E" w:rsidRDefault="00252D1E" w:rsidP="002462ED">
      <w:pPr>
        <w:pStyle w:val="ListParagraph"/>
        <w:numPr>
          <w:ilvl w:val="0"/>
          <w:numId w:val="19"/>
        </w:numPr>
        <w:ind w:left="142"/>
      </w:pPr>
      <w:r>
        <w:t xml:space="preserve">That’s obvious. If I took the job as an </w:t>
      </w:r>
      <w:r w:rsidRPr="00252D1E">
        <w:rPr>
          <w:b/>
          <w:highlight w:val="yellow"/>
        </w:rPr>
        <w:t>emptor/buyer/purchaser</w:t>
      </w:r>
      <w:r w:rsidRPr="00252D1E">
        <w:rPr>
          <w:highlight w:val="yellow"/>
        </w:rPr>
        <w:t>, I</w:t>
      </w:r>
      <w:r>
        <w:t xml:space="preserve"> will travel all over the year, meet and interact with clients, get ideas to improve our software. </w:t>
      </w:r>
      <w:r w:rsidR="007F48B2">
        <w:t>And I like the woman who’s going to be my manager. But it’s just a startup, she can be</w:t>
      </w:r>
      <w:r>
        <w:t xml:space="preserve"> boss anytime</w:t>
      </w:r>
      <w:r w:rsidR="007F48B2">
        <w:t>.</w:t>
      </w:r>
    </w:p>
    <w:p w:rsidR="002C778C" w:rsidRDefault="00407961" w:rsidP="003D36D6">
      <w:r>
        <w:rPr>
          <w:noProof/>
        </w:rPr>
        <w:drawing>
          <wp:inline distT="0" distB="0" distL="0" distR="0" wp14:anchorId="7603C0A4" wp14:editId="37D6A2AE">
            <wp:extent cx="2552700" cy="4762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52700" cy="476250"/>
                    </a:xfrm>
                    <a:prstGeom prst="rect">
                      <a:avLst/>
                    </a:prstGeom>
                  </pic:spPr>
                </pic:pic>
              </a:graphicData>
            </a:graphic>
          </wp:inline>
        </w:drawing>
      </w:r>
    </w:p>
    <w:p w:rsidR="00407961" w:rsidRPr="00407961" w:rsidRDefault="00407961" w:rsidP="002462ED">
      <w:pPr>
        <w:pStyle w:val="ListParagraph"/>
        <w:numPr>
          <w:ilvl w:val="0"/>
          <w:numId w:val="19"/>
        </w:numPr>
        <w:ind w:left="142"/>
        <w:rPr>
          <w:lang w:val="en-US"/>
        </w:rPr>
      </w:pPr>
      <w:r>
        <w:lastRenderedPageBreak/>
        <w:t>I understand, I don’t fe</w:t>
      </w:r>
      <w:r w:rsidR="00C878BB">
        <w:t>el pressured</w:t>
      </w:r>
      <w:r>
        <w:t xml:space="preserve">, but just a little upset. Talking </w:t>
      </w:r>
      <w:r w:rsidR="00957D22">
        <w:t xml:space="preserve">to you </w:t>
      </w:r>
      <w:r>
        <w:t xml:space="preserve">very helpful, I’m not going to make the decision now, but you help to </w:t>
      </w:r>
      <w:r w:rsidRPr="00901AFC">
        <w:rPr>
          <w:b/>
          <w:highlight w:val="yellow"/>
          <w:u w:val="single"/>
        </w:rPr>
        <w:t>comb my logic</w:t>
      </w:r>
      <w:r w:rsidRPr="00901AFC">
        <w:rPr>
          <w:rFonts w:hint="eastAsia"/>
          <w:b/>
          <w:highlight w:val="yellow"/>
          <w:u w:val="single"/>
        </w:rPr>
        <w:t>梳理</w:t>
      </w:r>
      <w:r>
        <w:rPr>
          <w:rFonts w:hint="eastAsia"/>
        </w:rPr>
        <w:t xml:space="preserve">. </w:t>
      </w:r>
      <w:r>
        <w:t>I’m close to deciding. Thanks a lot.</w:t>
      </w:r>
    </w:p>
    <w:p w:rsidR="00A92634" w:rsidRPr="003D36D6" w:rsidRDefault="00AD180C" w:rsidP="003D36D6">
      <w:r>
        <w:rPr>
          <w:noProof/>
        </w:rPr>
        <w:drawing>
          <wp:inline distT="0" distB="0" distL="0" distR="0" wp14:anchorId="6E3FAA54" wp14:editId="0178EAFC">
            <wp:extent cx="2409825" cy="4000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09825" cy="400050"/>
                    </a:xfrm>
                    <a:prstGeom prst="rect">
                      <a:avLst/>
                    </a:prstGeom>
                  </pic:spPr>
                </pic:pic>
              </a:graphicData>
            </a:graphic>
          </wp:inline>
        </w:drawing>
      </w:r>
    </w:p>
    <w:p w:rsidR="003C1F1C" w:rsidRDefault="003C1F1C" w:rsidP="00E32AD1">
      <w:pPr>
        <w:sectPr w:rsidR="003C1F1C" w:rsidSect="00D675BE">
          <w:pgSz w:w="11906" w:h="16838"/>
          <w:pgMar w:top="1440" w:right="991" w:bottom="1440" w:left="1440" w:header="708" w:footer="708" w:gutter="0"/>
          <w:cols w:space="708"/>
          <w:docGrid w:linePitch="360"/>
        </w:sectPr>
      </w:pPr>
    </w:p>
    <w:p w:rsidR="00E32AD1" w:rsidRPr="00116A0E" w:rsidRDefault="00E32AD1" w:rsidP="00E32AD1"/>
    <w:p w:rsidR="007C62AF" w:rsidRPr="00116A0E" w:rsidRDefault="00283742" w:rsidP="002B50B4">
      <w:pPr>
        <w:pStyle w:val="Heading1"/>
        <w:rPr>
          <w:lang w:val="en-US"/>
        </w:rPr>
      </w:pPr>
      <w:r w:rsidRPr="00116A0E">
        <w:rPr>
          <w:lang w:val="en-US"/>
        </w:rPr>
        <w:t>P</w:t>
      </w:r>
      <w:r w:rsidR="007B529F" w:rsidRPr="00116A0E">
        <w:rPr>
          <w:lang w:val="en-US"/>
        </w:rPr>
        <w:t>art 3</w:t>
      </w:r>
      <w:r w:rsidR="00FC7794" w:rsidRPr="00116A0E">
        <w:rPr>
          <w:lang w:val="en-US"/>
        </w:rPr>
        <w:t xml:space="preserve">) </w:t>
      </w:r>
      <w:r w:rsidR="00043A4C" w:rsidRPr="00116A0E">
        <w:rPr>
          <w:lang w:val="en-US"/>
        </w:rPr>
        <w:t>Attend a talk in civil disobedience (</w:t>
      </w:r>
      <w:r w:rsidR="00043A4C" w:rsidRPr="00116A0E">
        <w:rPr>
          <w:rFonts w:hint="eastAsia"/>
          <w:lang w:val="en-US"/>
        </w:rPr>
        <w:t>非暴力</w:t>
      </w:r>
      <w:r w:rsidR="00F555B4" w:rsidRPr="00116A0E">
        <w:rPr>
          <w:lang w:val="en-US"/>
        </w:rPr>
        <w:t xml:space="preserve">, </w:t>
      </w:r>
      <w:r w:rsidR="00E571F4" w:rsidRPr="00116A0E">
        <w:rPr>
          <w:rFonts w:hint="eastAsia"/>
          <w:lang w:val="en-US"/>
        </w:rPr>
        <w:t>但</w:t>
      </w:r>
      <w:r w:rsidR="00043A4C" w:rsidRPr="00116A0E">
        <w:rPr>
          <w:rFonts w:hint="eastAsia"/>
          <w:lang w:val="en-US"/>
        </w:rPr>
        <w:t>不合作运动</w:t>
      </w:r>
      <w:r w:rsidR="00043A4C" w:rsidRPr="00116A0E">
        <w:rPr>
          <w:rFonts w:hint="eastAsia"/>
          <w:lang w:val="en-US"/>
        </w:rPr>
        <w:t>)</w:t>
      </w:r>
    </w:p>
    <w:p w:rsidR="00116812" w:rsidRPr="00116A0E" w:rsidRDefault="00116812" w:rsidP="00116812">
      <w:pPr>
        <w:pStyle w:val="Heading2"/>
        <w:rPr>
          <w:lang w:val="en-US"/>
        </w:rPr>
      </w:pPr>
      <w:r w:rsidRPr="00116A0E">
        <w:rPr>
          <w:lang w:val="en-US"/>
        </w:rPr>
        <w:t>1</w:t>
      </w:r>
      <w:r w:rsidRPr="00116A0E">
        <w:rPr>
          <w:vertAlign w:val="superscript"/>
          <w:lang w:val="en-US"/>
        </w:rPr>
        <w:t>st</w:t>
      </w:r>
      <w:r w:rsidRPr="00116A0E">
        <w:rPr>
          <w:lang w:val="en-US"/>
        </w:rPr>
        <w:t xml:space="preserve"> row)</w:t>
      </w:r>
      <w:r w:rsidR="00764A65" w:rsidRPr="00116A0E">
        <w:rPr>
          <w:lang w:val="en-US"/>
        </w:rPr>
        <w:t xml:space="preserve"> How to react to morally wrong social issues</w:t>
      </w:r>
      <w:r w:rsidR="002953C7" w:rsidRPr="00116A0E">
        <w:rPr>
          <w:lang w:val="en-US"/>
        </w:rPr>
        <w:t xml:space="preserve"> such as racial segregation - by civil disobedience</w:t>
      </w:r>
    </w:p>
    <w:p w:rsidR="001E1BD5" w:rsidRPr="00116A0E" w:rsidRDefault="001E1BD5" w:rsidP="001E1BD5">
      <w:pPr>
        <w:rPr>
          <w:lang w:val="en-US"/>
        </w:rPr>
      </w:pPr>
    </w:p>
    <w:p w:rsidR="009140A6" w:rsidRDefault="009140A6" w:rsidP="009413C6">
      <w:pPr>
        <w:pStyle w:val="Heading2"/>
        <w:rPr>
          <w:lang w:val="en-US"/>
        </w:rPr>
      </w:pPr>
      <w:r w:rsidRPr="00116A0E">
        <w:rPr>
          <w:lang w:val="en-US"/>
        </w:rPr>
        <w:t>Lexical resource</w:t>
      </w:r>
    </w:p>
    <w:p w:rsidR="00186C1D" w:rsidRDefault="00B936DF" w:rsidP="002462ED">
      <w:pPr>
        <w:pStyle w:val="ListParagraph"/>
        <w:numPr>
          <w:ilvl w:val="0"/>
          <w:numId w:val="19"/>
        </w:numPr>
        <w:ind w:left="0"/>
      </w:pPr>
      <w:r>
        <w:t xml:space="preserve">(natural disaster) </w:t>
      </w:r>
      <w:r>
        <w:rPr>
          <w:rFonts w:hint="eastAsia"/>
        </w:rPr>
        <w:t>对</w:t>
      </w:r>
      <w:r>
        <w:t xml:space="preserve">xxx </w:t>
      </w:r>
      <w:proofErr w:type="gramStart"/>
      <w:r w:rsidRPr="00B936DF">
        <w:t>肆</w:t>
      </w:r>
      <w:r w:rsidRPr="00B936DF">
        <w:rPr>
          <w:rFonts w:hint="eastAsia"/>
        </w:rPr>
        <w:t>虐</w:t>
      </w:r>
      <w:r>
        <w:rPr>
          <w:rFonts w:hint="eastAsia"/>
        </w:rPr>
        <w:t xml:space="preserve">  </w:t>
      </w:r>
      <w:r w:rsidR="00186C1D">
        <w:t>wreak</w:t>
      </w:r>
      <w:proofErr w:type="gramEnd"/>
      <w:r w:rsidR="00186C1D">
        <w:t xml:space="preserve"> havoc (on sth ) </w:t>
      </w:r>
    </w:p>
    <w:p w:rsidR="00186C1D" w:rsidRDefault="00186C1D" w:rsidP="00931D65">
      <w:pPr>
        <w:pStyle w:val="ListParagraph"/>
        <w:ind w:left="0"/>
      </w:pPr>
      <w:r>
        <w:t xml:space="preserve">e.g. </w:t>
      </w:r>
      <w:r w:rsidRPr="00B936DF">
        <w:t>Solar storms could </w:t>
      </w:r>
      <w:r w:rsidRPr="00931D65">
        <w:rPr>
          <w:b/>
          <w:u w:val="single"/>
        </w:rPr>
        <w:t>wreak havoc on</w:t>
      </w:r>
      <w:r w:rsidRPr="00B936DF">
        <w:t> satellites and </w:t>
      </w:r>
      <w:r w:rsidRPr="00605647">
        <w:rPr>
          <w:b/>
          <w:u w:val="single"/>
        </w:rPr>
        <w:t>power grids</w:t>
      </w:r>
      <w:r w:rsidRPr="00B936DF">
        <w:t>, and so scientists have</w:t>
      </w:r>
      <w:r w:rsidR="00605647">
        <w:t xml:space="preserve"> </w:t>
      </w:r>
      <w:r w:rsidRPr="00B936DF">
        <w:t>humbly turned to netizens across the world to help watch our sun for possible signs</w:t>
      </w:r>
      <w:r w:rsidR="00605647">
        <w:t xml:space="preserve"> </w:t>
      </w:r>
      <w:r w:rsidRPr="00B936DF">
        <w:t>of such storms.</w:t>
      </w:r>
      <w:r w:rsidR="00931D65">
        <w:br/>
      </w:r>
      <w:r w:rsidR="00931D65">
        <w:br/>
      </w:r>
      <w:r w:rsidR="00931D65" w:rsidRPr="00931D65">
        <w:t xml:space="preserve">e.g. The world's </w:t>
      </w:r>
      <w:r w:rsidR="00931D65" w:rsidRPr="00605647">
        <w:rPr>
          <w:b/>
          <w:u w:val="single"/>
        </w:rPr>
        <w:t>treacherous /ˈtrɛtʃərəs/ (</w:t>
      </w:r>
      <w:r w:rsidR="00931D65" w:rsidRPr="00605647">
        <w:rPr>
          <w:rFonts w:hint="eastAsia"/>
          <w:b/>
          <w:u w:val="single"/>
        </w:rPr>
        <w:t>危险的</w:t>
      </w:r>
      <w:r w:rsidR="00931D65" w:rsidRPr="00605647">
        <w:rPr>
          <w:b/>
          <w:u w:val="single"/>
        </w:rPr>
        <w:t xml:space="preserve">; </w:t>
      </w:r>
      <w:r w:rsidR="00931D65" w:rsidRPr="00605647">
        <w:rPr>
          <w:rFonts w:hint="eastAsia"/>
          <w:b/>
          <w:u w:val="single"/>
        </w:rPr>
        <w:t>变化莫测的</w:t>
      </w:r>
      <w:r w:rsidR="00931D65" w:rsidRPr="00605647">
        <w:rPr>
          <w:b/>
          <w:u w:val="single"/>
        </w:rPr>
        <w:t>) weather</w:t>
      </w:r>
      <w:r w:rsidR="00931D65" w:rsidRPr="00931D65">
        <w:t xml:space="preserve"> with devastating </w:t>
      </w:r>
      <w:r w:rsidR="00931D65" w:rsidRPr="00605647">
        <w:rPr>
          <w:b/>
          <w:u w:val="single"/>
        </w:rPr>
        <w:t>blizzard</w:t>
      </w:r>
      <w:r w:rsidR="00931D65" w:rsidRPr="00931D65">
        <w:rPr>
          <w:rFonts w:hint="eastAsia"/>
        </w:rPr>
        <w:t>暴风雪</w:t>
      </w:r>
      <w:r w:rsidR="00931D65" w:rsidRPr="00931D65">
        <w:t xml:space="preserve"> and tornadoes/twsters </w:t>
      </w:r>
      <w:r w:rsidR="00931D65" w:rsidRPr="00605647">
        <w:rPr>
          <w:b/>
          <w:u w:val="single"/>
        </w:rPr>
        <w:t>wreaked havoc</w:t>
      </w:r>
      <w:r w:rsidR="00931D65" w:rsidRPr="00931D65">
        <w:t xml:space="preserve"> across the globe. </w:t>
      </w:r>
      <w:r w:rsidR="00931D65" w:rsidRPr="00605647">
        <w:rPr>
          <w:b/>
          <w:u w:val="single"/>
        </w:rPr>
        <w:t>Torrential rains</w:t>
      </w:r>
      <w:r w:rsidR="00931D65" w:rsidRPr="00931D65">
        <w:t xml:space="preserve"> in parts of South America, blamed/shattered on El Nino, have </w:t>
      </w:r>
      <w:r w:rsidR="00931D65" w:rsidRPr="00605647">
        <w:rPr>
          <w:b/>
          <w:u w:val="single"/>
        </w:rPr>
        <w:t>displaced</w:t>
      </w:r>
      <w:r w:rsidR="00931D65" w:rsidRPr="00605647">
        <w:rPr>
          <w:rFonts w:hint="eastAsia"/>
          <w:b/>
          <w:u w:val="single"/>
        </w:rPr>
        <w:t>转移</w:t>
      </w:r>
      <w:r w:rsidR="00931D65" w:rsidRPr="00605647">
        <w:rPr>
          <w:b/>
          <w:u w:val="single"/>
        </w:rPr>
        <w:t xml:space="preserve"> more than 150K people</w:t>
      </w:r>
      <w:r w:rsidR="00931D65" w:rsidRPr="00931D65">
        <w:t xml:space="preserve">. In the U.S., a </w:t>
      </w:r>
      <w:r w:rsidR="00B93CF6">
        <w:rPr>
          <w:b/>
          <w:u w:val="single"/>
        </w:rPr>
        <w:t>mammoth</w:t>
      </w:r>
      <w:r w:rsidR="00931D65" w:rsidRPr="00605647">
        <w:rPr>
          <w:b/>
          <w:u w:val="single"/>
        </w:rPr>
        <w:t xml:space="preserve"> storm</w:t>
      </w:r>
      <w:r w:rsidR="00931D65" w:rsidRPr="00931D65">
        <w:t xml:space="preserve"> system </w:t>
      </w:r>
      <w:r w:rsidR="00931D65" w:rsidRPr="00605647">
        <w:rPr>
          <w:b/>
          <w:u w:val="single"/>
        </w:rPr>
        <w:t>engulfing/devouring</w:t>
      </w:r>
      <w:r w:rsidR="00931D65" w:rsidRPr="00605647">
        <w:rPr>
          <w:rFonts w:hint="eastAsia"/>
          <w:b/>
          <w:u w:val="single"/>
        </w:rPr>
        <w:t>吞食</w:t>
      </w:r>
      <w:r w:rsidR="00931D65" w:rsidRPr="00931D65">
        <w:t xml:space="preserve"> much of the country has claimed at least 24 lives, including four soldiers in Missouri</w:t>
      </w:r>
      <w:r w:rsidR="00305374">
        <w:t>.</w:t>
      </w:r>
      <w:r w:rsidR="00931D65" w:rsidRPr="00931D65">
        <w:t xml:space="preserve"> </w:t>
      </w:r>
    </w:p>
    <w:p w:rsidR="00186C1D" w:rsidRPr="00186C1D" w:rsidRDefault="00186C1D" w:rsidP="00186C1D">
      <w:pPr>
        <w:rPr>
          <w:lang w:val="en-US"/>
        </w:rPr>
      </w:pPr>
    </w:p>
    <w:p w:rsidR="001C1B89" w:rsidRPr="004F6B00" w:rsidRDefault="001C1B89" w:rsidP="002462ED">
      <w:pPr>
        <w:pStyle w:val="ListParagraph"/>
        <w:numPr>
          <w:ilvl w:val="0"/>
          <w:numId w:val="19"/>
        </w:numPr>
        <w:ind w:left="0"/>
      </w:pPr>
      <w:r w:rsidRPr="004F6B00">
        <w:t>harass </w:t>
      </w:r>
      <w:r w:rsidR="009D1EC3">
        <w:t xml:space="preserve">sb. </w:t>
      </w:r>
      <w:r w:rsidRPr="004F6B00">
        <w:t>/ˈhærəs, həˈræs/  </w:t>
      </w:r>
    </w:p>
    <w:p w:rsidR="00421F4B" w:rsidRDefault="001C1B89" w:rsidP="00421F4B">
      <w:pPr>
        <w:rPr>
          <w:b/>
          <w:u w:val="single"/>
        </w:rPr>
      </w:pPr>
      <w:r w:rsidRPr="004F6B00">
        <w:t xml:space="preserve">1.V-T If someone harasses you, they trouble or annoy you, for example by attacking you repeatedly or by causing you as many problems as they can. </w:t>
      </w:r>
      <w:r w:rsidRPr="004F6B00">
        <w:rPr>
          <w:rFonts w:hint="eastAsia"/>
        </w:rPr>
        <w:t>骚扰</w:t>
      </w:r>
      <w:r w:rsidRPr="004F6B00">
        <w:rPr>
          <w:rFonts w:hint="eastAsia"/>
        </w:rPr>
        <w:t xml:space="preserve">  </w:t>
      </w:r>
      <w:r w:rsidR="00421F4B">
        <w:t xml:space="preserve">e.g.  </w:t>
      </w:r>
      <w:r w:rsidRPr="004F6B00">
        <w:t>A woman reporter complained one of them sexually harassed her in the locker room.</w:t>
      </w:r>
      <w:r w:rsidR="00421F4B">
        <w:t xml:space="preserve">  </w:t>
      </w:r>
      <w:r w:rsidR="00421F4B">
        <w:rPr>
          <w:rFonts w:hint="eastAsia"/>
        </w:rPr>
        <w:t xml:space="preserve"> </w:t>
      </w:r>
      <w:r w:rsidRPr="00421F4B">
        <w:rPr>
          <w:rFonts w:hint="eastAsia"/>
          <w:b/>
          <w:u w:val="single"/>
        </w:rPr>
        <w:t>性骚扰</w:t>
      </w:r>
      <w:r w:rsidR="00421F4B" w:rsidRPr="00421F4B">
        <w:rPr>
          <w:rFonts w:hint="eastAsia"/>
          <w:b/>
          <w:u w:val="single"/>
        </w:rPr>
        <w:t xml:space="preserve">  [ harass sb. sexuall</w:t>
      </w:r>
      <w:r w:rsidR="00421F4B">
        <w:rPr>
          <w:rFonts w:hint="eastAsia"/>
          <w:b/>
          <w:u w:val="single"/>
        </w:rPr>
        <w:t>y</w:t>
      </w:r>
      <w:r w:rsidR="006B2A5C">
        <w:rPr>
          <w:b/>
          <w:u w:val="single"/>
        </w:rPr>
        <w:t xml:space="preserve"> = molest sb sexually</w:t>
      </w:r>
      <w:r w:rsidR="00421F4B">
        <w:rPr>
          <w:rFonts w:hint="eastAsia"/>
          <w:b/>
          <w:u w:val="single"/>
        </w:rPr>
        <w:t xml:space="preserve"> </w:t>
      </w:r>
      <w:r w:rsidR="006B2A5C" w:rsidRPr="006B2A5C">
        <w:rPr>
          <w:b/>
          <w:u w:val="single"/>
        </w:rPr>
        <w:t>/məˈlɛst/</w:t>
      </w:r>
      <w:r w:rsidR="00421F4B">
        <w:rPr>
          <w:rFonts w:hint="eastAsia"/>
          <w:b/>
          <w:u w:val="single"/>
        </w:rPr>
        <w:t>]</w:t>
      </w:r>
      <w:r w:rsidR="00421F4B">
        <w:rPr>
          <w:b/>
          <w:u w:val="single"/>
        </w:rPr>
        <w:br/>
      </w:r>
    </w:p>
    <w:p w:rsidR="00421F4B" w:rsidRPr="00421F4B" w:rsidRDefault="00421F4B" w:rsidP="00421F4B">
      <w:pPr>
        <w:rPr>
          <w:b/>
          <w:u w:val="single"/>
        </w:rPr>
      </w:pPr>
      <w:r w:rsidRPr="00A3014B">
        <w:t>harassment /ˈhəræsmənt, ˈhærə</w:t>
      </w:r>
      <w:r>
        <w:t xml:space="preserve">s-/: </w:t>
      </w:r>
      <w:r w:rsidRPr="00A3014B">
        <w:t xml:space="preserve">Harassment is behaviour which is intended to trouble or annoy someone, for example repeated attacks on them or attempts to cause them problems. </w:t>
      </w:r>
      <w:r w:rsidRPr="00A3014B">
        <w:rPr>
          <w:rFonts w:hint="eastAsia"/>
        </w:rPr>
        <w:t>骚扰</w:t>
      </w:r>
      <w:r>
        <w:rPr>
          <w:rFonts w:hint="eastAsia"/>
        </w:rPr>
        <w:t xml:space="preserve">  </w:t>
      </w:r>
      <w:r w:rsidRPr="00421F4B">
        <w:rPr>
          <w:rFonts w:hint="eastAsia"/>
          <w:b/>
          <w:u w:val="single"/>
        </w:rPr>
        <w:t xml:space="preserve">[ </w:t>
      </w:r>
      <w:r w:rsidRPr="00421F4B">
        <w:rPr>
          <w:b/>
          <w:u w:val="single"/>
        </w:rPr>
        <w:t xml:space="preserve">sexual harassment </w:t>
      </w:r>
      <w:r w:rsidRPr="00421F4B">
        <w:rPr>
          <w:rFonts w:hint="eastAsia"/>
          <w:b/>
          <w:u w:val="single"/>
        </w:rPr>
        <w:t>性骚扰</w:t>
      </w:r>
      <w:r w:rsidRPr="00421F4B">
        <w:rPr>
          <w:rFonts w:hint="eastAsia"/>
          <w:b/>
          <w:u w:val="single"/>
        </w:rPr>
        <w:t xml:space="preserve"> = </w:t>
      </w:r>
      <w:r w:rsidRPr="006B2A5C">
        <w:rPr>
          <w:rFonts w:hint="eastAsia"/>
          <w:b/>
          <w:color w:val="FF0000"/>
          <w:u w:val="single"/>
        </w:rPr>
        <w:t xml:space="preserve">molest </w:t>
      </w:r>
      <w:r w:rsidRPr="00421F4B">
        <w:rPr>
          <w:rFonts w:hint="eastAsia"/>
          <w:b/>
          <w:u w:val="single"/>
        </w:rPr>
        <w:t xml:space="preserve">sb sexually </w:t>
      </w:r>
      <w:r w:rsidRPr="00421F4B">
        <w:rPr>
          <w:b/>
          <w:u w:val="single"/>
        </w:rPr>
        <w:t>]</w:t>
      </w:r>
    </w:p>
    <w:p w:rsidR="00421F4B" w:rsidRPr="00A3014B" w:rsidRDefault="00421F4B" w:rsidP="00421F4B">
      <w:r>
        <w:t xml:space="preserve">e.g. </w:t>
      </w:r>
      <w:r w:rsidRPr="00A3014B">
        <w:t xml:space="preserve">Another survey found that 51 percent of women had experienced some form of </w:t>
      </w:r>
      <w:r w:rsidRPr="00421F4B">
        <w:rPr>
          <w:b/>
          <w:u w:val="single"/>
        </w:rPr>
        <w:t>sexual harassment</w:t>
      </w:r>
      <w:r w:rsidRPr="00A3014B">
        <w:t xml:space="preserve"> in their working lives.</w:t>
      </w:r>
      <w:r>
        <w:t xml:space="preserve">  </w:t>
      </w:r>
      <w:r w:rsidRPr="00A3014B">
        <w:rPr>
          <w:rFonts w:hint="eastAsia"/>
        </w:rPr>
        <w:t>某种形式的</w:t>
      </w:r>
      <w:r>
        <w:rPr>
          <w:rFonts w:hint="eastAsia"/>
        </w:rPr>
        <w:t xml:space="preserve"> </w:t>
      </w:r>
      <w:r w:rsidRPr="00A3014B">
        <w:rPr>
          <w:rFonts w:hint="eastAsia"/>
        </w:rPr>
        <w:t>性骚扰</w:t>
      </w:r>
    </w:p>
    <w:p w:rsidR="00421F4B" w:rsidRDefault="00421F4B" w:rsidP="001C1B89"/>
    <w:p w:rsidR="00BD335D" w:rsidRPr="007E52DE" w:rsidRDefault="001C1B89" w:rsidP="002462ED">
      <w:pPr>
        <w:pStyle w:val="ListParagraph"/>
        <w:numPr>
          <w:ilvl w:val="0"/>
          <w:numId w:val="19"/>
        </w:numPr>
        <w:ind w:left="0"/>
        <w:rPr>
          <w:lang w:val="en-US"/>
        </w:rPr>
      </w:pPr>
      <w:r w:rsidRPr="007E52DE">
        <w:rPr>
          <w:b/>
          <w:u w:val="single"/>
        </w:rPr>
        <w:t>molest</w:t>
      </w:r>
      <w:r w:rsidR="006B2A5C" w:rsidRPr="007E52DE">
        <w:rPr>
          <w:b/>
          <w:u w:val="single"/>
        </w:rPr>
        <w:t xml:space="preserve"> (a woman or a </w:t>
      </w:r>
      <w:proofErr w:type="gramStart"/>
      <w:r w:rsidR="006B2A5C" w:rsidRPr="007E52DE">
        <w:rPr>
          <w:b/>
          <w:u w:val="single"/>
        </w:rPr>
        <w:t>child)</w:t>
      </w:r>
      <w:r w:rsidR="006B2A5C">
        <w:t xml:space="preserve"> </w:t>
      </w:r>
      <w:r w:rsidRPr="004F6B00">
        <w:t> /</w:t>
      </w:r>
      <w:proofErr w:type="gramEnd"/>
      <w:r w:rsidRPr="004F6B00">
        <w:t>məˈlɛ</w:t>
      </w:r>
      <w:r w:rsidR="006B2A5C">
        <w:t>st/</w:t>
      </w:r>
      <w:r w:rsidR="007E52DE">
        <w:t xml:space="preserve"> = harass sb. sexually:</w:t>
      </w:r>
      <w:r w:rsidR="006B2A5C">
        <w:t xml:space="preserve">  </w:t>
      </w:r>
      <w:r w:rsidRPr="004F6B00">
        <w:t>A person who molests someone</w:t>
      </w:r>
      <w:r w:rsidRPr="007E52DE">
        <w:rPr>
          <w:b/>
          <w:u w:val="single"/>
        </w:rPr>
        <w:t>, especially a woman or a child</w:t>
      </w:r>
      <w:r w:rsidRPr="004F6B00">
        <w:t xml:space="preserve">, interferes with them </w:t>
      </w:r>
      <w:r w:rsidRPr="007E52DE">
        <w:rPr>
          <w:b/>
          <w:u w:val="single"/>
        </w:rPr>
        <w:t>in a sexual way</w:t>
      </w:r>
      <w:r w:rsidRPr="004F6B00">
        <w:t xml:space="preserve"> against their will. </w:t>
      </w:r>
      <w:r w:rsidRPr="004F6B00">
        <w:rPr>
          <w:rFonts w:hint="eastAsia"/>
        </w:rPr>
        <w:t>对</w:t>
      </w:r>
      <w:r w:rsidRPr="004F6B00">
        <w:t>…</w:t>
      </w:r>
      <w:r w:rsidRPr="004F6B00">
        <w:rPr>
          <w:rFonts w:hint="eastAsia"/>
        </w:rPr>
        <w:t>性骚扰</w:t>
      </w:r>
      <w:r w:rsidRPr="004F6B00">
        <w:t xml:space="preserve"> (</w:t>
      </w:r>
      <w:proofErr w:type="gramStart"/>
      <w:r w:rsidRPr="004F6B00">
        <w:rPr>
          <w:rFonts w:hint="eastAsia"/>
        </w:rPr>
        <w:t>尤指妇女或孩子</w:t>
      </w:r>
      <w:r w:rsidRPr="004F6B00">
        <w:t>)</w:t>
      </w:r>
      <w:r w:rsidR="007E52DE">
        <w:t xml:space="preserve">  e.g.</w:t>
      </w:r>
      <w:proofErr w:type="gramEnd"/>
      <w:r w:rsidR="007E52DE">
        <w:t xml:space="preserve"> H</w:t>
      </w:r>
      <w:r w:rsidRPr="004F6B00">
        <w:t xml:space="preserve">e was accused of sexually </w:t>
      </w:r>
      <w:r w:rsidRPr="007E52DE">
        <w:rPr>
          <w:b/>
        </w:rPr>
        <w:t>molesting</w:t>
      </w:r>
      <w:r w:rsidR="007E52DE" w:rsidRPr="007E52DE">
        <w:rPr>
          <w:b/>
        </w:rPr>
        <w:t>/harass</w:t>
      </w:r>
      <w:r w:rsidRPr="004F6B00">
        <w:t xml:space="preserve"> a female colleague.</w:t>
      </w:r>
      <w:r w:rsidR="007E52DE">
        <w:t xml:space="preserve"> </w:t>
      </w:r>
      <w:r w:rsidRPr="004F6B00">
        <w:rPr>
          <w:rFonts w:hint="eastAsia"/>
        </w:rPr>
        <w:t>他被指控对一名女同事进行性骚扰</w:t>
      </w:r>
      <w:r w:rsidR="007E52DE">
        <w:br/>
      </w:r>
    </w:p>
    <w:p w:rsidR="00F50A62" w:rsidRPr="00B93A05" w:rsidRDefault="00F50A62" w:rsidP="002462ED">
      <w:pPr>
        <w:pStyle w:val="ListParagraph"/>
        <w:numPr>
          <w:ilvl w:val="0"/>
          <w:numId w:val="16"/>
        </w:numPr>
        <w:ind w:left="0"/>
      </w:pPr>
      <w:r w:rsidRPr="00B93A05">
        <w:t>If things </w:t>
      </w:r>
      <w:r w:rsidRPr="00F50A62">
        <w:rPr>
          <w:b/>
          <w:highlight w:val="yellow"/>
        </w:rPr>
        <w:t>abound</w:t>
      </w:r>
      <w:r w:rsidRPr="00B93A05">
        <w:t>, or if a place </w:t>
      </w:r>
      <w:r w:rsidRPr="007E52DE">
        <w:rPr>
          <w:b/>
          <w:u w:val="single"/>
        </w:rPr>
        <w:t>abounds with things</w:t>
      </w:r>
      <w:r w:rsidRPr="00B93A05">
        <w:t xml:space="preserve">, there are very large numbers of them. </w:t>
      </w:r>
      <w:r w:rsidRPr="00B93A05">
        <w:t>充</w:t>
      </w:r>
      <w:r w:rsidRPr="00B93A05">
        <w:rPr>
          <w:rFonts w:hint="eastAsia"/>
        </w:rPr>
        <w:t>满</w:t>
      </w:r>
      <w:r w:rsidR="00C65B3A">
        <w:br/>
      </w:r>
    </w:p>
    <w:p w:rsidR="000A2EEF" w:rsidRPr="00116A0E" w:rsidRDefault="00B5649A" w:rsidP="002462ED">
      <w:pPr>
        <w:pStyle w:val="ListParagraph"/>
        <w:numPr>
          <w:ilvl w:val="0"/>
          <w:numId w:val="12"/>
        </w:numPr>
        <w:ind w:left="0"/>
      </w:pPr>
      <w:r w:rsidRPr="00116A0E">
        <w:rPr>
          <w:rFonts w:hint="eastAsia"/>
          <w:b/>
          <w:highlight w:val="yellow"/>
          <w:u w:val="single"/>
        </w:rPr>
        <w:t>在枪口威胁下</w:t>
      </w:r>
      <w:r w:rsidRPr="00116A0E">
        <w:rPr>
          <w:rFonts w:hint="eastAsia"/>
          <w:b/>
          <w:highlight w:val="yellow"/>
          <w:u w:val="single"/>
        </w:rPr>
        <w:t xml:space="preserve"> </w:t>
      </w:r>
      <w:r w:rsidR="000A2EEF" w:rsidRPr="00116A0E">
        <w:rPr>
          <w:b/>
          <w:highlight w:val="yellow"/>
          <w:u w:val="single"/>
        </w:rPr>
        <w:t>gunpoint /ˈɡʌnˌpɔɪnt/ [ at gunpoint ]</w:t>
      </w:r>
      <w:r w:rsidR="000A2EEF" w:rsidRPr="00116A0E">
        <w:t> If you are held </w:t>
      </w:r>
      <w:r w:rsidR="000A2EEF" w:rsidRPr="00116A0E">
        <w:rPr>
          <w:b/>
          <w:highlight w:val="yellow"/>
          <w:u w:val="single"/>
        </w:rPr>
        <w:t>at gunpoint,</w:t>
      </w:r>
      <w:r w:rsidR="000A2EEF" w:rsidRPr="00116A0E">
        <w:t xml:space="preserve"> someone is threatening to shoot and kill you if you do not obey them. </w:t>
      </w:r>
      <w:r w:rsidR="000A2EEF" w:rsidRPr="00116A0E">
        <w:br/>
      </w:r>
      <w:r w:rsidR="000A2EEF" w:rsidRPr="00116A0E">
        <w:rPr>
          <w:rFonts w:hint="eastAsia"/>
        </w:rPr>
        <w:t xml:space="preserve">e.g. </w:t>
      </w:r>
      <w:r w:rsidR="000A2EEF" w:rsidRPr="00116A0E">
        <w:t xml:space="preserve">She and her two daughters </w:t>
      </w:r>
      <w:r w:rsidR="000A2EEF" w:rsidRPr="00116A0E">
        <w:rPr>
          <w:highlight w:val="yellow"/>
        </w:rPr>
        <w:t xml:space="preserve">were held </w:t>
      </w:r>
      <w:r w:rsidR="000A2EEF" w:rsidRPr="00116A0E">
        <w:rPr>
          <w:b/>
          <w:highlight w:val="yellow"/>
          <w:u w:val="single"/>
        </w:rPr>
        <w:t>at gunpoint</w:t>
      </w:r>
      <w:r w:rsidR="000A2EEF" w:rsidRPr="00116A0E">
        <w:t xml:space="preserve"> by a gang who burst into their home. </w:t>
      </w:r>
      <w:r w:rsidR="000A2EEF" w:rsidRPr="00116A0E">
        <w:rPr>
          <w:rFonts w:hint="eastAsia"/>
        </w:rPr>
        <w:t>被一伙闯入家中的歹徒持枪挟持</w:t>
      </w:r>
      <w:r w:rsidR="009C66A7">
        <w:rPr>
          <w:rFonts w:hint="eastAsia"/>
        </w:rPr>
        <w:t xml:space="preserve"> </w:t>
      </w:r>
      <w:r w:rsidR="009C66A7">
        <w:br/>
      </w:r>
      <w:r w:rsidR="000A2EEF" w:rsidRPr="00116A0E">
        <w:lastRenderedPageBreak/>
        <w:t xml:space="preserve">e.g. Two friends of yours were recently robbed </w:t>
      </w:r>
      <w:r w:rsidR="000A2EEF" w:rsidRPr="00116A0E">
        <w:rPr>
          <w:b/>
          <w:highlight w:val="yellow"/>
          <w:u w:val="single"/>
        </w:rPr>
        <w:t>at gunpoint (</w:t>
      </w:r>
      <w:r w:rsidR="000A2EEF" w:rsidRPr="00116A0E">
        <w:rPr>
          <w:b/>
          <w:highlight w:val="yellow"/>
          <w:u w:val="single"/>
        </w:rPr>
        <w:t>在枪口威胁下</w:t>
      </w:r>
      <w:r w:rsidR="000A2EEF" w:rsidRPr="00116A0E">
        <w:rPr>
          <w:b/>
          <w:highlight w:val="yellow"/>
          <w:u w:val="single"/>
        </w:rPr>
        <w:t>)</w:t>
      </w:r>
      <w:r w:rsidR="000A2EEF" w:rsidRPr="00116A0E">
        <w:t xml:space="preserve"> in their home. </w:t>
      </w:r>
      <w:r w:rsidR="00F4634C" w:rsidRPr="00116A0E">
        <w:br/>
      </w:r>
    </w:p>
    <w:p w:rsidR="005C158A" w:rsidRPr="00116A0E" w:rsidRDefault="00857711" w:rsidP="002462ED">
      <w:pPr>
        <w:pStyle w:val="ListParagraph"/>
        <w:numPr>
          <w:ilvl w:val="0"/>
          <w:numId w:val="12"/>
        </w:numPr>
        <w:ind w:left="0"/>
        <w:rPr>
          <w:lang w:val="en-US"/>
        </w:rPr>
      </w:pPr>
      <w:r w:rsidRPr="00116A0E">
        <w:rPr>
          <w:b/>
          <w:highlight w:val="yellow"/>
          <w:u w:val="single"/>
        </w:rPr>
        <w:t>Road rage</w:t>
      </w:r>
      <w:r w:rsidRPr="00116A0E">
        <w:rPr>
          <w:b/>
          <w:highlight w:val="yellow"/>
        </w:rPr>
        <w:t>:</w:t>
      </w:r>
      <w:r w:rsidRPr="00116A0E">
        <w:t xml:space="preserve"> the aggressive behavior demonstrated by drivers often </w:t>
      </w:r>
      <w:proofErr w:type="gramStart"/>
      <w:r w:rsidRPr="00116A0E">
        <w:t>as a result of</w:t>
      </w:r>
      <w:proofErr w:type="gramEnd"/>
      <w:r w:rsidRPr="00116A0E">
        <w:t xml:space="preserve"> the actions of other road users.</w:t>
      </w:r>
      <w:r w:rsidR="00A7346D" w:rsidRPr="00116A0E">
        <w:t xml:space="preserve"> </w:t>
      </w:r>
      <w:r w:rsidRPr="00116A0E">
        <w:rPr>
          <w:b/>
          <w:highlight w:val="yellow"/>
          <w:u w:val="single"/>
        </w:rPr>
        <w:t>Road rage</w:t>
      </w:r>
      <w:r w:rsidRPr="00116A0E">
        <w:t xml:space="preserve"> is anger or violent behaviour caused by someone else's bad driving or the stress of being in heavy traffic. </w:t>
      </w:r>
      <w:r w:rsidRPr="00116A0E">
        <w:rPr>
          <w:rFonts w:hint="eastAsia"/>
        </w:rPr>
        <w:t>（主要是指驾驶人因不耐前车或不满抢道而引起的愤怒）</w:t>
      </w:r>
      <w:r w:rsidRPr="00116A0E">
        <w:br/>
        <w:t xml:space="preserve">e.g. Two women were being arrested by police after a </w:t>
      </w:r>
      <w:r w:rsidRPr="00116A0E">
        <w:rPr>
          <w:b/>
          <w:highlight w:val="yellow"/>
          <w:u w:val="single"/>
        </w:rPr>
        <w:t>road rage</w:t>
      </w:r>
      <w:r w:rsidRPr="00116A0E">
        <w:t xml:space="preserve"> attack on a male motorist</w:t>
      </w:r>
      <w:r w:rsidR="002D14F0" w:rsidRPr="00116A0E">
        <w:t xml:space="preserve"> </w:t>
      </w:r>
      <w:r w:rsidR="00054149" w:rsidRPr="00116A0E">
        <w:br/>
      </w:r>
    </w:p>
    <w:p w:rsidR="004103E5" w:rsidRPr="00116A0E" w:rsidRDefault="004103E5" w:rsidP="0069190D">
      <w:pPr>
        <w:pStyle w:val="ListParagraph"/>
        <w:numPr>
          <w:ilvl w:val="0"/>
          <w:numId w:val="1"/>
        </w:numPr>
        <w:ind w:left="0"/>
        <w:rPr>
          <w:b/>
          <w:u w:val="single"/>
          <w:lang w:val="en-US"/>
        </w:rPr>
      </w:pPr>
      <w:r w:rsidRPr="00116A0E">
        <w:rPr>
          <w:rFonts w:hint="eastAsia"/>
          <w:b/>
          <w:u w:val="single"/>
          <w:lang w:val="en-US"/>
        </w:rPr>
        <w:t>取消</w:t>
      </w:r>
      <w:r w:rsidRPr="00116A0E">
        <w:rPr>
          <w:rFonts w:hint="eastAsia"/>
          <w:b/>
          <w:u w:val="single"/>
          <w:lang w:val="en-US"/>
        </w:rPr>
        <w:t>/</w:t>
      </w:r>
      <w:r w:rsidR="00B37D86">
        <w:rPr>
          <w:rFonts w:hint="eastAsia"/>
          <w:b/>
          <w:u w:val="single"/>
          <w:lang w:val="en-US"/>
        </w:rPr>
        <w:t>取缔（限制</w:t>
      </w:r>
      <w:r w:rsidR="00B37D86">
        <w:rPr>
          <w:rFonts w:hint="eastAsia"/>
          <w:b/>
          <w:u w:val="single"/>
          <w:lang w:val="en-US"/>
        </w:rPr>
        <w:t>/</w:t>
      </w:r>
      <w:r w:rsidRPr="00116A0E">
        <w:rPr>
          <w:b/>
          <w:u w:val="single"/>
          <w:lang w:val="en-US"/>
        </w:rPr>
        <w:t>禁</w:t>
      </w:r>
      <w:r w:rsidRPr="00116A0E">
        <w:rPr>
          <w:rFonts w:hint="eastAsia"/>
          <w:b/>
          <w:u w:val="single"/>
          <w:lang w:val="en-US"/>
        </w:rPr>
        <w:t>令</w:t>
      </w:r>
      <w:r w:rsidR="00B37D86">
        <w:rPr>
          <w:rFonts w:hint="eastAsia"/>
          <w:b/>
          <w:u w:val="single"/>
          <w:lang w:val="en-US"/>
        </w:rPr>
        <w:t>/</w:t>
      </w:r>
      <w:r w:rsidR="00B37D86">
        <w:rPr>
          <w:rFonts w:hint="eastAsia"/>
          <w:b/>
          <w:u w:val="single"/>
          <w:lang w:val="en-US"/>
        </w:rPr>
        <w:t>制裁</w:t>
      </w:r>
      <w:r w:rsidRPr="00116A0E">
        <w:rPr>
          <w:b/>
          <w:u w:val="single"/>
          <w:lang w:val="en-US"/>
        </w:rPr>
        <w:t>）</w:t>
      </w:r>
      <w:r w:rsidRPr="00116A0E">
        <w:rPr>
          <w:b/>
          <w:u w:val="single"/>
          <w:lang w:val="en-US"/>
        </w:rPr>
        <w:t xml:space="preserve"> </w:t>
      </w:r>
      <w:r w:rsidRPr="00116A0E">
        <w:rPr>
          <w:b/>
          <w:highlight w:val="yellow"/>
          <w:u w:val="single"/>
          <w:lang w:val="en-US"/>
        </w:rPr>
        <w:t>lift</w:t>
      </w:r>
      <w:r w:rsidRPr="00116A0E">
        <w:rPr>
          <w:b/>
          <w:u w:val="single"/>
          <w:lang w:val="en-US"/>
        </w:rPr>
        <w:t xml:space="preserve"> bans on sth;</w:t>
      </w:r>
      <w:r w:rsidR="00275907">
        <w:rPr>
          <w:b/>
          <w:u w:val="single"/>
          <w:lang w:val="en-US"/>
        </w:rPr>
        <w:t xml:space="preserve"> </w:t>
      </w:r>
      <w:r w:rsidRPr="00116A0E">
        <w:rPr>
          <w:b/>
          <w:u w:val="single"/>
          <w:lang w:val="en-US"/>
        </w:rPr>
        <w:t xml:space="preserve"> </w:t>
      </w:r>
      <w:r w:rsidRPr="00116A0E">
        <w:rPr>
          <w:b/>
          <w:highlight w:val="yellow"/>
          <w:u w:val="single"/>
          <w:lang w:val="en-US"/>
        </w:rPr>
        <w:t>lift</w:t>
      </w:r>
      <w:r w:rsidRPr="00116A0E">
        <w:rPr>
          <w:b/>
          <w:u w:val="single"/>
          <w:lang w:val="en-US"/>
        </w:rPr>
        <w:t xml:space="preserve"> restrictions on sth</w:t>
      </w:r>
      <w:r w:rsidR="00E066BA" w:rsidRPr="00116A0E">
        <w:rPr>
          <w:b/>
          <w:u w:val="single"/>
          <w:lang w:val="en-US"/>
        </w:rPr>
        <w:t>; lift sanctions against a country</w:t>
      </w:r>
      <w:r w:rsidRPr="00116A0E">
        <w:rPr>
          <w:b/>
          <w:u w:val="single"/>
          <w:lang w:val="en-US"/>
        </w:rPr>
        <w:t xml:space="preserve"> </w:t>
      </w:r>
    </w:p>
    <w:p w:rsidR="004103E5" w:rsidRPr="00116A0E" w:rsidRDefault="004103E5" w:rsidP="005C158A">
      <w:pPr>
        <w:rPr>
          <w:lang w:val="en-US"/>
        </w:rPr>
      </w:pPr>
      <w:r w:rsidRPr="00116A0E">
        <w:rPr>
          <w:lang w:val="en-US"/>
        </w:rPr>
        <w:t xml:space="preserve">e.g.  It was followed in 1965 by the National Voting Rights Act, which </w:t>
      </w:r>
      <w:r w:rsidRPr="00116A0E">
        <w:rPr>
          <w:b/>
          <w:highlight w:val="yellow"/>
          <w:u w:val="single"/>
          <w:lang w:val="en-US"/>
        </w:rPr>
        <w:t>lifted</w:t>
      </w:r>
      <w:r w:rsidRPr="00116A0E">
        <w:rPr>
          <w:b/>
          <w:u w:val="single"/>
          <w:lang w:val="en-US"/>
        </w:rPr>
        <w:t xml:space="preserve"> unhuman restrictions</w:t>
      </w:r>
      <w:r w:rsidRPr="00116A0E">
        <w:rPr>
          <w:lang w:val="en-US"/>
        </w:rPr>
        <w:t xml:space="preserve"> on African Americans being able to vote.</w:t>
      </w:r>
      <w:r w:rsidR="00B37D86">
        <w:rPr>
          <w:lang w:val="en-US"/>
        </w:rPr>
        <w:br/>
        <w:t xml:space="preserve">e.g. UN. Has </w:t>
      </w:r>
      <w:r w:rsidR="00B37D86" w:rsidRPr="005E2F87">
        <w:rPr>
          <w:b/>
          <w:u w:val="single"/>
          <w:lang w:val="en-US"/>
        </w:rPr>
        <w:t>lifted</w:t>
      </w:r>
      <w:r w:rsidR="00B37D86" w:rsidRPr="005E2F87">
        <w:rPr>
          <w:u w:val="single"/>
          <w:lang w:val="en-US"/>
        </w:rPr>
        <w:t xml:space="preserve"> their d</w:t>
      </w:r>
      <w:r w:rsidR="005E2F87" w:rsidRPr="005E2F87">
        <w:rPr>
          <w:u w:val="single"/>
          <w:lang w:val="en-US"/>
        </w:rPr>
        <w:t>raconian economic sanctions against</w:t>
      </w:r>
      <w:r w:rsidR="005E2F87">
        <w:rPr>
          <w:lang w:val="en-US"/>
        </w:rPr>
        <w:t xml:space="preserve"> DPRK and the 6-party talk will be resumed.</w:t>
      </w:r>
      <w:r w:rsidR="00CB5011">
        <w:rPr>
          <w:lang w:val="en-US"/>
        </w:rPr>
        <w:br/>
      </w:r>
    </w:p>
    <w:p w:rsidR="00043A4C" w:rsidRPr="00116A0E" w:rsidRDefault="00043A4C" w:rsidP="0069190D">
      <w:pPr>
        <w:pStyle w:val="ListParagraph"/>
        <w:numPr>
          <w:ilvl w:val="0"/>
          <w:numId w:val="1"/>
        </w:numPr>
        <w:ind w:left="0"/>
        <w:rPr>
          <w:lang w:val="en-US"/>
        </w:rPr>
      </w:pPr>
      <w:r w:rsidRPr="00116A0E">
        <w:rPr>
          <w:b/>
          <w:u w:val="single"/>
          <w:lang w:val="en-US"/>
        </w:rPr>
        <w:t xml:space="preserve">civil disobedience </w:t>
      </w:r>
      <w:proofErr w:type="gramStart"/>
      <w:r w:rsidRPr="00116A0E">
        <w:rPr>
          <w:b/>
          <w:u w:val="single"/>
          <w:lang w:val="en-US"/>
        </w:rPr>
        <w:t>(</w:t>
      </w:r>
      <w:r w:rsidR="007F5496" w:rsidRPr="00116A0E">
        <w:rPr>
          <w:b/>
          <w:u w:val="single"/>
          <w:lang w:val="en-US"/>
        </w:rPr>
        <w:t xml:space="preserve"> </w:t>
      </w:r>
      <w:r w:rsidRPr="00116A0E">
        <w:rPr>
          <w:rFonts w:hint="eastAsia"/>
          <w:b/>
          <w:u w:val="single"/>
          <w:lang w:val="en-US"/>
        </w:rPr>
        <w:t>非暴力</w:t>
      </w:r>
      <w:proofErr w:type="gramEnd"/>
      <w:r w:rsidR="00113DDE" w:rsidRPr="00116A0E">
        <w:rPr>
          <w:rFonts w:hint="eastAsia"/>
          <w:b/>
          <w:u w:val="single"/>
          <w:lang w:val="en-US"/>
        </w:rPr>
        <w:t>,</w:t>
      </w:r>
      <w:r w:rsidR="00E261E4" w:rsidRPr="00116A0E">
        <w:rPr>
          <w:rFonts w:hint="eastAsia"/>
          <w:b/>
          <w:u w:val="single"/>
          <w:lang w:val="en-US"/>
        </w:rPr>
        <w:t xml:space="preserve"> </w:t>
      </w:r>
      <w:r w:rsidR="00113DDE" w:rsidRPr="00116A0E">
        <w:rPr>
          <w:rFonts w:hint="eastAsia"/>
          <w:b/>
          <w:u w:val="single"/>
          <w:lang w:val="en-US"/>
        </w:rPr>
        <w:t>但</w:t>
      </w:r>
      <w:r w:rsidRPr="00116A0E">
        <w:rPr>
          <w:rFonts w:hint="eastAsia"/>
          <w:b/>
          <w:u w:val="single"/>
          <w:lang w:val="en-US"/>
        </w:rPr>
        <w:t>不合作运动</w:t>
      </w:r>
      <w:r w:rsidRPr="00116A0E">
        <w:rPr>
          <w:rFonts w:hint="eastAsia"/>
          <w:b/>
          <w:u w:val="single"/>
          <w:lang w:val="en-US"/>
        </w:rPr>
        <w:t>)</w:t>
      </w:r>
      <w:r w:rsidR="007F5496" w:rsidRPr="00116A0E">
        <w:rPr>
          <w:b/>
          <w:u w:val="single"/>
          <w:lang w:val="en-US"/>
        </w:rPr>
        <w:t xml:space="preserve">:  resist following gov’s order by </w:t>
      </w:r>
      <w:r w:rsidR="007F5496" w:rsidRPr="00116A0E">
        <w:rPr>
          <w:b/>
          <w:highlight w:val="yellow"/>
          <w:u w:val="single"/>
          <w:lang w:val="en-US"/>
        </w:rPr>
        <w:t>non-</w:t>
      </w:r>
      <w:r w:rsidR="000F5D85" w:rsidRPr="00116A0E">
        <w:rPr>
          <w:b/>
          <w:highlight w:val="yellow"/>
          <w:u w:val="single"/>
          <w:lang w:val="en-US"/>
        </w:rPr>
        <w:t>violent</w:t>
      </w:r>
      <w:r w:rsidR="007F5496" w:rsidRPr="00116A0E">
        <w:rPr>
          <w:b/>
          <w:highlight w:val="yellow"/>
          <w:u w:val="single"/>
          <w:lang w:val="en-US"/>
        </w:rPr>
        <w:t xml:space="preserve"> </w:t>
      </w:r>
      <w:r w:rsidR="000F5D85" w:rsidRPr="00116A0E">
        <w:rPr>
          <w:b/>
          <w:highlight w:val="yellow"/>
          <w:u w:val="single"/>
          <w:lang w:val="en-US"/>
        </w:rPr>
        <w:t>and non-cooperative</w:t>
      </w:r>
      <w:r w:rsidR="00064B67" w:rsidRPr="00116A0E">
        <w:rPr>
          <w:b/>
          <w:highlight w:val="yellow"/>
          <w:u w:val="single"/>
          <w:lang w:val="en-US"/>
        </w:rPr>
        <w:t xml:space="preserve"> </w:t>
      </w:r>
      <w:r w:rsidR="007F5496" w:rsidRPr="00116A0E">
        <w:rPr>
          <w:b/>
          <w:highlight w:val="yellow"/>
          <w:u w:val="single"/>
          <w:lang w:val="en-US"/>
        </w:rPr>
        <w:t>actions</w:t>
      </w:r>
      <w:r w:rsidR="007F5496" w:rsidRPr="00116A0E">
        <w:rPr>
          <w:b/>
          <w:u w:val="single"/>
          <w:lang w:val="en-US"/>
        </w:rPr>
        <w:t>, e.g. demonstration,  protest, or sit-in</w:t>
      </w:r>
      <w:r w:rsidR="00E261E4" w:rsidRPr="00116A0E">
        <w:rPr>
          <w:rFonts w:ascii="Times New Roman" w:hAnsi="Times New Roman" w:cs="Times New Roman" w:hint="eastAsia"/>
          <w:sz w:val="24"/>
          <w:szCs w:val="24"/>
          <w:highlight w:val="yellow"/>
        </w:rPr>
        <w:t>静坐</w:t>
      </w:r>
    </w:p>
    <w:p w:rsidR="00043A4C" w:rsidRPr="00116A0E" w:rsidRDefault="00DE1FA8" w:rsidP="001613E0">
      <w:pPr>
        <w:rPr>
          <w:lang w:val="en-US"/>
        </w:rPr>
      </w:pPr>
      <w:r w:rsidRPr="00116A0E">
        <w:rPr>
          <w:rStyle w:val="ets-act-mvq-que-title"/>
        </w:rPr>
        <w:t xml:space="preserve">e.g. The professor calls violence an </w:t>
      </w:r>
      <w:r w:rsidRPr="001E3D8E">
        <w:rPr>
          <w:rStyle w:val="ets-act-mvq-que-title"/>
          <w:b/>
          <w:highlight w:val="yellow"/>
        </w:rPr>
        <w:t>ethically questionable</w:t>
      </w:r>
      <w:r w:rsidRPr="00116A0E">
        <w:rPr>
          <w:rStyle w:val="ets-act-mvq-que-title"/>
        </w:rPr>
        <w:t xml:space="preserve"> </w:t>
      </w:r>
      <w:r w:rsidRPr="00116A0E">
        <w:rPr>
          <w:rStyle w:val="ets-act-mvq-que-title"/>
          <w:u w:val="single"/>
        </w:rPr>
        <w:t>tactic of resistance</w:t>
      </w:r>
      <w:r w:rsidRPr="00116A0E">
        <w:rPr>
          <w:rStyle w:val="ets-act-mvq-que-title"/>
        </w:rPr>
        <w:t xml:space="preserve">. </w:t>
      </w:r>
      <w:r w:rsidR="001E3D8E">
        <w:rPr>
          <w:rStyle w:val="ets-act-mvq-que-title"/>
          <w:rFonts w:hint="eastAsia"/>
        </w:rPr>
        <w:t>暴力</w:t>
      </w:r>
      <w:r w:rsidRPr="00116A0E">
        <w:rPr>
          <w:rStyle w:val="ets-act-mvq-que-title"/>
          <w:rFonts w:hint="eastAsia"/>
        </w:rPr>
        <w:t>是一种</w:t>
      </w:r>
      <w:r w:rsidR="001E3D8E">
        <w:rPr>
          <w:rStyle w:val="ets-act-mvq-que-title"/>
          <w:rFonts w:hint="eastAsia"/>
        </w:rPr>
        <w:t xml:space="preserve"> </w:t>
      </w:r>
      <w:r w:rsidRPr="001E3D8E">
        <w:rPr>
          <w:rStyle w:val="ets-act-mvq-que-title"/>
          <w:rFonts w:hint="eastAsia"/>
          <w:b/>
          <w:highlight w:val="yellow"/>
          <w:u w:val="single"/>
        </w:rPr>
        <w:t>道德上有问题</w:t>
      </w:r>
      <w:r w:rsidRPr="00116A0E">
        <w:rPr>
          <w:rStyle w:val="ets-act-mvq-que-title"/>
          <w:rFonts w:hint="eastAsia"/>
        </w:rPr>
        <w:t>的</w:t>
      </w:r>
      <w:r w:rsidRPr="00116A0E">
        <w:rPr>
          <w:rStyle w:val="ets-act-mvq-que-title"/>
          <w:rFonts w:hint="eastAsia"/>
        </w:rPr>
        <w:t xml:space="preserve"> </w:t>
      </w:r>
      <w:r w:rsidRPr="00116A0E">
        <w:rPr>
          <w:rStyle w:val="ets-act-mvq-que-title"/>
          <w:rFonts w:hint="eastAsia"/>
          <w:b/>
          <w:u w:val="single"/>
        </w:rPr>
        <w:t>抵御</w:t>
      </w:r>
      <w:r w:rsidRPr="00116A0E">
        <w:rPr>
          <w:rStyle w:val="ets-act-mvq-que-title"/>
          <w:rFonts w:hint="eastAsia"/>
          <w:b/>
          <w:u w:val="single"/>
        </w:rPr>
        <w:t>/</w:t>
      </w:r>
      <w:r w:rsidRPr="00116A0E">
        <w:rPr>
          <w:rStyle w:val="ets-act-mvq-que-title"/>
          <w:rFonts w:hint="eastAsia"/>
          <w:b/>
          <w:u w:val="single"/>
        </w:rPr>
        <w:t>对抗计策</w:t>
      </w:r>
      <w:r w:rsidRPr="00116A0E">
        <w:rPr>
          <w:rStyle w:val="ets-act-mvq-que-title"/>
        </w:rPr>
        <w:t xml:space="preserve">  </w:t>
      </w:r>
    </w:p>
    <w:p w:rsidR="00113DDE" w:rsidRPr="00116A0E" w:rsidRDefault="00113DDE" w:rsidP="001613E0">
      <w:pPr>
        <w:rPr>
          <w:lang w:val="en-US"/>
        </w:rPr>
      </w:pPr>
      <w:r w:rsidRPr="00116A0E">
        <w:rPr>
          <w:lang w:val="en-US"/>
        </w:rPr>
        <w:t xml:space="preserve">e.g. </w:t>
      </w:r>
      <w:r w:rsidR="00E571F4" w:rsidRPr="00116A0E">
        <w:rPr>
          <w:rStyle w:val="ets-act-mvq-que-title"/>
        </w:rPr>
        <w:t xml:space="preserve">Gandhi's policy was </w:t>
      </w:r>
      <w:r w:rsidR="00EE7EA9">
        <w:rPr>
          <w:b/>
          <w:u w:val="single"/>
          <w:lang w:val="en-US"/>
        </w:rPr>
        <w:t>civil disobedience,</w:t>
      </w:r>
      <w:r w:rsidRPr="00116A0E">
        <w:rPr>
          <w:rStyle w:val="ets-act-mvq-que-title"/>
        </w:rPr>
        <w:t xml:space="preserve"> which means not following orders.</w:t>
      </w:r>
    </w:p>
    <w:p w:rsidR="00113DDE" w:rsidRPr="00DB5DF4" w:rsidRDefault="00E571F4" w:rsidP="001613E0">
      <w:pPr>
        <w:rPr>
          <w:b/>
          <w:lang w:val="en-US"/>
        </w:rPr>
      </w:pPr>
      <w:r w:rsidRPr="00116A0E">
        <w:t xml:space="preserve">e.g. To show opposition against the decision in HK’s </w:t>
      </w:r>
      <w:r w:rsidR="006D7022">
        <w:rPr>
          <w:b/>
          <w:highlight w:val="yellow"/>
          <w:u w:val="single"/>
          <w:lang w:val="en-US"/>
        </w:rPr>
        <w:t>universal suffrage/franchise</w:t>
      </w:r>
      <w:r w:rsidRPr="00116A0E">
        <w:t xml:space="preserve">, which is said to be controlled by BJ, thousands of HK residents join the </w:t>
      </w:r>
      <w:r w:rsidR="00CA529C">
        <w:rPr>
          <w:b/>
          <w:highlight w:val="yellow"/>
          <w:u w:val="single"/>
          <w:lang w:val="en-US"/>
        </w:rPr>
        <w:t>civil disobedience</w:t>
      </w:r>
      <w:r w:rsidRPr="00116A0E">
        <w:t xml:space="preserve"> by </w:t>
      </w:r>
      <w:r w:rsidRPr="00116A0E">
        <w:rPr>
          <w:b/>
        </w:rPr>
        <w:t>sitting in</w:t>
      </w:r>
      <w:r w:rsidRPr="00116A0E">
        <w:t xml:space="preserve"> around the core hubs in HK. Finally</w:t>
      </w:r>
      <w:r w:rsidR="004A1FEA" w:rsidRPr="00116A0E">
        <w:rPr>
          <w:rFonts w:hint="eastAsia"/>
        </w:rPr>
        <w:t>, cops</w:t>
      </w:r>
      <w:r w:rsidRPr="00116A0E">
        <w:t xml:space="preserve"> </w:t>
      </w:r>
      <w:r w:rsidR="00655F6C" w:rsidRPr="00655F6C">
        <w:rPr>
          <w:b/>
          <w:highlight w:val="yellow"/>
          <w:u w:val="single"/>
          <w:lang w:val="en-US"/>
        </w:rPr>
        <w:t>unleashed</w:t>
      </w:r>
      <w:r w:rsidRPr="00116A0E">
        <w:t xml:space="preserve"> </w:t>
      </w:r>
      <w:r w:rsidR="00655F6C">
        <w:t>“</w:t>
      </w:r>
      <w:r w:rsidRPr="00116A0E">
        <w:rPr>
          <w:b/>
          <w:highlight w:val="yellow"/>
          <w:u w:val="single"/>
          <w:lang w:val="en-US"/>
        </w:rPr>
        <w:t>pepper spray and tear gas</w:t>
      </w:r>
      <w:r w:rsidR="00655F6C">
        <w:rPr>
          <w:b/>
          <w:highlight w:val="yellow"/>
          <w:u w:val="single"/>
          <w:lang w:val="en-US"/>
        </w:rPr>
        <w:t>”</w:t>
      </w:r>
      <w:r w:rsidRPr="00116A0E">
        <w:rPr>
          <w:b/>
          <w:highlight w:val="yellow"/>
          <w:u w:val="single"/>
          <w:lang w:val="en-US"/>
        </w:rPr>
        <w:t xml:space="preserve"> </w:t>
      </w:r>
      <w:r w:rsidRPr="00116A0E">
        <w:t xml:space="preserve">to disperse thousands of </w:t>
      </w:r>
      <w:r w:rsidRPr="00BD335D">
        <w:rPr>
          <w:b/>
          <w:highlight w:val="yellow"/>
        </w:rPr>
        <w:t>sit-in protesters</w:t>
      </w:r>
      <w:r w:rsidRPr="00BD335D">
        <w:rPr>
          <w:rFonts w:hint="eastAsia"/>
          <w:b/>
          <w:highlight w:val="yellow"/>
        </w:rPr>
        <w:t>静坐示威者</w:t>
      </w:r>
      <w:r w:rsidR="00DB5DF4">
        <w:rPr>
          <w:rFonts w:hint="eastAsia"/>
          <w:b/>
        </w:rPr>
        <w:t xml:space="preserve">     </w:t>
      </w:r>
      <w:r w:rsidR="00DB5DF4" w:rsidRPr="00116A0E">
        <w:rPr>
          <w:rFonts w:hint="eastAsia"/>
          <w:b/>
          <w:lang w:val="en-US"/>
        </w:rPr>
        <w:t>//</w:t>
      </w:r>
      <w:r w:rsidR="00DB5DF4" w:rsidRPr="00116A0E">
        <w:rPr>
          <w:rFonts w:hint="eastAsia"/>
          <w:b/>
          <w:lang w:val="en-US"/>
        </w:rPr>
        <w:t>催泪弹</w:t>
      </w:r>
      <w:r w:rsidR="00DB5DF4" w:rsidRPr="00116A0E">
        <w:rPr>
          <w:rFonts w:hint="eastAsia"/>
          <w:b/>
          <w:lang w:val="en-US"/>
        </w:rPr>
        <w:t xml:space="preserve">, </w:t>
      </w:r>
      <w:r w:rsidR="00DB5DF4" w:rsidRPr="00116A0E">
        <w:rPr>
          <w:rFonts w:hint="eastAsia"/>
          <w:b/>
          <w:lang w:val="en-US"/>
        </w:rPr>
        <w:t>催泪瓦斯</w:t>
      </w:r>
      <w:r w:rsidR="00DB5DF4" w:rsidRPr="00116A0E">
        <w:rPr>
          <w:rFonts w:hint="eastAsia"/>
          <w:b/>
          <w:lang w:val="en-US"/>
        </w:rPr>
        <w:t xml:space="preserve"> tear </w:t>
      </w:r>
      <w:proofErr w:type="gramStart"/>
      <w:r w:rsidR="00DB5DF4" w:rsidRPr="00116A0E">
        <w:rPr>
          <w:rFonts w:hint="eastAsia"/>
          <w:b/>
          <w:lang w:val="en-US"/>
        </w:rPr>
        <w:t>gas;  /</w:t>
      </w:r>
      <w:proofErr w:type="gramEnd"/>
      <w:r w:rsidR="00DB5DF4" w:rsidRPr="00116A0E">
        <w:rPr>
          <w:rFonts w:hint="eastAsia"/>
          <w:b/>
          <w:lang w:val="en-US"/>
        </w:rPr>
        <w:t>/</w:t>
      </w:r>
      <w:r w:rsidR="00DB5DF4" w:rsidRPr="00116A0E">
        <w:rPr>
          <w:rFonts w:hint="eastAsia"/>
          <w:b/>
          <w:lang w:val="en-US"/>
        </w:rPr>
        <w:t>胡椒喷雾剂；防狼喷雾</w:t>
      </w:r>
      <w:r w:rsidR="00DB5DF4" w:rsidRPr="00116A0E">
        <w:rPr>
          <w:rFonts w:hint="eastAsia"/>
          <w:b/>
          <w:lang w:val="en-US"/>
        </w:rPr>
        <w:t xml:space="preserve">: pepper spray   </w:t>
      </w:r>
    </w:p>
    <w:p w:rsidR="000E50BC" w:rsidRPr="001A7D1B" w:rsidRDefault="00AB23BA" w:rsidP="000E50BC">
      <w:pPr>
        <w:rPr>
          <w:color w:val="FF0000"/>
          <w:lang w:val="en-US"/>
        </w:rPr>
      </w:pPr>
      <w:r w:rsidRPr="00116A0E">
        <w:rPr>
          <w:lang w:val="en-US"/>
        </w:rPr>
        <w:t>e.g.</w:t>
      </w:r>
      <w:r w:rsidRPr="00116A0E">
        <w:rPr>
          <w:rFonts w:hint="eastAsia"/>
          <w:lang w:val="en-US"/>
        </w:rPr>
        <w:t xml:space="preserve"> Six months after the end of the massive "Central Occupy" protests in HK- </w:t>
      </w:r>
      <w:r w:rsidR="00194D92">
        <w:rPr>
          <w:rFonts w:hint="eastAsia"/>
          <w:b/>
          <w:highlight w:val="yellow"/>
          <w:u w:val="single"/>
          <w:lang w:val="en-US"/>
        </w:rPr>
        <w:t>a civil disobedience</w:t>
      </w:r>
      <w:r w:rsidRPr="00116A0E">
        <w:rPr>
          <w:rFonts w:hint="eastAsia"/>
          <w:lang w:val="en-US"/>
        </w:rPr>
        <w:t xml:space="preserve">, </w:t>
      </w:r>
      <w:r w:rsidR="00194D92">
        <w:rPr>
          <w:lang w:val="en-US"/>
        </w:rPr>
        <w:t>which</w:t>
      </w:r>
      <w:r w:rsidRPr="00116A0E">
        <w:rPr>
          <w:rFonts w:hint="eastAsia"/>
          <w:lang w:val="en-US"/>
        </w:rPr>
        <w:t xml:space="preserve"> </w:t>
      </w:r>
      <w:r w:rsidRPr="00116A0E">
        <w:rPr>
          <w:rFonts w:hint="eastAsia"/>
          <w:b/>
          <w:highlight w:val="yellow"/>
          <w:u w:val="single"/>
          <w:lang w:val="en-US"/>
        </w:rPr>
        <w:t>paralyzed</w:t>
      </w:r>
      <w:r w:rsidRPr="00116A0E">
        <w:rPr>
          <w:rFonts w:hint="eastAsia"/>
          <w:lang w:val="en-US"/>
        </w:rPr>
        <w:t>使瘫痪</w:t>
      </w:r>
      <w:r w:rsidRPr="00116A0E">
        <w:rPr>
          <w:rFonts w:hint="eastAsia"/>
          <w:lang w:val="en-US"/>
        </w:rPr>
        <w:t xml:space="preserve"> the city's main streets and almost </w:t>
      </w:r>
      <w:r w:rsidRPr="00163B1C">
        <w:rPr>
          <w:rFonts w:hint="eastAsia"/>
          <w:b/>
          <w:color w:val="FF0000"/>
          <w:highlight w:val="yellow"/>
          <w:u w:val="single"/>
          <w:lang w:val="en-US"/>
        </w:rPr>
        <w:t>brought the whole city traffic into a standstill</w:t>
      </w:r>
      <w:r w:rsidR="000E50BC" w:rsidRPr="00116A0E">
        <w:rPr>
          <w:rFonts w:hint="eastAsia"/>
          <w:lang w:val="en-US"/>
        </w:rPr>
        <w:t xml:space="preserve">, another </w:t>
      </w:r>
      <w:r w:rsidR="000E50BC" w:rsidRPr="00651D78">
        <w:rPr>
          <w:rFonts w:hint="eastAsia"/>
          <w:b/>
          <w:lang w:val="en-US"/>
        </w:rPr>
        <w:t>pivotal</w:t>
      </w:r>
      <w:r w:rsidRPr="00116A0E">
        <w:rPr>
          <w:rFonts w:hint="eastAsia"/>
          <w:lang w:val="en-US"/>
        </w:rPr>
        <w:t xml:space="preserve"> demonstration against Chinese Communist is </w:t>
      </w:r>
      <w:r w:rsidRPr="00116A0E">
        <w:rPr>
          <w:rFonts w:hint="eastAsia"/>
          <w:b/>
          <w:highlight w:val="yellow"/>
          <w:u w:val="single"/>
          <w:lang w:val="en-US"/>
        </w:rPr>
        <w:t>brewing/fermenting</w:t>
      </w:r>
      <w:proofErr w:type="gramStart"/>
      <w:r w:rsidRPr="00116A0E">
        <w:rPr>
          <w:rFonts w:hint="eastAsia"/>
          <w:b/>
          <w:highlight w:val="yellow"/>
          <w:u w:val="single"/>
          <w:lang w:val="en-US"/>
        </w:rPr>
        <w:t>酝酿发酵</w:t>
      </w:r>
      <w:r w:rsidRPr="00116A0E">
        <w:rPr>
          <w:rFonts w:hint="eastAsia"/>
          <w:lang w:val="en-US"/>
        </w:rPr>
        <w:t xml:space="preserve">  in</w:t>
      </w:r>
      <w:proofErr w:type="gramEnd"/>
      <w:r w:rsidRPr="00116A0E">
        <w:rPr>
          <w:rFonts w:hint="eastAsia"/>
          <w:lang w:val="en-US"/>
        </w:rPr>
        <w:t xml:space="preserve"> the former British colony.   </w:t>
      </w:r>
      <w:r w:rsidR="001A7D1B">
        <w:rPr>
          <w:lang w:val="en-US"/>
        </w:rPr>
        <w:t xml:space="preserve"> </w:t>
      </w:r>
      <w:r w:rsidR="001A7D1B">
        <w:rPr>
          <w:lang w:val="en-US"/>
        </w:rPr>
        <w:br/>
      </w:r>
      <w:r w:rsidR="001A7D1B" w:rsidRPr="001A7D1B">
        <w:rPr>
          <w:color w:val="FF0000"/>
          <w:lang w:val="en-US"/>
        </w:rPr>
        <w:t>//</w:t>
      </w:r>
      <w:r w:rsidR="001A7D1B" w:rsidRPr="001A7D1B">
        <w:rPr>
          <w:rFonts w:hint="eastAsia"/>
          <w:color w:val="FF0000"/>
          <w:lang w:val="en-US"/>
        </w:rPr>
        <w:t>使交通瘫痪</w:t>
      </w:r>
      <w:r w:rsidR="001A7D1B" w:rsidRPr="001A7D1B">
        <w:rPr>
          <w:rFonts w:hint="eastAsia"/>
          <w:color w:val="FF0000"/>
          <w:lang w:val="en-US"/>
        </w:rPr>
        <w:t xml:space="preserve">:  </w:t>
      </w:r>
      <w:r w:rsidR="001A7D1B" w:rsidRPr="001A7D1B">
        <w:rPr>
          <w:color w:val="FF0000"/>
          <w:lang w:val="en-US"/>
        </w:rPr>
        <w:t>bring traffic into standstill = paralyze the traffic</w:t>
      </w:r>
      <w:r w:rsidR="001A7D1B" w:rsidRPr="001A7D1B">
        <w:rPr>
          <w:rFonts w:hint="eastAsia"/>
          <w:color w:val="FF0000"/>
          <w:lang w:val="en-US"/>
        </w:rPr>
        <w:t xml:space="preserve"> </w:t>
      </w:r>
      <w:r w:rsidR="00F81F01">
        <w:rPr>
          <w:color w:val="FF0000"/>
          <w:lang w:val="en-US"/>
        </w:rPr>
        <w:br/>
      </w:r>
    </w:p>
    <w:p w:rsidR="00113DDE" w:rsidRPr="002A4BD2" w:rsidRDefault="00F81F01" w:rsidP="0069190D">
      <w:pPr>
        <w:pStyle w:val="ListParagraph"/>
        <w:numPr>
          <w:ilvl w:val="0"/>
          <w:numId w:val="1"/>
        </w:numPr>
        <w:ind w:left="0"/>
        <w:rPr>
          <w:rStyle w:val="ets-act-mvq-que-title"/>
          <w:lang w:val="en-US"/>
        </w:rPr>
      </w:pPr>
      <w:r w:rsidRPr="00116A0E">
        <w:rPr>
          <w:rFonts w:ascii="Times New Roman" w:hAnsi="Times New Roman" w:cs="Times New Roman"/>
          <w:b/>
          <w:sz w:val="24"/>
          <w:szCs w:val="24"/>
          <w:highlight w:val="yellow"/>
          <w:u w:val="single"/>
        </w:rPr>
        <w:t xml:space="preserve"> </w:t>
      </w:r>
      <w:r w:rsidR="001A44DD" w:rsidRPr="00116A0E">
        <w:rPr>
          <w:rFonts w:ascii="Times New Roman" w:hAnsi="Times New Roman" w:cs="Times New Roman"/>
          <w:b/>
          <w:sz w:val="24"/>
          <w:szCs w:val="24"/>
          <w:highlight w:val="yellow"/>
          <w:u w:val="single"/>
        </w:rPr>
        <w:t xml:space="preserve">[ </w:t>
      </w:r>
      <w:r w:rsidR="001A44DD" w:rsidRPr="00116A0E">
        <w:rPr>
          <w:rFonts w:ascii="Times New Roman" w:hAnsi="Times New Roman" w:cs="Times New Roman"/>
          <w:b/>
          <w:sz w:val="24"/>
          <w:szCs w:val="24"/>
          <w:highlight w:val="yellow"/>
          <w:u w:val="single"/>
        </w:rPr>
        <w:t>种族隔</w:t>
      </w:r>
      <w:r w:rsidR="001A44DD" w:rsidRPr="00116A0E">
        <w:rPr>
          <w:rFonts w:ascii="Times New Roman" w:hAnsi="Times New Roman" w:cs="Times New Roman" w:hint="eastAsia"/>
          <w:b/>
          <w:sz w:val="24"/>
          <w:szCs w:val="24"/>
          <w:highlight w:val="yellow"/>
          <w:u w:val="single"/>
        </w:rPr>
        <w:t>离</w:t>
      </w:r>
      <w:r w:rsidR="001A44DD" w:rsidRPr="00116A0E">
        <w:rPr>
          <w:rFonts w:ascii="Times New Roman" w:hAnsi="Times New Roman" w:cs="Times New Roman"/>
          <w:b/>
          <w:sz w:val="24"/>
          <w:szCs w:val="24"/>
          <w:highlight w:val="yellow"/>
          <w:u w:val="single"/>
        </w:rPr>
        <w:t>r</w:t>
      </w:r>
      <w:r w:rsidR="00AB23BA" w:rsidRPr="00116A0E">
        <w:rPr>
          <w:rFonts w:ascii="Times New Roman" w:hAnsi="Times New Roman" w:cs="Times New Roman"/>
          <w:b/>
          <w:sz w:val="24"/>
          <w:szCs w:val="24"/>
          <w:highlight w:val="yellow"/>
          <w:u w:val="single"/>
        </w:rPr>
        <w:t xml:space="preserve">acial </w:t>
      </w:r>
      <w:proofErr w:type="gramStart"/>
      <w:r w:rsidR="00AB23BA" w:rsidRPr="00116A0E">
        <w:rPr>
          <w:rFonts w:ascii="Times New Roman" w:hAnsi="Times New Roman" w:cs="Times New Roman"/>
          <w:b/>
          <w:sz w:val="24"/>
          <w:szCs w:val="24"/>
          <w:highlight w:val="yellow"/>
          <w:u w:val="single"/>
        </w:rPr>
        <w:t xml:space="preserve">segregation </w:t>
      </w:r>
      <w:r w:rsidR="001A44DD" w:rsidRPr="00116A0E">
        <w:rPr>
          <w:rFonts w:ascii="Times New Roman" w:hAnsi="Times New Roman" w:cs="Times New Roman"/>
          <w:b/>
          <w:sz w:val="24"/>
          <w:szCs w:val="24"/>
          <w:highlight w:val="yellow"/>
          <w:u w:val="single"/>
        </w:rPr>
        <w:t>]</w:t>
      </w:r>
      <w:proofErr w:type="gramEnd"/>
      <w:r w:rsidR="001A44DD" w:rsidRPr="00116A0E">
        <w:rPr>
          <w:rStyle w:val="ets-act-mvq-que-title"/>
        </w:rPr>
        <w:t xml:space="preserve"> </w:t>
      </w:r>
      <w:r w:rsidR="00AB23BA" w:rsidRPr="00116A0E">
        <w:rPr>
          <w:rStyle w:val="ets-act-mvq-que-title"/>
        </w:rPr>
        <w:t>is</w:t>
      </w:r>
      <w:r w:rsidR="001A44DD" w:rsidRPr="00116A0E">
        <w:rPr>
          <w:rStyle w:val="ets-act-mvq-que-title"/>
        </w:rPr>
        <w:t xml:space="preserve"> separating people because of their race or color</w:t>
      </w:r>
      <w:r w:rsidR="002A4BD2">
        <w:rPr>
          <w:rStyle w:val="ets-act-mvq-que-title"/>
        </w:rPr>
        <w:br/>
      </w:r>
    </w:p>
    <w:p w:rsidR="00113DDE" w:rsidRPr="002A4BD2" w:rsidRDefault="008B31C3" w:rsidP="004E2B7B">
      <w:pPr>
        <w:pStyle w:val="ListParagraph"/>
        <w:numPr>
          <w:ilvl w:val="0"/>
          <w:numId w:val="1"/>
        </w:numPr>
        <w:ind w:left="0"/>
        <w:rPr>
          <w:lang w:val="en-US"/>
        </w:rPr>
      </w:pPr>
      <w:r>
        <w:rPr>
          <w:rFonts w:ascii="Times New Roman" w:hAnsi="Times New Roman" w:cs="Times New Roman"/>
          <w:b/>
          <w:sz w:val="24"/>
          <w:szCs w:val="24"/>
        </w:rPr>
        <w:t>Cast v</w:t>
      </w:r>
      <w:r w:rsidR="002A4BD2" w:rsidRPr="002A4BD2">
        <w:rPr>
          <w:rFonts w:ascii="Times New Roman" w:hAnsi="Times New Roman" w:cs="Times New Roman"/>
          <w:b/>
          <w:sz w:val="24"/>
          <w:szCs w:val="24"/>
        </w:rPr>
        <w:t>ote</w:t>
      </w:r>
      <w:r>
        <w:rPr>
          <w:rFonts w:ascii="Times New Roman" w:hAnsi="Times New Roman" w:cs="Times New Roman"/>
          <w:b/>
          <w:sz w:val="24"/>
          <w:szCs w:val="24"/>
        </w:rPr>
        <w:t>s/ballots</w:t>
      </w:r>
      <w:r w:rsidR="002A4BD2" w:rsidRPr="002A4BD2">
        <w:rPr>
          <w:rFonts w:ascii="Times New Roman" w:hAnsi="Times New Roman" w:cs="Times New Roman"/>
          <w:b/>
          <w:sz w:val="24"/>
          <w:szCs w:val="24"/>
        </w:rPr>
        <w:t xml:space="preserve"> V.S. suffrage V.S. franchise</w:t>
      </w:r>
    </w:p>
    <w:tbl>
      <w:tblPr>
        <w:tblW w:w="1091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9781"/>
      </w:tblGrid>
      <w:tr w:rsidR="0042688E" w:rsidRPr="00116A0E" w:rsidTr="00C41403">
        <w:trPr>
          <w:trHeight w:val="810"/>
        </w:trPr>
        <w:tc>
          <w:tcPr>
            <w:tcW w:w="1134" w:type="dxa"/>
            <w:vMerge w:val="restart"/>
            <w:shd w:val="clear" w:color="auto" w:fill="auto"/>
            <w:hideMark/>
          </w:tcPr>
          <w:p w:rsidR="0042688E" w:rsidRPr="00116A0E" w:rsidRDefault="0042688E" w:rsidP="0042688E">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t>suffrage</w:t>
            </w:r>
          </w:p>
        </w:tc>
        <w:tc>
          <w:tcPr>
            <w:tcW w:w="9781" w:type="dxa"/>
            <w:shd w:val="clear" w:color="auto" w:fill="auto"/>
            <w:hideMark/>
          </w:tcPr>
          <w:p w:rsidR="0042688E" w:rsidRPr="00116A0E" w:rsidRDefault="0042688E" w:rsidP="0042688E">
            <w:pPr>
              <w:spacing w:after="0" w:line="240" w:lineRule="auto"/>
              <w:rPr>
                <w:rFonts w:ascii="Times New Roman" w:hAnsi="Times New Roman" w:cs="Times New Roman"/>
                <w:b/>
                <w:sz w:val="24"/>
                <w:szCs w:val="24"/>
                <w:u w:val="single"/>
              </w:rPr>
            </w:pPr>
            <w:r w:rsidRPr="00116A0E">
              <w:rPr>
                <w:rFonts w:ascii="Calibri" w:eastAsia="Times New Roman" w:hAnsi="Calibri" w:cs="Times New Roman"/>
              </w:rPr>
              <w:t>The right or privilege of</w:t>
            </w:r>
            <w:r w:rsidRPr="00116A0E">
              <w:rPr>
                <w:rFonts w:ascii="Calibri" w:eastAsia="Times New Roman" w:hAnsi="Calibri" w:cs="Times New Roman"/>
                <w:color w:val="0070C0"/>
              </w:rPr>
              <w:t xml:space="preserve"> voting/balloting</w:t>
            </w:r>
            <w:r w:rsidR="00B328E8">
              <w:rPr>
                <w:rStyle w:val="apple-converted-space"/>
                <w:rFonts w:ascii="Tahoma" w:hAnsi="Tahoma" w:cs="Tahoma"/>
                <w:b/>
                <w:bCs/>
                <w:color w:val="666666"/>
                <w:sz w:val="20"/>
                <w:szCs w:val="20"/>
                <w:shd w:val="clear" w:color="auto" w:fill="F2F2F2"/>
              </w:rPr>
              <w:t> </w:t>
            </w:r>
            <w:r w:rsidR="00B328E8">
              <w:rPr>
                <w:rStyle w:val="phonetic"/>
                <w:rFonts w:ascii="Lucida Sans Unicode" w:hAnsi="Lucida Sans Unicode" w:cs="Lucida Sans Unicode"/>
                <w:color w:val="666666"/>
                <w:sz w:val="20"/>
                <w:szCs w:val="20"/>
                <w:bdr w:val="none" w:sz="0" w:space="0" w:color="auto" w:frame="1"/>
                <w:shd w:val="clear" w:color="auto" w:fill="F2F2F2"/>
              </w:rPr>
              <w:t>['bælət]</w:t>
            </w:r>
            <w:r w:rsidRPr="00116A0E">
              <w:rPr>
                <w:rFonts w:ascii="Calibri" w:eastAsia="Times New Roman" w:hAnsi="Calibri" w:cs="Times New Roman"/>
                <w:color w:val="000000"/>
              </w:rPr>
              <w:t xml:space="preserve">; the </w:t>
            </w:r>
            <w:r w:rsidRPr="00116A0E">
              <w:rPr>
                <w:rFonts w:ascii="Calibri" w:eastAsia="Times New Roman" w:hAnsi="Calibri" w:cs="Times New Roman"/>
                <w:b/>
                <w:bCs/>
                <w:color w:val="0070C0"/>
              </w:rPr>
              <w:t>franchise.</w:t>
            </w:r>
            <w:r w:rsidRPr="00116A0E">
              <w:rPr>
                <w:rFonts w:ascii="Calibri" w:eastAsia="Times New Roman" w:hAnsi="Calibri" w:cs="Times New Roman"/>
                <w:color w:val="000000"/>
              </w:rPr>
              <w:t xml:space="preserve"> </w:t>
            </w:r>
            <w:r w:rsidR="001B22D6">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投票的权利或特权；投票权</w:t>
            </w:r>
            <w:r w:rsidRPr="00116A0E">
              <w:rPr>
                <w:rFonts w:ascii="Calibri" w:eastAsia="Times New Roman" w:hAnsi="Calibri" w:cs="Times New Roman"/>
                <w:color w:val="000000"/>
              </w:rPr>
              <w:t xml:space="preserve">;  A </w:t>
            </w:r>
            <w:r w:rsidRPr="00116A0E">
              <w:rPr>
                <w:rFonts w:ascii="Calibri" w:eastAsia="Times New Roman" w:hAnsi="Calibri" w:cs="Times New Roman"/>
                <w:color w:val="0070C0"/>
                <w:u w:val="single"/>
              </w:rPr>
              <w:t>vote cast</w:t>
            </w:r>
            <w:r w:rsidRPr="00116A0E">
              <w:rPr>
                <w:rFonts w:ascii="Calibri" w:eastAsia="Times New Roman" w:hAnsi="Calibri" w:cs="Times New Roman"/>
                <w:color w:val="000000"/>
              </w:rPr>
              <w:t xml:space="preserve"> in deciding a disputed or controversial question or in electing a person to office. </w:t>
            </w:r>
            <w:r w:rsidRPr="00116A0E">
              <w:rPr>
                <w:rFonts w:ascii="Times New Roman" w:hAnsi="Times New Roman" w:cs="Times New Roman"/>
                <w:b/>
                <w:sz w:val="24"/>
                <w:szCs w:val="24"/>
                <w:highlight w:val="yellow"/>
                <w:u w:val="single"/>
              </w:rPr>
              <w:t>投的票</w:t>
            </w:r>
            <w:r w:rsidR="00353E8A" w:rsidRPr="00116A0E">
              <w:rPr>
                <w:rFonts w:ascii="Times New Roman" w:hAnsi="Times New Roman" w:cs="Times New Roman"/>
                <w:b/>
                <w:sz w:val="24"/>
                <w:szCs w:val="24"/>
                <w:highlight w:val="yellow"/>
                <w:u w:val="single"/>
              </w:rPr>
              <w:t xml:space="preserve">  </w:t>
            </w:r>
            <w:r w:rsidR="00353E8A" w:rsidRPr="00116A0E">
              <w:rPr>
                <w:rFonts w:ascii="Times New Roman" w:hAnsi="Times New Roman" w:cs="Times New Roman" w:hint="eastAsia"/>
                <w:b/>
                <w:sz w:val="24"/>
                <w:szCs w:val="24"/>
                <w:highlight w:val="yellow"/>
                <w:u w:val="single"/>
              </w:rPr>
              <w:t>[</w:t>
            </w:r>
            <w:r w:rsidRPr="00116A0E">
              <w:rPr>
                <w:rFonts w:ascii="Times New Roman" w:hAnsi="Times New Roman" w:cs="Times New Roman"/>
                <w:b/>
                <w:sz w:val="24"/>
                <w:szCs w:val="24"/>
                <w:highlight w:val="yellow"/>
                <w:u w:val="single"/>
              </w:rPr>
              <w:t xml:space="preserve"> the universal suffrage/franchise</w:t>
            </w:r>
            <w:r w:rsidR="00353E8A" w:rsidRPr="00116A0E">
              <w:rPr>
                <w:rFonts w:ascii="Times New Roman" w:hAnsi="Times New Roman" w:cs="Times New Roman" w:hint="eastAsia"/>
                <w:b/>
                <w:sz w:val="24"/>
                <w:szCs w:val="24"/>
                <w:highlight w:val="yellow"/>
                <w:u w:val="single"/>
              </w:rPr>
              <w:t>（</w:t>
            </w:r>
            <w:r w:rsidR="00353E8A" w:rsidRPr="00116A0E">
              <w:rPr>
                <w:rFonts w:ascii="Times New Roman" w:hAnsi="Times New Roman" w:cs="Times New Roman"/>
                <w:b/>
                <w:sz w:val="24"/>
                <w:szCs w:val="24"/>
                <w:highlight w:val="yellow"/>
                <w:u w:val="single"/>
              </w:rPr>
              <w:t>HK</w:t>
            </w:r>
            <w:r w:rsidR="00353E8A" w:rsidRPr="00116A0E">
              <w:rPr>
                <w:rFonts w:ascii="Times New Roman" w:hAnsi="Times New Roman" w:cs="Times New Roman" w:hint="eastAsia"/>
                <w:b/>
                <w:sz w:val="24"/>
                <w:szCs w:val="24"/>
                <w:highlight w:val="yellow"/>
                <w:u w:val="single"/>
              </w:rPr>
              <w:t>）</w:t>
            </w:r>
            <w:r w:rsidRPr="00116A0E">
              <w:rPr>
                <w:rFonts w:ascii="Times New Roman" w:hAnsi="Times New Roman" w:cs="Times New Roman"/>
                <w:b/>
                <w:sz w:val="24"/>
                <w:szCs w:val="24"/>
                <w:highlight w:val="yellow"/>
                <w:u w:val="single"/>
              </w:rPr>
              <w:t>普选</w:t>
            </w:r>
            <w:r w:rsidR="00353E8A" w:rsidRPr="00116A0E">
              <w:rPr>
                <w:rFonts w:ascii="Times New Roman" w:hAnsi="Times New Roman" w:cs="Times New Roman" w:hint="eastAsia"/>
                <w:b/>
                <w:sz w:val="24"/>
                <w:szCs w:val="24"/>
                <w:highlight w:val="yellow"/>
                <w:u w:val="single"/>
              </w:rPr>
              <w:t xml:space="preserve"> ]</w:t>
            </w:r>
          </w:p>
          <w:p w:rsidR="0072506B" w:rsidRPr="00116A0E" w:rsidRDefault="0072506B" w:rsidP="0042688E">
            <w:pPr>
              <w:spacing w:after="0" w:line="240" w:lineRule="auto"/>
              <w:rPr>
                <w:rFonts w:ascii="Calibri" w:eastAsia="Times New Roman" w:hAnsi="Calibri" w:cs="Times New Roman"/>
              </w:rPr>
            </w:pPr>
          </w:p>
        </w:tc>
      </w:tr>
      <w:tr w:rsidR="0042688E" w:rsidRPr="00116A0E" w:rsidTr="00C41403">
        <w:trPr>
          <w:trHeight w:val="915"/>
        </w:trPr>
        <w:tc>
          <w:tcPr>
            <w:tcW w:w="1134" w:type="dxa"/>
            <w:vMerge/>
            <w:shd w:val="clear" w:color="auto" w:fill="auto"/>
            <w:vAlign w:val="center"/>
            <w:hideMark/>
          </w:tcPr>
          <w:p w:rsidR="0042688E" w:rsidRPr="00116A0E" w:rsidRDefault="0042688E" w:rsidP="0042688E">
            <w:pPr>
              <w:spacing w:after="0" w:line="240" w:lineRule="auto"/>
              <w:rPr>
                <w:rFonts w:ascii="Calibri" w:eastAsia="Times New Roman" w:hAnsi="Calibri" w:cs="Times New Roman"/>
                <w:sz w:val="16"/>
                <w:szCs w:val="16"/>
              </w:rPr>
            </w:pPr>
          </w:p>
        </w:tc>
        <w:tc>
          <w:tcPr>
            <w:tcW w:w="9781" w:type="dxa"/>
            <w:shd w:val="clear" w:color="auto" w:fill="auto"/>
            <w:hideMark/>
          </w:tcPr>
          <w:p w:rsidR="001B22D6" w:rsidRDefault="0042688E" w:rsidP="0042688E">
            <w:pPr>
              <w:spacing w:after="0" w:line="240" w:lineRule="auto"/>
              <w:rPr>
                <w:rFonts w:ascii="Calibri" w:eastAsia="Times New Roman" w:hAnsi="Calibri" w:cs="Times New Roman"/>
              </w:rPr>
            </w:pPr>
            <w:r w:rsidRPr="00116A0E">
              <w:rPr>
                <w:rFonts w:ascii="Calibri" w:eastAsia="Times New Roman" w:hAnsi="Calibri" w:cs="Times New Roman"/>
              </w:rPr>
              <w:t xml:space="preserve">eg </w:t>
            </w:r>
            <w:proofErr w:type="gramStart"/>
            <w:r w:rsidRPr="00116A0E">
              <w:rPr>
                <w:rFonts w:ascii="Calibri" w:eastAsia="Times New Roman" w:hAnsi="Calibri" w:cs="Times New Roman"/>
              </w:rPr>
              <w:t>In</w:t>
            </w:r>
            <w:proofErr w:type="gramEnd"/>
            <w:r w:rsidRPr="00116A0E">
              <w:rPr>
                <w:rFonts w:ascii="Calibri" w:eastAsia="Times New Roman" w:hAnsi="Calibri" w:cs="Times New Roman"/>
              </w:rPr>
              <w:t xml:space="preserve"> 2012, China announced that in 2017 Hong Kong could elect its chief executive through "</w:t>
            </w:r>
            <w:r w:rsidR="00386560" w:rsidRPr="00116A0E">
              <w:rPr>
                <w:rFonts w:ascii="Times New Roman" w:hAnsi="Times New Roman" w:cs="Times New Roman"/>
                <w:b/>
                <w:sz w:val="24"/>
                <w:szCs w:val="24"/>
                <w:highlight w:val="yellow"/>
                <w:u w:val="single"/>
              </w:rPr>
              <w:t>universal suffrage</w:t>
            </w:r>
            <w:r w:rsidRPr="00116A0E">
              <w:rPr>
                <w:rFonts w:ascii="Calibri" w:eastAsia="Times New Roman" w:hAnsi="Calibri" w:cs="Times New Roman"/>
              </w:rPr>
              <w:t xml:space="preserve">". But, the True </w:t>
            </w:r>
            <w:r w:rsidR="00386560" w:rsidRPr="00116A0E">
              <w:rPr>
                <w:rFonts w:ascii="Times New Roman" w:hAnsi="Times New Roman" w:cs="Times New Roman"/>
                <w:b/>
                <w:sz w:val="24"/>
                <w:szCs w:val="24"/>
                <w:highlight w:val="yellow"/>
                <w:u w:val="single"/>
              </w:rPr>
              <w:t>universal suffrage</w:t>
            </w:r>
            <w:r w:rsidRPr="00116A0E">
              <w:rPr>
                <w:rFonts w:ascii="Calibri" w:eastAsia="Times New Roman" w:hAnsi="Calibri" w:cs="Times New Roman"/>
              </w:rPr>
              <w:t xml:space="preserve"> would not have solved all governance problems of what is becoming a mor</w:t>
            </w:r>
            <w:r w:rsidR="001D538A">
              <w:rPr>
                <w:rFonts w:ascii="Calibri" w:eastAsia="Times New Roman" w:hAnsi="Calibri" w:cs="Times New Roman"/>
              </w:rPr>
              <w:t xml:space="preserve">e unequal and polarized society. </w:t>
            </w:r>
            <w:r w:rsidR="001D538A" w:rsidRPr="00116A0E">
              <w:t xml:space="preserve">"It is </w:t>
            </w:r>
            <w:r w:rsidR="001D538A" w:rsidRPr="00E957B4">
              <w:rPr>
                <w:b/>
              </w:rPr>
              <w:t>definitely</w:t>
            </w:r>
            <w:r w:rsidR="001D538A" w:rsidRPr="00116A0E">
              <w:t xml:space="preserve"> better to have the (chief executive) elected </w:t>
            </w:r>
            <w:r w:rsidR="001D538A">
              <w:t xml:space="preserve">in a </w:t>
            </w:r>
            <w:r w:rsidR="001D538A" w:rsidRPr="00D454F5">
              <w:rPr>
                <w:b/>
                <w:highlight w:val="yellow"/>
                <w:u w:val="single"/>
              </w:rPr>
              <w:t>universal suffrage</w:t>
            </w:r>
            <w:r w:rsidR="001D538A" w:rsidRPr="00116A0E">
              <w:t xml:space="preserve"> by five million </w:t>
            </w:r>
            <w:r w:rsidR="001D538A" w:rsidRPr="00E957B4">
              <w:rPr>
                <w:b/>
              </w:rPr>
              <w:t>eligible</w:t>
            </w:r>
            <w:r w:rsidR="001D538A" w:rsidRPr="00116A0E">
              <w:t xml:space="preserve"> voters than by 1,200 people. And it is </w:t>
            </w:r>
            <w:r w:rsidR="001D538A" w:rsidRPr="00E957B4">
              <w:rPr>
                <w:b/>
              </w:rPr>
              <w:t>definitely</w:t>
            </w:r>
            <w:r w:rsidR="001D538A" w:rsidRPr="00116A0E">
              <w:t xml:space="preserve"> better to </w:t>
            </w:r>
            <w:r w:rsidR="001D538A" w:rsidRPr="00D454F5">
              <w:rPr>
                <w:b/>
                <w:highlight w:val="yellow"/>
                <w:u w:val="single"/>
              </w:rPr>
              <w:t>cast your vote/ballot</w:t>
            </w:r>
            <w:r w:rsidR="001D538A" w:rsidRPr="00116A0E">
              <w:t xml:space="preserve"> at the </w:t>
            </w:r>
            <w:r w:rsidR="001D538A" w:rsidRPr="00E957B4">
              <w:rPr>
                <w:b/>
                <w:u w:val="single"/>
              </w:rPr>
              <w:t>polling station</w:t>
            </w:r>
            <w:r w:rsidR="001D538A" w:rsidRPr="00116A0E">
              <w:t xml:space="preserve"> than to stay home and watch on television the 1,200 members of the Election Committee cast their votes."</w:t>
            </w:r>
            <w:r w:rsidRPr="00116A0E">
              <w:rPr>
                <w:rFonts w:ascii="Calibri" w:eastAsia="Times New Roman" w:hAnsi="Calibri" w:cs="Times New Roman"/>
              </w:rPr>
              <w:t xml:space="preserve">       </w:t>
            </w:r>
          </w:p>
          <w:p w:rsidR="001B22D6" w:rsidRDefault="001B22D6" w:rsidP="0042688E">
            <w:pPr>
              <w:spacing w:after="0" w:line="240" w:lineRule="auto"/>
              <w:rPr>
                <w:rFonts w:ascii="Calibri" w:eastAsia="Times New Roman" w:hAnsi="Calibri" w:cs="Times New Roman"/>
              </w:rPr>
            </w:pPr>
          </w:p>
          <w:p w:rsidR="00386560" w:rsidRDefault="001B22D6" w:rsidP="001B22D6">
            <w:pPr>
              <w:spacing w:after="0" w:line="240" w:lineRule="auto"/>
              <w:rPr>
                <w:rFonts w:ascii="Calibri" w:eastAsia="Times New Roman" w:hAnsi="Calibri" w:cs="Times New Roman"/>
              </w:rPr>
            </w:pPr>
            <w:r w:rsidRPr="00116A0E">
              <w:lastRenderedPageBreak/>
              <w:t xml:space="preserve">e.g. To show opposition against the decision in HK’s </w:t>
            </w:r>
            <w:r>
              <w:rPr>
                <w:b/>
                <w:highlight w:val="yellow"/>
                <w:u w:val="single"/>
                <w:lang w:val="en-US"/>
              </w:rPr>
              <w:t>universal suffrage/franchise</w:t>
            </w:r>
            <w:r w:rsidRPr="00116A0E">
              <w:t xml:space="preserve">, which is said to be controlled by BJ, thousands of HK residents join the </w:t>
            </w:r>
            <w:r>
              <w:rPr>
                <w:b/>
                <w:highlight w:val="yellow"/>
                <w:u w:val="single"/>
                <w:lang w:val="en-US"/>
              </w:rPr>
              <w:t>civil disobedience</w:t>
            </w:r>
            <w:r w:rsidRPr="00116A0E">
              <w:t xml:space="preserve"> by </w:t>
            </w:r>
            <w:r w:rsidRPr="001B22D6">
              <w:rPr>
                <w:b/>
                <w:highlight w:val="yellow"/>
                <w:u w:val="single"/>
                <w:lang w:val="en-US"/>
              </w:rPr>
              <w:t>sitting in</w:t>
            </w:r>
            <w:r w:rsidRPr="00116A0E">
              <w:t xml:space="preserve"> around the core hubs in HK. Finally</w:t>
            </w:r>
            <w:r w:rsidRPr="00116A0E">
              <w:rPr>
                <w:rFonts w:hint="eastAsia"/>
              </w:rPr>
              <w:t>, cops</w:t>
            </w:r>
            <w:r w:rsidRPr="00116A0E">
              <w:t xml:space="preserve"> </w:t>
            </w:r>
            <w:r w:rsidRPr="00655F6C">
              <w:rPr>
                <w:b/>
                <w:highlight w:val="yellow"/>
                <w:u w:val="single"/>
                <w:lang w:val="en-US"/>
              </w:rPr>
              <w:t>unleashed</w:t>
            </w:r>
            <w:r w:rsidRPr="00116A0E">
              <w:t xml:space="preserve"> </w:t>
            </w:r>
            <w:r>
              <w:t>“</w:t>
            </w:r>
            <w:r w:rsidRPr="00116A0E">
              <w:rPr>
                <w:b/>
                <w:highlight w:val="yellow"/>
                <w:u w:val="single"/>
                <w:lang w:val="en-US"/>
              </w:rPr>
              <w:t>pepper spray and tear gas</w:t>
            </w:r>
            <w:r>
              <w:rPr>
                <w:b/>
                <w:highlight w:val="yellow"/>
                <w:u w:val="single"/>
                <w:lang w:val="en-US"/>
              </w:rPr>
              <w:t>”</w:t>
            </w:r>
            <w:r w:rsidRPr="00116A0E">
              <w:rPr>
                <w:b/>
                <w:highlight w:val="yellow"/>
                <w:u w:val="single"/>
                <w:lang w:val="en-US"/>
              </w:rPr>
              <w:t xml:space="preserve"> </w:t>
            </w:r>
            <w:r w:rsidRPr="00116A0E">
              <w:t xml:space="preserve">to disperse thousands of </w:t>
            </w:r>
            <w:r w:rsidRPr="00BD335D">
              <w:rPr>
                <w:b/>
                <w:highlight w:val="yellow"/>
              </w:rPr>
              <w:t>sit-in protesters</w:t>
            </w:r>
            <w:r w:rsidRPr="00BD335D">
              <w:rPr>
                <w:rFonts w:hint="eastAsia"/>
                <w:b/>
                <w:highlight w:val="yellow"/>
              </w:rPr>
              <w:t>静坐示威者</w:t>
            </w:r>
            <w:r>
              <w:rPr>
                <w:rFonts w:hint="eastAsia"/>
                <w:b/>
              </w:rPr>
              <w:t xml:space="preserve">   </w:t>
            </w:r>
            <w:r>
              <w:rPr>
                <w:b/>
              </w:rPr>
              <w:t xml:space="preserve">  </w:t>
            </w:r>
            <w:r>
              <w:rPr>
                <w:rFonts w:hint="eastAsia"/>
                <w:b/>
              </w:rPr>
              <w:t xml:space="preserve">  </w:t>
            </w:r>
            <w:r w:rsidRPr="00116A0E">
              <w:rPr>
                <w:rFonts w:hint="eastAsia"/>
                <w:b/>
                <w:lang w:val="en-US"/>
              </w:rPr>
              <w:t>//</w:t>
            </w:r>
            <w:r w:rsidRPr="00116A0E">
              <w:rPr>
                <w:rFonts w:hint="eastAsia"/>
                <w:b/>
                <w:lang w:val="en-US"/>
              </w:rPr>
              <w:t>催泪弹</w:t>
            </w:r>
            <w:r w:rsidRPr="00116A0E">
              <w:rPr>
                <w:rFonts w:hint="eastAsia"/>
                <w:b/>
                <w:lang w:val="en-US"/>
              </w:rPr>
              <w:t xml:space="preserve">, </w:t>
            </w:r>
            <w:r w:rsidRPr="00116A0E">
              <w:rPr>
                <w:rFonts w:hint="eastAsia"/>
                <w:b/>
                <w:lang w:val="en-US"/>
              </w:rPr>
              <w:t>催泪瓦斯</w:t>
            </w:r>
            <w:r w:rsidRPr="00116A0E">
              <w:rPr>
                <w:rFonts w:hint="eastAsia"/>
                <w:b/>
                <w:lang w:val="en-US"/>
              </w:rPr>
              <w:t xml:space="preserve"> tear </w:t>
            </w:r>
            <w:proofErr w:type="gramStart"/>
            <w:r w:rsidRPr="00116A0E">
              <w:rPr>
                <w:rFonts w:hint="eastAsia"/>
                <w:b/>
                <w:lang w:val="en-US"/>
              </w:rPr>
              <w:t>gas;  /</w:t>
            </w:r>
            <w:proofErr w:type="gramEnd"/>
            <w:r w:rsidRPr="00116A0E">
              <w:rPr>
                <w:rFonts w:hint="eastAsia"/>
                <w:b/>
                <w:lang w:val="en-US"/>
              </w:rPr>
              <w:t>/</w:t>
            </w:r>
            <w:r w:rsidRPr="00116A0E">
              <w:rPr>
                <w:rFonts w:hint="eastAsia"/>
                <w:b/>
                <w:lang w:val="en-US"/>
              </w:rPr>
              <w:t>胡椒喷雾剂；防狼喷雾</w:t>
            </w:r>
            <w:r w:rsidRPr="00116A0E">
              <w:rPr>
                <w:rFonts w:hint="eastAsia"/>
                <w:b/>
                <w:lang w:val="en-US"/>
              </w:rPr>
              <w:t xml:space="preserve">: pepper spray </w:t>
            </w:r>
          </w:p>
          <w:p w:rsidR="001B22D6" w:rsidRPr="00116A0E" w:rsidRDefault="001B22D6" w:rsidP="001B22D6">
            <w:pPr>
              <w:spacing w:after="0" w:line="240" w:lineRule="auto"/>
              <w:rPr>
                <w:rFonts w:ascii="Calibri" w:eastAsia="Times New Roman" w:hAnsi="Calibri" w:cs="Times New Roman"/>
              </w:rPr>
            </w:pPr>
          </w:p>
        </w:tc>
      </w:tr>
      <w:tr w:rsidR="0042688E" w:rsidRPr="00116A0E" w:rsidTr="00C41403">
        <w:trPr>
          <w:trHeight w:val="540"/>
        </w:trPr>
        <w:tc>
          <w:tcPr>
            <w:tcW w:w="1134" w:type="dxa"/>
            <w:shd w:val="clear" w:color="auto" w:fill="auto"/>
            <w:hideMark/>
          </w:tcPr>
          <w:p w:rsidR="0042688E" w:rsidRPr="00116A0E" w:rsidRDefault="0042688E" w:rsidP="0042688E">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lastRenderedPageBreak/>
              <w:t>franchise</w:t>
            </w:r>
          </w:p>
        </w:tc>
        <w:tc>
          <w:tcPr>
            <w:tcW w:w="9781" w:type="dxa"/>
            <w:shd w:val="clear" w:color="auto" w:fill="auto"/>
            <w:hideMark/>
          </w:tcPr>
          <w:p w:rsidR="0072506B" w:rsidRPr="00CC401A" w:rsidRDefault="0072506B" w:rsidP="0069190D">
            <w:pPr>
              <w:pStyle w:val="ListParagraph"/>
              <w:numPr>
                <w:ilvl w:val="0"/>
                <w:numId w:val="11"/>
              </w:numPr>
              <w:rPr>
                <w:color w:val="FF0000"/>
              </w:rPr>
            </w:pPr>
            <w:r w:rsidRPr="00CC401A">
              <w:rPr>
                <w:color w:val="FF0000"/>
              </w:rPr>
              <w:t>A franchise is an authority that is given by an organization to someone, allowing them to sell its goods or services or to take part in an activity which the organization controls. (</w:t>
            </w:r>
            <w:r w:rsidRPr="00CC401A">
              <w:rPr>
                <w:rFonts w:hint="eastAsia"/>
                <w:color w:val="FF0000"/>
              </w:rPr>
              <w:t>公司授予某人的</w:t>
            </w:r>
            <w:r w:rsidRPr="00CC401A">
              <w:rPr>
                <w:color w:val="FF0000"/>
              </w:rPr>
              <w:t xml:space="preserve">) </w:t>
            </w:r>
            <w:proofErr w:type="gramStart"/>
            <w:r w:rsidRPr="00CC401A">
              <w:rPr>
                <w:rFonts w:hint="eastAsia"/>
                <w:color w:val="FF0000"/>
              </w:rPr>
              <w:t>特许经营权</w:t>
            </w:r>
            <w:r w:rsidR="003A2528">
              <w:rPr>
                <w:rFonts w:hint="eastAsia"/>
                <w:color w:val="FF0000"/>
              </w:rPr>
              <w:t xml:space="preserve">  </w:t>
            </w:r>
            <w:r w:rsidR="003A2528" w:rsidRPr="00C73F66">
              <w:rPr>
                <w:rFonts w:hint="eastAsia"/>
                <w:b/>
                <w:highlight w:val="yellow"/>
                <w:u w:val="single"/>
                <w:lang w:val="en-US"/>
              </w:rPr>
              <w:t>[</w:t>
            </w:r>
            <w:proofErr w:type="gramEnd"/>
            <w:r w:rsidR="003A2528" w:rsidRPr="00C73F66">
              <w:rPr>
                <w:rFonts w:hint="eastAsia"/>
                <w:b/>
                <w:highlight w:val="yellow"/>
                <w:u w:val="single"/>
                <w:lang w:val="en-US"/>
              </w:rPr>
              <w:t xml:space="preserve"> </w:t>
            </w:r>
            <w:r w:rsidRPr="00C73F66">
              <w:rPr>
                <w:b/>
                <w:highlight w:val="yellow"/>
                <w:u w:val="single"/>
                <w:lang w:val="en-US"/>
              </w:rPr>
              <w:t xml:space="preserve">fast-food franchises. </w:t>
            </w:r>
            <w:r w:rsidR="003A2528" w:rsidRPr="00C73F66">
              <w:rPr>
                <w:rFonts w:hint="eastAsia"/>
                <w:b/>
                <w:highlight w:val="yellow"/>
                <w:u w:val="single"/>
                <w:lang w:val="en-US"/>
              </w:rPr>
              <w:t>快餐特许经营权</w:t>
            </w:r>
            <w:r w:rsidR="003A2528" w:rsidRPr="00C73F66">
              <w:rPr>
                <w:rFonts w:hint="eastAsia"/>
                <w:b/>
                <w:highlight w:val="yellow"/>
                <w:u w:val="single"/>
                <w:lang w:val="en-US"/>
              </w:rPr>
              <w:t xml:space="preserve">; </w:t>
            </w:r>
            <w:r w:rsidRPr="00C73F66">
              <w:rPr>
                <w:b/>
                <w:highlight w:val="yellow"/>
                <w:u w:val="single"/>
                <w:lang w:val="en-US"/>
              </w:rPr>
              <w:t>the franchise to build and operate the tunnel. …</w:t>
            </w:r>
            <w:r w:rsidR="003A2528" w:rsidRPr="00C73F66">
              <w:rPr>
                <w:rFonts w:hint="eastAsia"/>
                <w:b/>
                <w:highlight w:val="yellow"/>
                <w:u w:val="single"/>
                <w:lang w:val="en-US"/>
              </w:rPr>
              <w:t>建造、运营隧道的特许权</w:t>
            </w:r>
            <w:r w:rsidR="003A2528" w:rsidRPr="00C73F66">
              <w:rPr>
                <w:rFonts w:hint="eastAsia"/>
                <w:b/>
                <w:highlight w:val="yellow"/>
                <w:u w:val="single"/>
                <w:lang w:val="en-US"/>
              </w:rPr>
              <w:t>]</w:t>
            </w:r>
            <w:r w:rsidR="003A2528">
              <w:rPr>
                <w:rFonts w:hint="eastAsia"/>
                <w:color w:val="FF0000"/>
              </w:rPr>
              <w:t xml:space="preserve"> </w:t>
            </w:r>
          </w:p>
          <w:p w:rsidR="00C80BC0" w:rsidRDefault="0072506B" w:rsidP="00C80BC0">
            <w:pPr>
              <w:pStyle w:val="ListParagraph"/>
              <w:numPr>
                <w:ilvl w:val="0"/>
                <w:numId w:val="11"/>
              </w:numPr>
              <w:spacing w:after="0" w:line="240" w:lineRule="auto"/>
              <w:rPr>
                <w:color w:val="FF0000"/>
              </w:rPr>
            </w:pPr>
            <w:r w:rsidRPr="00CC401A">
              <w:rPr>
                <w:color w:val="FF0000"/>
              </w:rPr>
              <w:t>V)  If a company </w:t>
            </w:r>
            <w:r w:rsidRPr="00C73F66">
              <w:rPr>
                <w:b/>
                <w:highlight w:val="yellow"/>
                <w:u w:val="single"/>
                <w:lang w:val="en-US"/>
              </w:rPr>
              <w:t>franchises its business</w:t>
            </w:r>
            <w:r w:rsidRPr="00CC401A">
              <w:rPr>
                <w:color w:val="FF0000"/>
              </w:rPr>
              <w:t xml:space="preserve">, it sells franchises to other companies, allowing them to sell its goods or services. </w:t>
            </w:r>
            <w:r w:rsidRPr="00CC401A">
              <w:rPr>
                <w:rFonts w:hint="eastAsia"/>
                <w:color w:val="FF0000"/>
              </w:rPr>
              <w:t>出售</w:t>
            </w:r>
            <w:r w:rsidRPr="00CC401A">
              <w:rPr>
                <w:color w:val="FF0000"/>
              </w:rPr>
              <w:t>…</w:t>
            </w:r>
            <w:r w:rsidRPr="00CC401A">
              <w:rPr>
                <w:rFonts w:hint="eastAsia"/>
                <w:color w:val="FF0000"/>
              </w:rPr>
              <w:t>的特许经营权</w:t>
            </w:r>
            <w:r w:rsidRPr="00CC401A">
              <w:rPr>
                <w:rFonts w:hint="eastAsia"/>
                <w:color w:val="FF0000"/>
              </w:rPr>
              <w:t xml:space="preserve"> </w:t>
            </w:r>
            <w:r w:rsidR="00066A34" w:rsidRPr="00C73F66">
              <w:rPr>
                <w:b/>
                <w:highlight w:val="yellow"/>
                <w:u w:val="single"/>
                <w:lang w:val="en-US"/>
              </w:rPr>
              <w:t xml:space="preserve">[ franchise sb’s </w:t>
            </w:r>
            <w:proofErr w:type="gramStart"/>
            <w:r w:rsidR="00066A34" w:rsidRPr="00C73F66">
              <w:rPr>
                <w:b/>
                <w:highlight w:val="yellow"/>
                <w:u w:val="single"/>
                <w:lang w:val="en-US"/>
              </w:rPr>
              <w:t>business ]</w:t>
            </w:r>
            <w:proofErr w:type="gramEnd"/>
            <w:r w:rsidR="00066A34">
              <w:rPr>
                <w:color w:val="FF0000"/>
              </w:rPr>
              <w:t xml:space="preserve"> </w:t>
            </w:r>
            <w:r w:rsidRPr="00CC401A">
              <w:rPr>
                <w:rFonts w:hint="eastAsia"/>
                <w:color w:val="FF0000"/>
              </w:rPr>
              <w:t xml:space="preserve"> e.g. </w:t>
            </w:r>
            <w:r w:rsidRPr="00CC401A">
              <w:rPr>
                <w:color w:val="FF0000"/>
              </w:rPr>
              <w:t xml:space="preserve">she has recently </w:t>
            </w:r>
            <w:r w:rsidRPr="00C73F66">
              <w:rPr>
                <w:b/>
                <w:highlight w:val="yellow"/>
                <w:u w:val="single"/>
                <w:lang w:val="en-US"/>
              </w:rPr>
              <w:t>franchised her business</w:t>
            </w:r>
            <w:r w:rsidRPr="00CC401A">
              <w:rPr>
                <w:color w:val="FF0000"/>
              </w:rPr>
              <w:t xml:space="preserve">. </w:t>
            </w:r>
            <w:r w:rsidRPr="00CC401A">
              <w:rPr>
                <w:rFonts w:hint="eastAsia"/>
                <w:color w:val="FF0000"/>
              </w:rPr>
              <w:t>出售了</w:t>
            </w:r>
            <w:r w:rsidR="00021BEF">
              <w:rPr>
                <w:rFonts w:hint="eastAsia"/>
                <w:color w:val="FF0000"/>
              </w:rPr>
              <w:t>(</w:t>
            </w:r>
            <w:r w:rsidRPr="00CC401A">
              <w:rPr>
                <w:rFonts w:hint="eastAsia"/>
                <w:color w:val="FF0000"/>
              </w:rPr>
              <w:t>其公司的</w:t>
            </w:r>
            <w:r w:rsidR="00021BEF">
              <w:rPr>
                <w:rFonts w:hint="eastAsia"/>
                <w:color w:val="FF0000"/>
              </w:rPr>
              <w:t xml:space="preserve">) </w:t>
            </w:r>
            <w:r w:rsidRPr="00CC401A">
              <w:rPr>
                <w:rFonts w:hint="eastAsia"/>
                <w:color w:val="FF0000"/>
              </w:rPr>
              <w:t>特许经营权。</w:t>
            </w:r>
          </w:p>
          <w:p w:rsidR="0072506B" w:rsidRPr="00C80BC0" w:rsidRDefault="00C80BC0" w:rsidP="00C80BC0">
            <w:pPr>
              <w:pStyle w:val="ListParagraph"/>
              <w:numPr>
                <w:ilvl w:val="0"/>
                <w:numId w:val="11"/>
              </w:numPr>
              <w:spacing w:after="0" w:line="240" w:lineRule="auto"/>
              <w:rPr>
                <w:color w:val="FF0000"/>
              </w:rPr>
            </w:pPr>
            <w:r>
              <w:t>N)</w:t>
            </w:r>
            <w:r w:rsidRPr="00116A0E">
              <w:t xml:space="preserve"> </w:t>
            </w:r>
            <w:r w:rsidR="0072506B" w:rsidRPr="00116A0E">
              <w:t xml:space="preserve">Franchise is the right to vote in an election. </w:t>
            </w:r>
            <w:r w:rsidR="0072506B" w:rsidRPr="00116A0E">
              <w:rPr>
                <w:rFonts w:hint="eastAsia"/>
              </w:rPr>
              <w:t>选举权</w:t>
            </w:r>
            <w:r w:rsidR="0072506B" w:rsidRPr="00116A0E">
              <w:rPr>
                <w:rFonts w:hint="eastAsia"/>
              </w:rPr>
              <w:t xml:space="preserve">; </w:t>
            </w:r>
            <w:r w:rsidR="0072506B" w:rsidRPr="00C80BC0">
              <w:rPr>
                <w:rFonts w:ascii="Calibri" w:eastAsia="Times New Roman" w:hAnsi="Calibri" w:cs="Times New Roman"/>
              </w:rPr>
              <w:t>The constitutional or statutory right to vote or ballot= suffrage (</w:t>
            </w:r>
            <w:r w:rsidR="0072506B" w:rsidRPr="00C80BC0">
              <w:rPr>
                <w:rFonts w:ascii="Microsoft YaHei" w:eastAsia="Microsoft YaHei" w:hAnsi="Microsoft YaHei" w:cs="Microsoft YaHei"/>
              </w:rPr>
              <w:t>宪法或法律规定的</w:t>
            </w:r>
            <w:r w:rsidR="0072506B" w:rsidRPr="00C80BC0">
              <w:rPr>
                <w:rFonts w:ascii="Microsoft YaHei" w:eastAsia="Microsoft YaHei" w:hAnsi="Microsoft YaHei" w:cs="Microsoft YaHei" w:hint="eastAsia"/>
              </w:rPr>
              <w:t>)</w:t>
            </w:r>
            <w:r w:rsidR="0072506B" w:rsidRPr="00C80BC0">
              <w:rPr>
                <w:rFonts w:ascii="Times New Roman" w:hAnsi="Times New Roman" w:cs="Times New Roman"/>
                <w:b/>
                <w:sz w:val="24"/>
                <w:szCs w:val="24"/>
                <w:highlight w:val="yellow"/>
                <w:u w:val="single"/>
              </w:rPr>
              <w:t>选举权</w:t>
            </w:r>
            <w:r w:rsidR="0072506B" w:rsidRPr="00C80BC0">
              <w:rPr>
                <w:rFonts w:ascii="Times New Roman" w:hAnsi="Times New Roman" w:cs="Times New Roman" w:hint="eastAsia"/>
                <w:b/>
                <w:sz w:val="24"/>
                <w:szCs w:val="24"/>
                <w:u w:val="single"/>
              </w:rPr>
              <w:t xml:space="preserve"> </w:t>
            </w:r>
            <w:r w:rsidR="0072506B" w:rsidRPr="00C80BC0">
              <w:rPr>
                <w:rFonts w:ascii="Times New Roman" w:hAnsi="Times New Roman" w:cs="Times New Roman"/>
                <w:b/>
                <w:sz w:val="24"/>
                <w:szCs w:val="24"/>
                <w:u w:val="single"/>
              </w:rPr>
              <w:t xml:space="preserve">= suffrage  [ </w:t>
            </w:r>
            <w:r w:rsidR="0072506B" w:rsidRPr="00116A0E">
              <w:t xml:space="preserve">the introduction of </w:t>
            </w:r>
            <w:r w:rsidR="0072506B" w:rsidRPr="00C80BC0">
              <w:rPr>
                <w:b/>
                <w:highlight w:val="yellow"/>
                <w:u w:val="single"/>
              </w:rPr>
              <w:t xml:space="preserve">universal franchise/suffrage </w:t>
            </w:r>
            <w:r w:rsidR="0072506B" w:rsidRPr="00C80BC0">
              <w:rPr>
                <w:rFonts w:hint="eastAsia"/>
                <w:b/>
                <w:highlight w:val="yellow"/>
                <w:u w:val="single"/>
              </w:rPr>
              <w:t>普选权</w:t>
            </w:r>
            <w:r w:rsidR="0072506B" w:rsidRPr="00116A0E">
              <w:rPr>
                <w:rFonts w:hint="eastAsia"/>
              </w:rPr>
              <w:t>的采用</w:t>
            </w:r>
            <w:r w:rsidR="0072506B" w:rsidRPr="00C80BC0">
              <w:rPr>
                <w:rFonts w:ascii="Calibri" w:eastAsia="Times New Roman" w:hAnsi="Calibri" w:cs="Times New Roman"/>
              </w:rPr>
              <w:t xml:space="preserve"> ]</w:t>
            </w:r>
          </w:p>
          <w:p w:rsidR="007B7AF4" w:rsidRDefault="007B7AF4" w:rsidP="0072506B">
            <w:pPr>
              <w:spacing w:after="0" w:line="240" w:lineRule="auto"/>
              <w:rPr>
                <w:rFonts w:ascii="Calibri" w:eastAsia="Times New Roman" w:hAnsi="Calibri" w:cs="Times New Roman"/>
              </w:rPr>
            </w:pPr>
          </w:p>
          <w:p w:rsidR="0072506B" w:rsidRDefault="0072506B" w:rsidP="00557DE0">
            <w:pPr>
              <w:spacing w:after="0" w:line="240" w:lineRule="auto"/>
              <w:rPr>
                <w:rFonts w:ascii="Calibri" w:eastAsia="Times New Roman" w:hAnsi="Calibri" w:cs="Times New Roman"/>
                <w:b/>
                <w:u w:val="single"/>
              </w:rPr>
            </w:pPr>
            <w:r w:rsidRPr="00116A0E">
              <w:rPr>
                <w:rFonts w:ascii="Calibri" w:eastAsia="Times New Roman" w:hAnsi="Calibri" w:cs="Times New Roman"/>
              </w:rPr>
              <w:t xml:space="preserve">eg </w:t>
            </w:r>
            <w:proofErr w:type="gramStart"/>
            <w:r w:rsidRPr="00116A0E">
              <w:rPr>
                <w:rFonts w:ascii="Calibri" w:eastAsia="Times New Roman" w:hAnsi="Calibri" w:cs="Times New Roman"/>
              </w:rPr>
              <w:t>In</w:t>
            </w:r>
            <w:proofErr w:type="gramEnd"/>
            <w:r w:rsidRPr="00116A0E">
              <w:rPr>
                <w:rFonts w:ascii="Calibri" w:eastAsia="Times New Roman" w:hAnsi="Calibri" w:cs="Times New Roman"/>
              </w:rPr>
              <w:t xml:space="preserve"> 2012, China announced that in 2017 Hong Kong could elect its chief executive through "</w:t>
            </w:r>
            <w:r w:rsidRPr="00116A0E">
              <w:rPr>
                <w:rFonts w:ascii="Times New Roman" w:hAnsi="Times New Roman" w:cs="Times New Roman"/>
                <w:b/>
                <w:sz w:val="24"/>
                <w:szCs w:val="24"/>
                <w:highlight w:val="yellow"/>
                <w:u w:val="single"/>
              </w:rPr>
              <w:t>the universal suffrage/franchise</w:t>
            </w:r>
            <w:r w:rsidRPr="00116A0E">
              <w:rPr>
                <w:rFonts w:ascii="Times New Roman" w:hAnsi="Times New Roman" w:cs="Times New Roman"/>
                <w:b/>
                <w:sz w:val="24"/>
                <w:szCs w:val="24"/>
                <w:highlight w:val="yellow"/>
                <w:u w:val="single"/>
              </w:rPr>
              <w:t>普选</w:t>
            </w:r>
            <w:r w:rsidRPr="00116A0E">
              <w:rPr>
                <w:rFonts w:ascii="Calibri" w:eastAsia="Times New Roman" w:hAnsi="Calibri" w:cs="Times New Roman"/>
              </w:rPr>
              <w:t xml:space="preserve">". But, the True </w:t>
            </w:r>
            <w:r w:rsidRPr="007B7AF4">
              <w:rPr>
                <w:rFonts w:ascii="Calibri" w:eastAsia="Times New Roman" w:hAnsi="Calibri" w:cs="Times New Roman"/>
                <w:b/>
              </w:rPr>
              <w:t>universal suffrage/franchise</w:t>
            </w:r>
            <w:r w:rsidRPr="00116A0E">
              <w:rPr>
                <w:rFonts w:ascii="Calibri" w:eastAsia="Times New Roman" w:hAnsi="Calibri" w:cs="Times New Roman"/>
              </w:rPr>
              <w:t xml:space="preserve"> would not have solved all governance problems of what is becoming a more unequal and polarized society</w:t>
            </w:r>
            <w:r w:rsidR="007B7AF4">
              <w:rPr>
                <w:rFonts w:ascii="Calibri" w:eastAsia="Times New Roman" w:hAnsi="Calibri" w:cs="Times New Roman"/>
              </w:rPr>
              <w:t>.</w:t>
            </w:r>
            <w:r w:rsidRPr="00116A0E">
              <w:rPr>
                <w:rFonts w:ascii="Calibri" w:eastAsia="Times New Roman" w:hAnsi="Calibri" w:cs="Times New Roman"/>
              </w:rPr>
              <w:t xml:space="preserve">                                                        </w:t>
            </w:r>
            <w:r w:rsidRPr="007B7AF4">
              <w:rPr>
                <w:rFonts w:ascii="Calibri" w:eastAsia="Times New Roman" w:hAnsi="Calibri" w:cs="Times New Roman"/>
                <w:b/>
                <w:highlight w:val="yellow"/>
                <w:u w:val="single"/>
              </w:rPr>
              <w:t xml:space="preserve">[the statue of liberty: </w:t>
            </w:r>
            <w:r w:rsidRPr="007B7AF4">
              <w:rPr>
                <w:rFonts w:ascii="Microsoft YaHei" w:eastAsia="Microsoft YaHei" w:hAnsi="Microsoft YaHei" w:cs="Microsoft YaHei"/>
                <w:b/>
                <w:highlight w:val="yellow"/>
                <w:u w:val="single"/>
              </w:rPr>
              <w:t>自由女神像；</w:t>
            </w:r>
            <w:r w:rsidR="007B7AF4" w:rsidRPr="007B7AF4">
              <w:rPr>
                <w:rFonts w:ascii="Calibri" w:eastAsia="Times New Roman" w:hAnsi="Calibri" w:cs="Times New Roman"/>
                <w:b/>
                <w:highlight w:val="yellow"/>
                <w:u w:val="single"/>
              </w:rPr>
              <w:t xml:space="preserve"> </w:t>
            </w:r>
            <w:r w:rsidRPr="007B7AF4">
              <w:rPr>
                <w:rFonts w:ascii="Calibri" w:eastAsia="Times New Roman" w:hAnsi="Calibri" w:cs="Times New Roman"/>
                <w:b/>
                <w:highlight w:val="yellow"/>
                <w:u w:val="single"/>
              </w:rPr>
              <w:t>statute</w:t>
            </w:r>
            <w:r w:rsidR="007B7AF4" w:rsidRPr="007B7AF4">
              <w:rPr>
                <w:rFonts w:ascii="Lucida Sans Unicode" w:hAnsi="Lucida Sans Unicode" w:cs="Lucida Sans Unicode"/>
                <w:b/>
                <w:color w:val="666666"/>
                <w:sz w:val="17"/>
                <w:szCs w:val="17"/>
                <w:highlight w:val="yellow"/>
                <w:u w:val="single"/>
                <w:shd w:val="clear" w:color="auto" w:fill="F2F2F2"/>
              </w:rPr>
              <w:t xml:space="preserve"> ['stætʃut] </w:t>
            </w:r>
            <w:r w:rsidRPr="007B7AF4">
              <w:rPr>
                <w:rFonts w:ascii="Microsoft YaHei" w:eastAsia="Microsoft YaHei" w:hAnsi="Microsoft YaHei" w:cs="Microsoft YaHei"/>
                <w:b/>
                <w:highlight w:val="yellow"/>
                <w:u w:val="single"/>
              </w:rPr>
              <w:t>法令</w:t>
            </w:r>
            <w:r w:rsidRPr="007B7AF4">
              <w:rPr>
                <w:rFonts w:ascii="Calibri" w:eastAsia="Times New Roman" w:hAnsi="Calibri" w:cs="Times New Roman"/>
                <w:b/>
                <w:highlight w:val="yellow"/>
                <w:u w:val="single"/>
              </w:rPr>
              <w:t>-&gt; statutory</w:t>
            </w:r>
            <w:r w:rsidR="007B7AF4" w:rsidRPr="007B7AF4">
              <w:rPr>
                <w:rFonts w:ascii="Calibri" w:eastAsia="Times New Roman" w:hAnsi="Calibri" w:cs="Times New Roman"/>
                <w:b/>
                <w:highlight w:val="yellow"/>
                <w:u w:val="single"/>
              </w:rPr>
              <w:t xml:space="preserve"> </w:t>
            </w:r>
            <w:r w:rsidR="007B7AF4" w:rsidRPr="007B7AF4">
              <w:rPr>
                <w:rStyle w:val="Emphasis"/>
                <w:rFonts w:ascii="Tahoma" w:hAnsi="Tahoma" w:cs="Tahoma"/>
                <w:b/>
                <w:bCs/>
                <w:i w:val="0"/>
                <w:iCs w:val="0"/>
                <w:color w:val="434343"/>
                <w:sz w:val="18"/>
                <w:szCs w:val="18"/>
                <w:highlight w:val="yellow"/>
                <w:u w:val="single"/>
              </w:rPr>
              <w:t>/ˈstætjʊtərɪ</w:t>
            </w:r>
            <w:proofErr w:type="gramStart"/>
            <w:r w:rsidR="007B7AF4" w:rsidRPr="007B7AF4">
              <w:rPr>
                <w:rStyle w:val="Emphasis"/>
                <w:rFonts w:ascii="Tahoma" w:hAnsi="Tahoma" w:cs="Tahoma"/>
                <w:b/>
                <w:bCs/>
                <w:i w:val="0"/>
                <w:iCs w:val="0"/>
                <w:color w:val="434343"/>
                <w:sz w:val="18"/>
                <w:szCs w:val="18"/>
                <w:highlight w:val="yellow"/>
                <w:u w:val="single"/>
              </w:rPr>
              <w:t>/</w:t>
            </w:r>
            <w:r w:rsidR="007B7AF4" w:rsidRPr="007B7AF4">
              <w:rPr>
                <w:rStyle w:val="apple-converted-space"/>
                <w:rFonts w:ascii="Tahoma" w:hAnsi="Tahoma" w:cs="Tahoma"/>
                <w:b/>
                <w:color w:val="434343"/>
                <w:sz w:val="18"/>
                <w:szCs w:val="18"/>
                <w:highlight w:val="yellow"/>
                <w:u w:val="single"/>
              </w:rPr>
              <w:t> </w:t>
            </w:r>
            <w:r w:rsidR="007B7AF4" w:rsidRPr="007B7AF4">
              <w:rPr>
                <w:rFonts w:ascii="Calibri" w:eastAsia="Times New Roman" w:hAnsi="Calibri" w:cs="Times New Roman"/>
                <w:b/>
                <w:highlight w:val="yellow"/>
                <w:u w:val="single"/>
              </w:rPr>
              <w:t xml:space="preserve"> </w:t>
            </w:r>
            <w:r w:rsidRPr="007B7AF4">
              <w:rPr>
                <w:rFonts w:ascii="Calibri" w:eastAsia="Times New Roman" w:hAnsi="Calibri" w:cs="Times New Roman"/>
                <w:b/>
                <w:highlight w:val="yellow"/>
                <w:u w:val="single"/>
              </w:rPr>
              <w:t>]</w:t>
            </w:r>
            <w:proofErr w:type="gramEnd"/>
            <w:r w:rsidR="007B7AF4" w:rsidRPr="007B7AF4">
              <w:rPr>
                <w:rFonts w:ascii="Calibri" w:eastAsia="Times New Roman" w:hAnsi="Calibri" w:cs="Times New Roman"/>
                <w:b/>
                <w:u w:val="single"/>
              </w:rPr>
              <w:t xml:space="preserve"> </w:t>
            </w:r>
          </w:p>
          <w:p w:rsidR="003536AF" w:rsidRPr="00116A0E" w:rsidRDefault="003536AF" w:rsidP="00557DE0">
            <w:pPr>
              <w:spacing w:after="0" w:line="240" w:lineRule="auto"/>
              <w:rPr>
                <w:rFonts w:ascii="Calibri" w:eastAsia="Times New Roman" w:hAnsi="Calibri" w:cs="Times New Roman"/>
              </w:rPr>
            </w:pPr>
          </w:p>
        </w:tc>
      </w:tr>
      <w:tr w:rsidR="009765BC" w:rsidRPr="00116A0E" w:rsidTr="00C41403">
        <w:trPr>
          <w:trHeight w:val="1020"/>
        </w:trPr>
        <w:tc>
          <w:tcPr>
            <w:tcW w:w="1134" w:type="dxa"/>
            <w:vAlign w:val="center"/>
          </w:tcPr>
          <w:p w:rsidR="009765BC" w:rsidRPr="00116A0E" w:rsidRDefault="009765BC" w:rsidP="0042688E">
            <w:pPr>
              <w:spacing w:after="0" w:line="240" w:lineRule="auto"/>
              <w:rPr>
                <w:rFonts w:ascii="Calibri" w:eastAsia="Times New Roman" w:hAnsi="Calibri" w:cs="Times New Roman"/>
                <w:sz w:val="16"/>
                <w:szCs w:val="16"/>
              </w:rPr>
            </w:pPr>
          </w:p>
        </w:tc>
        <w:tc>
          <w:tcPr>
            <w:tcW w:w="9781" w:type="dxa"/>
            <w:shd w:val="clear" w:color="auto" w:fill="auto"/>
          </w:tcPr>
          <w:p w:rsidR="009765BC" w:rsidRPr="00116A0E" w:rsidRDefault="009765BC" w:rsidP="0029305A">
            <w:r w:rsidRPr="00116A0E">
              <w:t>disenfranchise </w:t>
            </w:r>
            <w:r w:rsidR="0029305A" w:rsidRPr="00116A0E">
              <w:t xml:space="preserve">sb </w:t>
            </w:r>
            <w:r w:rsidRPr="00116A0E">
              <w:t>/ˌdɪsɪnˈfræntʃaɪz/ (</w:t>
            </w:r>
            <w:proofErr w:type="gramStart"/>
            <w:r w:rsidRPr="00116A0E">
              <w:t>disenfranchising,disenfranchised</w:t>
            </w:r>
            <w:proofErr w:type="gramEnd"/>
            <w:r w:rsidRPr="00116A0E">
              <w:t>,disenfranchises)</w:t>
            </w:r>
          </w:p>
          <w:p w:rsidR="0029305A" w:rsidRPr="00116A0E" w:rsidRDefault="009765BC" w:rsidP="0029305A">
            <w:r w:rsidRPr="00116A0E">
              <w:t xml:space="preserve">1.V-T To disenfranchise a group of people means to take away their right to vote or other rights that most other people have. </w:t>
            </w:r>
            <w:r w:rsidRPr="00116A0E">
              <w:rPr>
                <w:rFonts w:hint="eastAsia"/>
              </w:rPr>
              <w:t>剥夺</w:t>
            </w:r>
            <w:r w:rsidRPr="00116A0E">
              <w:t xml:space="preserve"> (</w:t>
            </w:r>
            <w:r w:rsidRPr="00116A0E">
              <w:rPr>
                <w:rFonts w:hint="eastAsia"/>
              </w:rPr>
              <w:t>某人群的</w:t>
            </w:r>
            <w:r w:rsidRPr="00116A0E">
              <w:t xml:space="preserve">) </w:t>
            </w:r>
            <w:r w:rsidRPr="00116A0E">
              <w:rPr>
                <w:rFonts w:hint="eastAsia"/>
              </w:rPr>
              <w:t>权利</w:t>
            </w:r>
            <w:r w:rsidR="0029305A" w:rsidRPr="00116A0E">
              <w:rPr>
                <w:rFonts w:hint="eastAsia"/>
              </w:rPr>
              <w:t xml:space="preserve">; </w:t>
            </w:r>
            <w:r w:rsidR="0029305A" w:rsidRPr="00116A0E">
              <w:rPr>
                <w:rFonts w:hint="eastAsia"/>
              </w:rPr>
              <w:t>剥夺</w:t>
            </w:r>
            <w:r w:rsidR="0029305A" w:rsidRPr="00116A0E">
              <w:rPr>
                <w:rFonts w:hint="eastAsia"/>
              </w:rPr>
              <w:t>(</w:t>
            </w:r>
            <w:r w:rsidR="0029305A" w:rsidRPr="00116A0E">
              <w:rPr>
                <w:rFonts w:hint="eastAsia"/>
              </w:rPr>
              <w:t>某人的／公民的</w:t>
            </w:r>
            <w:r w:rsidR="0029305A" w:rsidRPr="00116A0E">
              <w:rPr>
                <w:rFonts w:hint="eastAsia"/>
              </w:rPr>
              <w:t>)</w:t>
            </w:r>
            <w:r w:rsidR="0029305A" w:rsidRPr="00116A0E">
              <w:rPr>
                <w:rFonts w:hint="eastAsia"/>
              </w:rPr>
              <w:t>选举</w:t>
            </w:r>
            <w:r w:rsidR="0029305A" w:rsidRPr="00116A0E">
              <w:t>权</w:t>
            </w:r>
            <w:r w:rsidR="0029305A" w:rsidRPr="00116A0E">
              <w:t xml:space="preserve">  e.g.  </w:t>
            </w:r>
            <w:r w:rsidRPr="00116A0E">
              <w:t xml:space="preserve">...fears of an organized attempt to </w:t>
            </w:r>
            <w:r w:rsidRPr="00116A0E">
              <w:rPr>
                <w:rFonts w:ascii="Times New Roman" w:hAnsi="Times New Roman" w:cs="Times New Roman"/>
                <w:b/>
                <w:sz w:val="24"/>
                <w:szCs w:val="24"/>
                <w:highlight w:val="yellow"/>
                <w:u w:val="single"/>
              </w:rPr>
              <w:t>disenfranchise supporters</w:t>
            </w:r>
            <w:r w:rsidRPr="00116A0E">
              <w:t xml:space="preserve"> of Father Aristide.</w:t>
            </w:r>
            <w:r w:rsidR="0029305A" w:rsidRPr="00116A0E">
              <w:t xml:space="preserve"> </w:t>
            </w:r>
            <w:r w:rsidRPr="00116A0E">
              <w:t>…</w:t>
            </w:r>
            <w:r w:rsidRPr="00116A0E">
              <w:rPr>
                <w:rFonts w:hint="eastAsia"/>
              </w:rPr>
              <w:t>对</w:t>
            </w:r>
            <w:r w:rsidR="0029305A" w:rsidRPr="00116A0E">
              <w:rPr>
                <w:rFonts w:hint="eastAsia"/>
              </w:rPr>
              <w:t xml:space="preserve"> </w:t>
            </w:r>
            <w:r w:rsidR="0029305A" w:rsidRPr="00116A0E">
              <w:rPr>
                <w:rFonts w:hint="eastAsia"/>
                <w:b/>
                <w:u w:val="single"/>
              </w:rPr>
              <w:t>剥夺</w:t>
            </w:r>
            <w:r w:rsidRPr="00116A0E">
              <w:rPr>
                <w:rFonts w:hint="eastAsia"/>
                <w:b/>
                <w:u w:val="single"/>
              </w:rPr>
              <w:t>支持者选举权</w:t>
            </w:r>
            <w:r w:rsidR="0029305A" w:rsidRPr="00116A0E">
              <w:rPr>
                <w:rFonts w:hint="eastAsia"/>
              </w:rPr>
              <w:t xml:space="preserve"> </w:t>
            </w:r>
            <w:r w:rsidRPr="00116A0E">
              <w:rPr>
                <w:rFonts w:hint="eastAsia"/>
              </w:rPr>
              <w:t>的一次有组织企图的担心。</w:t>
            </w:r>
          </w:p>
          <w:p w:rsidR="009765BC" w:rsidRPr="00116A0E" w:rsidRDefault="006B7791" w:rsidP="009B5F08">
            <w:pPr>
              <w:rPr>
                <w:rFonts w:ascii="Calibri" w:eastAsia="Times New Roman" w:hAnsi="Calibri" w:cs="Times New Roman"/>
              </w:rPr>
            </w:pPr>
            <w:r>
              <w:t xml:space="preserve">Disenfranchisement </w:t>
            </w:r>
            <w:r w:rsidR="009765BC" w:rsidRPr="00116A0E">
              <w:t xml:space="preserve">(n): n. </w:t>
            </w:r>
            <w:r w:rsidR="009765BC" w:rsidRPr="00116A0E">
              <w:rPr>
                <w:rFonts w:hint="eastAsia"/>
              </w:rPr>
              <w:t>剥夺公民选举</w:t>
            </w:r>
            <w:r w:rsidR="009765BC" w:rsidRPr="00116A0E">
              <w:t>权</w:t>
            </w:r>
            <w:r w:rsidR="009B5F08">
              <w:rPr>
                <w:rFonts w:hint="eastAsia"/>
              </w:rPr>
              <w:t xml:space="preserve"> </w:t>
            </w:r>
            <w:r w:rsidR="009B5F08">
              <w:t xml:space="preserve">  e.g. King led the campaign to end </w:t>
            </w:r>
            <w:r w:rsidR="009B5F08" w:rsidRPr="006B7791">
              <w:rPr>
                <w:b/>
                <w:color w:val="FF0000"/>
                <w:u w:val="single"/>
              </w:rPr>
              <w:t>racial segregation</w:t>
            </w:r>
            <w:r w:rsidR="009B5F08" w:rsidRPr="006B7791">
              <w:rPr>
                <w:color w:val="FF0000"/>
              </w:rPr>
              <w:t xml:space="preserve"> </w:t>
            </w:r>
            <w:r w:rsidR="009B5F08">
              <w:t xml:space="preserve">and electoral </w:t>
            </w:r>
            <w:r w:rsidR="009B5F08" w:rsidRPr="006B7791">
              <w:rPr>
                <w:b/>
                <w:highlight w:val="yellow"/>
              </w:rPr>
              <w:t>disenfranchisement</w:t>
            </w:r>
            <w:r w:rsidR="009B5F08">
              <w:t xml:space="preserve"> in the USA.</w:t>
            </w:r>
          </w:p>
        </w:tc>
      </w:tr>
      <w:tr w:rsidR="008B31C3" w:rsidRPr="00116A0E" w:rsidTr="00C41403">
        <w:trPr>
          <w:trHeight w:val="1020"/>
        </w:trPr>
        <w:tc>
          <w:tcPr>
            <w:tcW w:w="1134" w:type="dxa"/>
            <w:vAlign w:val="center"/>
          </w:tcPr>
          <w:p w:rsidR="008B31C3" w:rsidRPr="00116A0E" w:rsidRDefault="008B31C3" w:rsidP="0042688E">
            <w:pPr>
              <w:spacing w:after="0" w:line="240" w:lineRule="auto"/>
              <w:rPr>
                <w:rFonts w:ascii="Calibri" w:eastAsia="Times New Roman" w:hAnsi="Calibri" w:cs="Times New Roman"/>
                <w:sz w:val="16"/>
                <w:szCs w:val="16"/>
              </w:rPr>
            </w:pPr>
          </w:p>
        </w:tc>
        <w:tc>
          <w:tcPr>
            <w:tcW w:w="9781" w:type="dxa"/>
            <w:shd w:val="clear" w:color="auto" w:fill="auto"/>
          </w:tcPr>
          <w:p w:rsidR="008B31C3" w:rsidRPr="008B31C3" w:rsidRDefault="008B31C3" w:rsidP="002462ED">
            <w:pPr>
              <w:pStyle w:val="cnnstorypgraphtxt"/>
              <w:numPr>
                <w:ilvl w:val="0"/>
                <w:numId w:val="29"/>
              </w:numPr>
              <w:ind w:left="0"/>
              <w:rPr>
                <w:b/>
                <w:u w:val="single"/>
              </w:rPr>
            </w:pPr>
            <w:r w:rsidRPr="008B31C3">
              <w:rPr>
                <w:b/>
                <w:u w:val="single"/>
              </w:rPr>
              <w:t>cast a vote/ballot</w:t>
            </w:r>
          </w:p>
          <w:p w:rsidR="008B31C3" w:rsidRDefault="00C247CA" w:rsidP="002C64CD">
            <w:pPr>
              <w:pStyle w:val="cnnstorypgraphtxt"/>
            </w:pPr>
            <w:r>
              <w:t xml:space="preserve">e.g. </w:t>
            </w:r>
            <w:r w:rsidR="008B31C3" w:rsidRPr="00116A0E">
              <w:t xml:space="preserve">"It is </w:t>
            </w:r>
            <w:r w:rsidR="008B31C3" w:rsidRPr="00E957B4">
              <w:rPr>
                <w:b/>
              </w:rPr>
              <w:t>definitely</w:t>
            </w:r>
            <w:r w:rsidR="008B31C3" w:rsidRPr="00116A0E">
              <w:t xml:space="preserve"> better to have the (chief executive) elected </w:t>
            </w:r>
            <w:r w:rsidR="008B31C3">
              <w:t xml:space="preserve">in a </w:t>
            </w:r>
            <w:r w:rsidR="008B31C3" w:rsidRPr="00D454F5">
              <w:rPr>
                <w:b/>
                <w:highlight w:val="yellow"/>
                <w:u w:val="single"/>
              </w:rPr>
              <w:t>universal suffrage</w:t>
            </w:r>
            <w:r w:rsidR="008B31C3" w:rsidRPr="00116A0E">
              <w:t xml:space="preserve"> by five million </w:t>
            </w:r>
            <w:r w:rsidR="008B31C3" w:rsidRPr="00E957B4">
              <w:rPr>
                <w:b/>
              </w:rPr>
              <w:t>eligible</w:t>
            </w:r>
            <w:r w:rsidR="008B31C3" w:rsidRPr="00116A0E">
              <w:t xml:space="preserve"> voters than by 1,200 people. And it is </w:t>
            </w:r>
            <w:r w:rsidR="008B31C3" w:rsidRPr="00E957B4">
              <w:rPr>
                <w:b/>
              </w:rPr>
              <w:t>definitely</w:t>
            </w:r>
            <w:r w:rsidR="008B31C3" w:rsidRPr="00116A0E">
              <w:t xml:space="preserve"> better to </w:t>
            </w:r>
            <w:r w:rsidR="008B31C3" w:rsidRPr="00D454F5">
              <w:rPr>
                <w:b/>
                <w:highlight w:val="yellow"/>
                <w:u w:val="single"/>
              </w:rPr>
              <w:t>cast your vote/ballot</w:t>
            </w:r>
            <w:r w:rsidR="008B31C3" w:rsidRPr="00116A0E">
              <w:t xml:space="preserve"> at the </w:t>
            </w:r>
            <w:r w:rsidR="008B31C3" w:rsidRPr="00E957B4">
              <w:rPr>
                <w:b/>
                <w:u w:val="single"/>
              </w:rPr>
              <w:t>polling station</w:t>
            </w:r>
            <w:r w:rsidR="008B31C3" w:rsidRPr="00116A0E">
              <w:t xml:space="preserve"> than to stay home and watch on television the 1,200 members of the Election Committee cast their votes."</w:t>
            </w:r>
            <w:r w:rsidR="002C64CD">
              <w:t xml:space="preserve">. </w:t>
            </w:r>
          </w:p>
          <w:p w:rsidR="003E4A05" w:rsidRPr="00116A0E" w:rsidRDefault="003E4A05" w:rsidP="002C64CD">
            <w:pPr>
              <w:pStyle w:val="cnnstorypgraphtxt"/>
            </w:pPr>
            <w:r>
              <w:t>e.g. In HK, c</w:t>
            </w:r>
            <w:r w:rsidRPr="00116A0E">
              <w:t>hanging that policy is demand No. 1 for the protesters, who sa</w:t>
            </w:r>
            <w:r>
              <w:t xml:space="preserve">y that having every citizen </w:t>
            </w:r>
            <w:r w:rsidRPr="00271D9C">
              <w:rPr>
                <w:b/>
                <w:highlight w:val="yellow"/>
                <w:u w:val="single"/>
              </w:rPr>
              <w:t>cast a vote/ballo</w:t>
            </w:r>
            <w:r>
              <w:t>t</w:t>
            </w:r>
            <w:r w:rsidRPr="00116A0E">
              <w:t xml:space="preserve"> in an election</w:t>
            </w:r>
            <w:r>
              <w:t xml:space="preserve"> </w:t>
            </w:r>
            <w:r w:rsidRPr="00BB430E">
              <w:rPr>
                <w:b/>
                <w:highlight w:val="yellow"/>
                <w:u w:val="single"/>
              </w:rPr>
              <w:t>(universal suffrage)</w:t>
            </w:r>
            <w:r w:rsidRPr="00116A0E">
              <w:t xml:space="preserve"> is </w:t>
            </w:r>
            <w:r w:rsidRPr="00BB430E">
              <w:rPr>
                <w:b/>
                <w:color w:val="FF0000"/>
                <w:highlight w:val="yellow"/>
                <w:u w:val="single"/>
              </w:rPr>
              <w:t>moot (practically meaningless</w:t>
            </w:r>
            <w:proofErr w:type="gramStart"/>
            <w:r w:rsidRPr="00BB430E">
              <w:rPr>
                <w:rFonts w:ascii="SimSun" w:eastAsia="SimSun" w:hAnsi="SimSun" w:cs="SimSun" w:hint="eastAsia"/>
                <w:b/>
                <w:color w:val="FF0000"/>
                <w:highlight w:val="yellow"/>
                <w:u w:val="single"/>
              </w:rPr>
              <w:t>无实际意义的</w:t>
            </w:r>
            <w:r w:rsidRPr="00BB430E">
              <w:rPr>
                <w:rFonts w:hint="eastAsia"/>
                <w:b/>
                <w:color w:val="FF0000"/>
                <w:highlight w:val="yellow"/>
                <w:u w:val="single"/>
              </w:rPr>
              <w:t>)</w:t>
            </w:r>
            <w:r w:rsidRPr="00BB430E">
              <w:rPr>
                <w:rFonts w:ascii="Microsoft YaHei UI" w:eastAsia="Microsoft YaHei UI" w:hAnsi="Microsoft YaHei UI" w:cs="Microsoft YaHei UI" w:hint="eastAsia"/>
                <w:b/>
                <w:color w:val="FF0000"/>
                <w:sz w:val="18"/>
                <w:szCs w:val="18"/>
                <w:shd w:val="clear" w:color="auto" w:fill="F2F2F2"/>
              </w:rPr>
              <w:t xml:space="preserve"> </w:t>
            </w:r>
            <w:r w:rsidRPr="00BB430E">
              <w:rPr>
                <w:color w:val="FF0000"/>
              </w:rPr>
              <w:t xml:space="preserve"> </w:t>
            </w:r>
            <w:r w:rsidRPr="00116A0E">
              <w:t>if</w:t>
            </w:r>
            <w:proofErr w:type="gramEnd"/>
            <w:r w:rsidRPr="00116A0E">
              <w:t xml:space="preserve"> the options are </w:t>
            </w:r>
            <w:r>
              <w:t xml:space="preserve">already </w:t>
            </w:r>
            <w:r w:rsidRPr="00116A0E">
              <w:t xml:space="preserve">decided in Beijing. </w:t>
            </w:r>
          </w:p>
        </w:tc>
      </w:tr>
    </w:tbl>
    <w:p w:rsidR="009044FD" w:rsidRPr="00116A0E" w:rsidRDefault="009044FD" w:rsidP="009044FD"/>
    <w:p w:rsidR="00F81F01" w:rsidRDefault="00F81F01" w:rsidP="00F81F01">
      <w:pPr>
        <w:pStyle w:val="ListParagraph"/>
        <w:numPr>
          <w:ilvl w:val="0"/>
          <w:numId w:val="1"/>
        </w:numPr>
        <w:ind w:left="0"/>
        <w:rPr>
          <w:lang w:val="en-US"/>
        </w:rPr>
      </w:pPr>
      <w:r w:rsidRPr="00116A0E">
        <w:rPr>
          <w:rFonts w:hint="eastAsia"/>
          <w:b/>
          <w:highlight w:val="yellow"/>
          <w:lang w:val="en-US"/>
        </w:rPr>
        <w:t>[</w:t>
      </w:r>
      <w:r w:rsidRPr="00116A0E">
        <w:rPr>
          <w:rFonts w:hint="eastAsia"/>
          <w:b/>
          <w:highlight w:val="yellow"/>
          <w:lang w:val="en-US"/>
        </w:rPr>
        <w:t>静坐示威</w:t>
      </w:r>
      <w:r w:rsidRPr="00116A0E">
        <w:rPr>
          <w:rFonts w:hint="eastAsia"/>
          <w:b/>
          <w:highlight w:val="yellow"/>
          <w:lang w:val="en-US"/>
        </w:rPr>
        <w:t xml:space="preserve"> the sit-</w:t>
      </w:r>
      <w:proofErr w:type="gramStart"/>
      <w:r w:rsidRPr="00116A0E">
        <w:rPr>
          <w:rFonts w:hint="eastAsia"/>
          <w:b/>
          <w:highlight w:val="yellow"/>
          <w:lang w:val="en-US"/>
        </w:rPr>
        <w:t xml:space="preserve">in;  </w:t>
      </w:r>
      <w:r>
        <w:rPr>
          <w:b/>
          <w:highlight w:val="yellow"/>
          <w:lang w:val="en-US"/>
        </w:rPr>
        <w:t xml:space="preserve"> </w:t>
      </w:r>
      <w:proofErr w:type="gramEnd"/>
      <w:r w:rsidRPr="00116A0E">
        <w:rPr>
          <w:rFonts w:hint="eastAsia"/>
          <w:b/>
          <w:highlight w:val="yellow"/>
          <w:lang w:val="en-US"/>
        </w:rPr>
        <w:t>静坐的示威者</w:t>
      </w:r>
      <w:r w:rsidRPr="00116A0E">
        <w:rPr>
          <w:rFonts w:hint="eastAsia"/>
          <w:b/>
          <w:highlight w:val="yellow"/>
          <w:lang w:val="en-US"/>
        </w:rPr>
        <w:t>: the sit-in protesters ]</w:t>
      </w:r>
      <w:r w:rsidRPr="00116A0E">
        <w:rPr>
          <w:rFonts w:hint="eastAsia"/>
          <w:b/>
          <w:lang w:val="en-US"/>
        </w:rPr>
        <w:t xml:space="preserve"> </w:t>
      </w:r>
      <w:r w:rsidRPr="00116A0E">
        <w:rPr>
          <w:rFonts w:hint="eastAsia"/>
          <w:b/>
          <w:lang w:val="en-US"/>
        </w:rPr>
        <w:t xml:space="preserve">　</w:t>
      </w:r>
      <w:r w:rsidRPr="00116A0E">
        <w:rPr>
          <w:rFonts w:hint="eastAsia"/>
          <w:lang w:val="en-US"/>
        </w:rPr>
        <w:t>An organized protest demonstration in which participants sit themselves peacefully in an appropriate place and refuse to move; "sit-in" is a classical type of "</w:t>
      </w:r>
      <w:r w:rsidRPr="00116A0E">
        <w:rPr>
          <w:rFonts w:hint="eastAsia"/>
          <w:b/>
          <w:u w:val="single"/>
          <w:lang w:val="en-US"/>
        </w:rPr>
        <w:t xml:space="preserve">civil disobedience </w:t>
      </w:r>
      <w:r w:rsidRPr="00116A0E">
        <w:rPr>
          <w:rFonts w:hint="eastAsia"/>
          <w:b/>
          <w:u w:val="single"/>
          <w:lang w:val="en-US"/>
        </w:rPr>
        <w:t>非暴力但不合作运动</w:t>
      </w:r>
      <w:r w:rsidRPr="00116A0E">
        <w:rPr>
          <w:rFonts w:hint="eastAsia"/>
          <w:b/>
          <w:u w:val="single"/>
          <w:lang w:val="en-US"/>
        </w:rPr>
        <w:t xml:space="preserve"> (</w:t>
      </w:r>
      <w:r w:rsidRPr="00116A0E">
        <w:rPr>
          <w:b/>
          <w:u w:val="single"/>
          <w:lang w:val="en-US"/>
        </w:rPr>
        <w:t>non-violent and non-cooperative actions</w:t>
      </w:r>
      <w:r w:rsidRPr="00116A0E">
        <w:rPr>
          <w:rFonts w:hint="eastAsia"/>
          <w:b/>
          <w:u w:val="single"/>
          <w:lang w:val="en-US"/>
        </w:rPr>
        <w:t>)"</w:t>
      </w:r>
      <w:r w:rsidRPr="00116A0E">
        <w:rPr>
          <w:rFonts w:hint="eastAsia"/>
          <w:lang w:val="en-US"/>
        </w:rPr>
        <w:t xml:space="preserve"> .       </w:t>
      </w:r>
    </w:p>
    <w:p w:rsidR="00F81F01" w:rsidRPr="00DB5DF4" w:rsidRDefault="00F81F01" w:rsidP="00F81F01">
      <w:pPr>
        <w:rPr>
          <w:b/>
          <w:lang w:val="en-US"/>
        </w:rPr>
      </w:pPr>
      <w:r w:rsidRPr="00116A0E">
        <w:t xml:space="preserve">e.g. To show opposition against the decision in HK’s </w:t>
      </w:r>
      <w:r>
        <w:rPr>
          <w:b/>
          <w:highlight w:val="yellow"/>
          <w:u w:val="single"/>
          <w:lang w:val="en-US"/>
        </w:rPr>
        <w:t>universal suffrage/franchise</w:t>
      </w:r>
      <w:r w:rsidRPr="00116A0E">
        <w:t xml:space="preserve">, which is said to be controlled by BJ, thousands of HK residents join the </w:t>
      </w:r>
      <w:r>
        <w:rPr>
          <w:b/>
          <w:highlight w:val="yellow"/>
          <w:u w:val="single"/>
          <w:lang w:val="en-US"/>
        </w:rPr>
        <w:t>civil disobedience</w:t>
      </w:r>
      <w:r w:rsidRPr="00116A0E">
        <w:t xml:space="preserve"> by </w:t>
      </w:r>
      <w:r w:rsidRPr="00116A0E">
        <w:rPr>
          <w:b/>
        </w:rPr>
        <w:t>sitting in</w:t>
      </w:r>
      <w:r w:rsidRPr="00116A0E">
        <w:t xml:space="preserve"> around the core hubs </w:t>
      </w:r>
      <w:r w:rsidRPr="00116A0E">
        <w:lastRenderedPageBreak/>
        <w:t>in HK. Finally</w:t>
      </w:r>
      <w:r w:rsidRPr="00116A0E">
        <w:rPr>
          <w:rFonts w:hint="eastAsia"/>
        </w:rPr>
        <w:t>, cops</w:t>
      </w:r>
      <w:r w:rsidRPr="00116A0E">
        <w:t xml:space="preserve"> </w:t>
      </w:r>
      <w:r w:rsidRPr="00655F6C">
        <w:rPr>
          <w:b/>
          <w:highlight w:val="yellow"/>
          <w:u w:val="single"/>
          <w:lang w:val="en-US"/>
        </w:rPr>
        <w:t>unleashed</w:t>
      </w:r>
      <w:r w:rsidRPr="00116A0E">
        <w:t xml:space="preserve"> </w:t>
      </w:r>
      <w:r>
        <w:t>“</w:t>
      </w:r>
      <w:r w:rsidRPr="00116A0E">
        <w:rPr>
          <w:b/>
          <w:highlight w:val="yellow"/>
          <w:u w:val="single"/>
          <w:lang w:val="en-US"/>
        </w:rPr>
        <w:t>pepper spray and tear gas</w:t>
      </w:r>
      <w:r>
        <w:rPr>
          <w:b/>
          <w:highlight w:val="yellow"/>
          <w:u w:val="single"/>
          <w:lang w:val="en-US"/>
        </w:rPr>
        <w:t>”</w:t>
      </w:r>
      <w:r w:rsidRPr="00116A0E">
        <w:rPr>
          <w:b/>
          <w:highlight w:val="yellow"/>
          <w:u w:val="single"/>
          <w:lang w:val="en-US"/>
        </w:rPr>
        <w:t xml:space="preserve"> </w:t>
      </w:r>
      <w:r w:rsidRPr="00116A0E">
        <w:t xml:space="preserve">to disperse thousands of </w:t>
      </w:r>
      <w:r w:rsidRPr="00BD335D">
        <w:rPr>
          <w:b/>
          <w:highlight w:val="yellow"/>
        </w:rPr>
        <w:t>sit-in protesters</w:t>
      </w:r>
      <w:r w:rsidRPr="00BD335D">
        <w:rPr>
          <w:rFonts w:hint="eastAsia"/>
          <w:b/>
          <w:highlight w:val="yellow"/>
        </w:rPr>
        <w:t>静坐示威者</w:t>
      </w:r>
      <w:r>
        <w:rPr>
          <w:rFonts w:hint="eastAsia"/>
          <w:b/>
        </w:rPr>
        <w:t xml:space="preserve">     </w:t>
      </w:r>
      <w:r w:rsidRPr="00116A0E">
        <w:rPr>
          <w:rFonts w:hint="eastAsia"/>
          <w:b/>
          <w:lang w:val="en-US"/>
        </w:rPr>
        <w:t>//</w:t>
      </w:r>
      <w:r w:rsidRPr="00116A0E">
        <w:rPr>
          <w:rFonts w:hint="eastAsia"/>
          <w:b/>
          <w:lang w:val="en-US"/>
        </w:rPr>
        <w:t>催泪弹</w:t>
      </w:r>
      <w:r w:rsidRPr="00116A0E">
        <w:rPr>
          <w:rFonts w:hint="eastAsia"/>
          <w:b/>
          <w:lang w:val="en-US"/>
        </w:rPr>
        <w:t xml:space="preserve">, </w:t>
      </w:r>
      <w:r w:rsidRPr="00116A0E">
        <w:rPr>
          <w:rFonts w:hint="eastAsia"/>
          <w:b/>
          <w:lang w:val="en-US"/>
        </w:rPr>
        <w:t>催泪瓦斯</w:t>
      </w:r>
      <w:r w:rsidRPr="00116A0E">
        <w:rPr>
          <w:rFonts w:hint="eastAsia"/>
          <w:b/>
          <w:lang w:val="en-US"/>
        </w:rPr>
        <w:t xml:space="preserve"> tear </w:t>
      </w:r>
      <w:proofErr w:type="gramStart"/>
      <w:r w:rsidRPr="00116A0E">
        <w:rPr>
          <w:rFonts w:hint="eastAsia"/>
          <w:b/>
          <w:lang w:val="en-US"/>
        </w:rPr>
        <w:t>gas;  /</w:t>
      </w:r>
      <w:proofErr w:type="gramEnd"/>
      <w:r w:rsidRPr="00116A0E">
        <w:rPr>
          <w:rFonts w:hint="eastAsia"/>
          <w:b/>
          <w:lang w:val="en-US"/>
        </w:rPr>
        <w:t>/</w:t>
      </w:r>
      <w:r w:rsidRPr="00116A0E">
        <w:rPr>
          <w:rFonts w:hint="eastAsia"/>
          <w:b/>
          <w:lang w:val="en-US"/>
        </w:rPr>
        <w:t>胡椒喷雾剂；防狼喷雾</w:t>
      </w:r>
      <w:r w:rsidRPr="00116A0E">
        <w:rPr>
          <w:rFonts w:hint="eastAsia"/>
          <w:b/>
          <w:lang w:val="en-US"/>
        </w:rPr>
        <w:t xml:space="preserve">: pepper spray   </w:t>
      </w:r>
    </w:p>
    <w:p w:rsidR="008A27F1" w:rsidRDefault="00F81F01" w:rsidP="008A27F1">
      <w:pPr>
        <w:pStyle w:val="ListParagraph"/>
        <w:ind w:left="0"/>
        <w:rPr>
          <w:lang w:val="en-US"/>
        </w:rPr>
      </w:pPr>
      <w:r w:rsidRPr="00116A0E">
        <w:rPr>
          <w:lang w:val="en-US"/>
        </w:rPr>
        <w:t>e.g.</w:t>
      </w:r>
      <w:r w:rsidRPr="00116A0E">
        <w:rPr>
          <w:rFonts w:hint="eastAsia"/>
          <w:lang w:val="en-US"/>
        </w:rPr>
        <w:t xml:space="preserve"> Six months after the end of the massive "Central Occupy" protests in HK- </w:t>
      </w:r>
      <w:r>
        <w:rPr>
          <w:rFonts w:hint="eastAsia"/>
          <w:b/>
          <w:highlight w:val="yellow"/>
          <w:u w:val="single"/>
          <w:lang w:val="en-US"/>
        </w:rPr>
        <w:t>a civil disobedience</w:t>
      </w:r>
      <w:r w:rsidRPr="00116A0E">
        <w:rPr>
          <w:rFonts w:hint="eastAsia"/>
          <w:lang w:val="en-US"/>
        </w:rPr>
        <w:t xml:space="preserve">, </w:t>
      </w:r>
      <w:r>
        <w:rPr>
          <w:lang w:val="en-US"/>
        </w:rPr>
        <w:t>which</w:t>
      </w:r>
      <w:r w:rsidRPr="00116A0E">
        <w:rPr>
          <w:rFonts w:hint="eastAsia"/>
          <w:lang w:val="en-US"/>
        </w:rPr>
        <w:t xml:space="preserve"> </w:t>
      </w:r>
      <w:r w:rsidRPr="00116A0E">
        <w:rPr>
          <w:rFonts w:hint="eastAsia"/>
          <w:b/>
          <w:highlight w:val="yellow"/>
          <w:u w:val="single"/>
          <w:lang w:val="en-US"/>
        </w:rPr>
        <w:t>paralyzed</w:t>
      </w:r>
      <w:r w:rsidRPr="00116A0E">
        <w:rPr>
          <w:rFonts w:hint="eastAsia"/>
          <w:lang w:val="en-US"/>
        </w:rPr>
        <w:t>使瘫痪</w:t>
      </w:r>
      <w:r w:rsidRPr="00116A0E">
        <w:rPr>
          <w:rFonts w:hint="eastAsia"/>
          <w:lang w:val="en-US"/>
        </w:rPr>
        <w:t xml:space="preserve"> the city's main streets and almost </w:t>
      </w:r>
      <w:r w:rsidRPr="00163B1C">
        <w:rPr>
          <w:rFonts w:hint="eastAsia"/>
          <w:b/>
          <w:color w:val="FF0000"/>
          <w:highlight w:val="yellow"/>
          <w:u w:val="single"/>
          <w:lang w:val="en-US"/>
        </w:rPr>
        <w:t>brought the whole city traffic into a standstill</w:t>
      </w:r>
      <w:r w:rsidRPr="00116A0E">
        <w:rPr>
          <w:rFonts w:hint="eastAsia"/>
          <w:lang w:val="en-US"/>
        </w:rPr>
        <w:t xml:space="preserve">, another </w:t>
      </w:r>
      <w:r w:rsidRPr="00651D78">
        <w:rPr>
          <w:rFonts w:hint="eastAsia"/>
          <w:b/>
          <w:lang w:val="en-US"/>
        </w:rPr>
        <w:t>pivotal</w:t>
      </w:r>
      <w:r w:rsidRPr="00116A0E">
        <w:rPr>
          <w:rFonts w:hint="eastAsia"/>
          <w:lang w:val="en-US"/>
        </w:rPr>
        <w:t xml:space="preserve"> demonstration against Chinese Communist is </w:t>
      </w:r>
      <w:r w:rsidRPr="00116A0E">
        <w:rPr>
          <w:rFonts w:hint="eastAsia"/>
          <w:b/>
          <w:highlight w:val="yellow"/>
          <w:u w:val="single"/>
          <w:lang w:val="en-US"/>
        </w:rPr>
        <w:t>brewing/fermenting</w:t>
      </w:r>
      <w:proofErr w:type="gramStart"/>
      <w:r w:rsidRPr="00116A0E">
        <w:rPr>
          <w:rFonts w:hint="eastAsia"/>
          <w:b/>
          <w:highlight w:val="yellow"/>
          <w:u w:val="single"/>
          <w:lang w:val="en-US"/>
        </w:rPr>
        <w:t>酝酿发酵</w:t>
      </w:r>
      <w:r w:rsidRPr="00116A0E">
        <w:rPr>
          <w:rFonts w:hint="eastAsia"/>
          <w:lang w:val="en-US"/>
        </w:rPr>
        <w:t xml:space="preserve">  in</w:t>
      </w:r>
      <w:proofErr w:type="gramEnd"/>
      <w:r w:rsidRPr="00116A0E">
        <w:rPr>
          <w:rFonts w:hint="eastAsia"/>
          <w:lang w:val="en-US"/>
        </w:rPr>
        <w:t xml:space="preserve"> the former British colony.   </w:t>
      </w:r>
      <w:r>
        <w:rPr>
          <w:lang w:val="en-US"/>
        </w:rPr>
        <w:t xml:space="preserve"> </w:t>
      </w:r>
    </w:p>
    <w:p w:rsidR="008A27F1" w:rsidRDefault="008A27F1" w:rsidP="008A27F1">
      <w:pPr>
        <w:pStyle w:val="ListParagraph"/>
        <w:ind w:left="0"/>
        <w:rPr>
          <w:lang w:val="en-US"/>
        </w:rPr>
      </w:pPr>
    </w:p>
    <w:p w:rsidR="00F81F01" w:rsidRDefault="00F81F01" w:rsidP="008A27F1">
      <w:pPr>
        <w:pStyle w:val="ListParagraph"/>
        <w:numPr>
          <w:ilvl w:val="0"/>
          <w:numId w:val="1"/>
        </w:numPr>
        <w:ind w:left="0"/>
      </w:pPr>
      <w:r w:rsidRPr="008A27F1">
        <w:rPr>
          <w:rFonts w:hint="eastAsia"/>
          <w:highlight w:val="yellow"/>
        </w:rPr>
        <w:t>使交通瘫痪</w:t>
      </w:r>
      <w:r w:rsidRPr="008A27F1">
        <w:rPr>
          <w:rFonts w:hint="eastAsia"/>
          <w:highlight w:val="yellow"/>
        </w:rPr>
        <w:t xml:space="preserve">:  </w:t>
      </w:r>
      <w:r w:rsidRPr="008A27F1">
        <w:rPr>
          <w:highlight w:val="yellow"/>
        </w:rPr>
        <w:t xml:space="preserve">bring traffic into </w:t>
      </w:r>
      <w:r w:rsidR="00B2464E" w:rsidRPr="00B2464E">
        <w:rPr>
          <w:b/>
          <w:color w:val="FF0000"/>
          <w:highlight w:val="yellow"/>
        </w:rPr>
        <w:t>a</w:t>
      </w:r>
      <w:r w:rsidR="00B2464E">
        <w:rPr>
          <w:highlight w:val="yellow"/>
        </w:rPr>
        <w:t xml:space="preserve"> </w:t>
      </w:r>
      <w:r w:rsidRPr="008A27F1">
        <w:rPr>
          <w:highlight w:val="yellow"/>
        </w:rPr>
        <w:t>standstill = paralyze the traffic</w:t>
      </w:r>
      <w:r w:rsidRPr="008A27F1">
        <w:rPr>
          <w:rFonts w:hint="eastAsia"/>
          <w:highlight w:val="yellow"/>
        </w:rPr>
        <w:t xml:space="preserve"> </w:t>
      </w:r>
      <w:r w:rsidRPr="008A27F1">
        <w:rPr>
          <w:highlight w:val="yellow"/>
        </w:rPr>
        <w:br/>
      </w:r>
      <w:r w:rsidR="008A27F1" w:rsidRPr="008A27F1">
        <w:rPr>
          <w:rFonts w:hint="eastAsia"/>
        </w:rPr>
        <w:t>使</w:t>
      </w:r>
      <w:r w:rsidR="008A27F1" w:rsidRPr="008A27F1">
        <w:rPr>
          <w:rFonts w:hint="eastAsia"/>
        </w:rPr>
        <w:t>(</w:t>
      </w:r>
      <w:r w:rsidR="008A27F1" w:rsidRPr="008A27F1">
        <w:rPr>
          <w:rFonts w:hint="eastAsia"/>
        </w:rPr>
        <w:t>电力</w:t>
      </w:r>
      <w:r w:rsidR="008A27F1" w:rsidRPr="008A27F1">
        <w:rPr>
          <w:rFonts w:hint="eastAsia"/>
        </w:rPr>
        <w:t>)</w:t>
      </w:r>
      <w:r w:rsidR="008A27F1" w:rsidRPr="008A27F1">
        <w:rPr>
          <w:rFonts w:hint="eastAsia"/>
        </w:rPr>
        <w:t>瘫痪</w:t>
      </w:r>
      <w:r w:rsidR="008A27F1" w:rsidRPr="008A27F1">
        <w:rPr>
          <w:rFonts w:hint="eastAsia"/>
        </w:rPr>
        <w:t xml:space="preserve"> </w:t>
      </w:r>
      <w:r w:rsidR="008A27F1" w:rsidRPr="00B2464E">
        <w:rPr>
          <w:rFonts w:hint="eastAsia"/>
          <w:b/>
        </w:rPr>
        <w:t>paralyze</w:t>
      </w:r>
      <w:r w:rsidR="008A27F1" w:rsidRPr="008A27F1">
        <w:rPr>
          <w:rFonts w:hint="eastAsia"/>
        </w:rPr>
        <w:t xml:space="preserve"> the pow</w:t>
      </w:r>
      <w:r w:rsidR="00B2464E">
        <w:rPr>
          <w:rFonts w:hint="eastAsia"/>
        </w:rPr>
        <w:t xml:space="preserve">er system;      </w:t>
      </w:r>
      <w:r w:rsidR="008A27F1" w:rsidRPr="008A27F1">
        <w:rPr>
          <w:rFonts w:hint="eastAsia"/>
        </w:rPr>
        <w:t>使</w:t>
      </w:r>
      <w:r w:rsidR="008A27F1" w:rsidRPr="008A27F1">
        <w:rPr>
          <w:rFonts w:hint="eastAsia"/>
        </w:rPr>
        <w:t>(</w:t>
      </w:r>
      <w:r w:rsidR="008A27F1" w:rsidRPr="008A27F1">
        <w:rPr>
          <w:rFonts w:hint="eastAsia"/>
        </w:rPr>
        <w:t>电网</w:t>
      </w:r>
      <w:r w:rsidR="008A27F1" w:rsidRPr="008A27F1">
        <w:rPr>
          <w:rFonts w:hint="eastAsia"/>
        </w:rPr>
        <w:t>)</w:t>
      </w:r>
      <w:r w:rsidR="008A27F1" w:rsidRPr="008A27F1">
        <w:rPr>
          <w:rFonts w:hint="eastAsia"/>
        </w:rPr>
        <w:t>瘫痪</w:t>
      </w:r>
      <w:r w:rsidR="008A27F1" w:rsidRPr="008A27F1">
        <w:rPr>
          <w:rFonts w:hint="eastAsia"/>
        </w:rPr>
        <w:t xml:space="preserve"> paralyze the </w:t>
      </w:r>
      <w:r w:rsidR="008A27F1" w:rsidRPr="00286407">
        <w:rPr>
          <w:rFonts w:hint="eastAsia"/>
          <w:b/>
          <w:u w:val="single"/>
        </w:rPr>
        <w:t>electricity grid</w:t>
      </w:r>
      <w:r w:rsidR="00286407">
        <w:rPr>
          <w:rFonts w:hint="eastAsia"/>
        </w:rPr>
        <w:t xml:space="preserve"> </w:t>
      </w:r>
    </w:p>
    <w:p w:rsidR="00286407" w:rsidRPr="008A27F1" w:rsidRDefault="00286407" w:rsidP="008A27F1">
      <w:pPr>
        <w:pStyle w:val="ListParagraph"/>
        <w:numPr>
          <w:ilvl w:val="0"/>
          <w:numId w:val="1"/>
        </w:numPr>
        <w:ind w:left="0"/>
      </w:pPr>
      <w:r w:rsidRPr="00116A0E">
        <w:rPr>
          <w:rFonts w:ascii="Microsoft YaHei" w:eastAsia="Microsoft YaHei" w:hAnsi="Microsoft YaHei" w:cs="Microsoft YaHei" w:hint="eastAsia"/>
          <w:sz w:val="16"/>
          <w:szCs w:val="16"/>
        </w:rPr>
        <w:t>恶意</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蓄意破坏</w:t>
      </w:r>
      <w:r>
        <w:rPr>
          <w:rFonts w:ascii="Microsoft YaHei" w:eastAsia="Microsoft YaHei" w:hAnsi="Microsoft YaHei" w:cs="Microsoft YaHei" w:hint="eastAsia"/>
          <w:sz w:val="16"/>
          <w:szCs w:val="16"/>
        </w:rPr>
        <w:t>sth</w:t>
      </w:r>
    </w:p>
    <w:tbl>
      <w:tblPr>
        <w:tblW w:w="1105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638"/>
      </w:tblGrid>
      <w:tr w:rsidR="00404155" w:rsidRPr="00116A0E" w:rsidTr="00404155">
        <w:trPr>
          <w:trHeight w:val="1320"/>
        </w:trPr>
        <w:tc>
          <w:tcPr>
            <w:tcW w:w="1418" w:type="dxa"/>
            <w:shd w:val="clear" w:color="000000" w:fill="FFFF00"/>
            <w:hideMark/>
          </w:tcPr>
          <w:p w:rsidR="00404155" w:rsidRPr="00116A0E" w:rsidRDefault="00404155" w:rsidP="00404155">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hint="eastAsia"/>
                <w:sz w:val="16"/>
                <w:szCs w:val="16"/>
              </w:rPr>
              <w:t>恶意</w:t>
            </w:r>
            <w:r w:rsidRPr="00116A0E">
              <w:rPr>
                <w:rFonts w:ascii="Calibri" w:eastAsia="Times New Roman" w:hAnsi="Calibri" w:cs="Times New Roman"/>
                <w:sz w:val="16"/>
                <w:szCs w:val="16"/>
              </w:rPr>
              <w:t>/</w:t>
            </w:r>
            <w:r w:rsidRPr="00116A0E">
              <w:rPr>
                <w:rFonts w:ascii="Microsoft YaHei" w:eastAsia="Microsoft YaHei" w:hAnsi="Microsoft YaHei" w:cs="Microsoft YaHei" w:hint="eastAsia"/>
                <w:sz w:val="16"/>
                <w:szCs w:val="16"/>
              </w:rPr>
              <w:t>蓄意破坏（战争中百姓或敌军势力进行的）对财产的破坏或对正常秩序的阻</w:t>
            </w:r>
            <w:r w:rsidRPr="00116A0E">
              <w:rPr>
                <w:rFonts w:ascii="Microsoft YaHei" w:eastAsia="Microsoft YaHei" w:hAnsi="Microsoft YaHei" w:cs="Microsoft YaHei"/>
                <w:sz w:val="16"/>
                <w:szCs w:val="16"/>
              </w:rPr>
              <w:t>挠</w:t>
            </w:r>
          </w:p>
        </w:tc>
        <w:tc>
          <w:tcPr>
            <w:tcW w:w="9638" w:type="dxa"/>
            <w:shd w:val="clear" w:color="auto" w:fill="auto"/>
            <w:hideMark/>
          </w:tcPr>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sabotage sth: maclicious/spiteful/venoed destruction of property or obstruction of normal operations </w:t>
            </w:r>
            <w:r w:rsidRPr="00116A0E">
              <w:rPr>
                <w:rFonts w:ascii="Calibri" w:eastAsia="Times New Roman" w:hAnsi="Calibri" w:cs="Times New Roman"/>
                <w:b/>
                <w:color w:val="FF0000"/>
                <w:highlight w:val="yellow"/>
              </w:rPr>
              <w:t>deliberately</w:t>
            </w:r>
            <w:r w:rsidRPr="00116A0E">
              <w:rPr>
                <w:rFonts w:ascii="Calibri" w:eastAsia="Times New Roman" w:hAnsi="Calibri" w:cs="Times New Roman"/>
                <w:color w:val="000000"/>
              </w:rPr>
              <w:t>, as by civilians or enemy agents, or insurgents</w:t>
            </w:r>
            <w:r w:rsidR="00E83BED" w:rsidRPr="00116A0E">
              <w:rPr>
                <w:rFonts w:ascii="Microsoft YaHei" w:eastAsia="Microsoft YaHei" w:hAnsi="Microsoft YaHei" w:cs="Microsoft YaHei"/>
                <w:color w:val="000000"/>
              </w:rPr>
              <w:t>叛乱者/</w:t>
            </w:r>
            <w:r w:rsidRPr="00116A0E">
              <w:rPr>
                <w:rFonts w:ascii="Microsoft YaHei" w:eastAsia="Microsoft YaHei" w:hAnsi="Microsoft YaHei" w:cs="Microsoft YaHei"/>
                <w:color w:val="000000"/>
              </w:rPr>
              <w:t>起义者</w:t>
            </w:r>
            <w:r w:rsidRPr="00116A0E">
              <w:rPr>
                <w:rFonts w:ascii="Calibri" w:eastAsia="Times New Roman" w:hAnsi="Calibri" w:cs="Times New Roman"/>
                <w:color w:val="000000"/>
              </w:rPr>
              <w:t xml:space="preserve"> in time of war; sabotage sth=destroy sth deliberately/intentionally, especially with spiteful or malicious venom, as through acts of vandalism, normally in order to hinder/hamper/impede a </w:t>
            </w:r>
            <w:proofErr w:type="gramStart"/>
            <w:r w:rsidRPr="00116A0E">
              <w:rPr>
                <w:rFonts w:ascii="Calibri" w:eastAsia="Times New Roman" w:hAnsi="Calibri" w:cs="Times New Roman"/>
                <w:color w:val="000000"/>
              </w:rPr>
              <w:t>project .</w:t>
            </w:r>
            <w:proofErr w:type="gramEnd"/>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暗中破坏</w:t>
            </w: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故意捣乱</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为击败或阻碍一项目标或努力而进行的不忠行为；</w:t>
            </w:r>
            <w:r w:rsidRPr="00116A0E">
              <w:rPr>
                <w:rFonts w:ascii="Calibri" w:eastAsia="Times New Roman" w:hAnsi="Calibri" w:cs="Times New Roman"/>
                <w:color w:val="000000"/>
              </w:rPr>
              <w:t xml:space="preserve">    </w:t>
            </w:r>
          </w:p>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对</w:t>
            </w:r>
            <w:r w:rsidRPr="00116A0E">
              <w:rPr>
                <w:rFonts w:ascii="Calibri" w:eastAsia="Times New Roman" w:hAnsi="Calibri" w:cs="Calibri"/>
                <w:color w:val="000000"/>
              </w:rPr>
              <w:t>……</w:t>
            </w:r>
            <w:r w:rsidRPr="00116A0E">
              <w:rPr>
                <w:rFonts w:ascii="Microsoft YaHei" w:eastAsia="Microsoft YaHei" w:hAnsi="Microsoft YaHei" w:cs="Microsoft YaHei"/>
                <w:color w:val="000000"/>
              </w:rPr>
              <w:t>进行蓄意破坏</w:t>
            </w: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阴谋破坏</w:t>
            </w:r>
            <w:r w:rsidRPr="00116A0E">
              <w:rPr>
                <w:rFonts w:ascii="Calibri" w:eastAsia="Times New Roman" w:hAnsi="Calibri" w:cs="Times New Roman"/>
                <w:color w:val="000000"/>
              </w:rPr>
              <w:t xml:space="preserve"> To commit sabotage/vandalism </w:t>
            </w:r>
            <w:proofErr w:type="gramStart"/>
            <w:r w:rsidRPr="00116A0E">
              <w:rPr>
                <w:rFonts w:ascii="Calibri" w:eastAsia="Times New Roman" w:hAnsi="Calibri" w:cs="Times New Roman"/>
                <w:color w:val="000000"/>
              </w:rPr>
              <w:t>against;  engage</w:t>
            </w:r>
            <w:proofErr w:type="gramEnd"/>
            <w:r w:rsidRPr="00116A0E">
              <w:rPr>
                <w:rFonts w:ascii="Calibri" w:eastAsia="Times New Roman" w:hAnsi="Calibri" w:cs="Times New Roman"/>
                <w:color w:val="000000"/>
              </w:rPr>
              <w:t xml:space="preserve"> in sabotage </w:t>
            </w:r>
            <w:r w:rsidRPr="00116A0E">
              <w:rPr>
                <w:rFonts w:ascii="Microsoft YaHei" w:eastAsia="Microsoft YaHei" w:hAnsi="Microsoft YaHei" w:cs="Microsoft YaHei"/>
                <w:color w:val="000000"/>
              </w:rPr>
              <w:t>从事破坏</w:t>
            </w:r>
            <w:r w:rsidRPr="00116A0E">
              <w:rPr>
                <w:rFonts w:ascii="Calibri" w:eastAsia="Times New Roman" w:hAnsi="Calibri" w:cs="Times New Roman"/>
                <w:color w:val="000000"/>
              </w:rPr>
              <w:t>; sabotage the peace</w:t>
            </w:r>
            <w:r w:rsidRPr="00116A0E">
              <w:rPr>
                <w:rFonts w:ascii="Microsoft YaHei" w:eastAsia="Microsoft YaHei" w:hAnsi="Microsoft YaHei" w:cs="Microsoft YaHei"/>
                <w:color w:val="000000"/>
              </w:rPr>
              <w:t>蓄意破坏和平</w:t>
            </w:r>
            <w:r w:rsidRPr="00116A0E">
              <w:rPr>
                <w:rFonts w:ascii="Calibri" w:eastAsia="Times New Roman" w:hAnsi="Calibri" w:cs="Times New Roman"/>
                <w:color w:val="000000"/>
              </w:rPr>
              <w:t xml:space="preserve">; sabotage an agreement </w:t>
            </w:r>
            <w:r w:rsidRPr="00116A0E">
              <w:rPr>
                <w:rFonts w:ascii="Microsoft YaHei" w:eastAsia="Microsoft YaHei" w:hAnsi="Microsoft YaHei" w:cs="Microsoft YaHei"/>
                <w:color w:val="000000"/>
              </w:rPr>
              <w:t>蓄意破坏协定</w:t>
            </w:r>
            <w:r w:rsidRPr="00116A0E">
              <w:rPr>
                <w:rFonts w:ascii="Calibri" w:eastAsia="Times New Roman" w:hAnsi="Calibri" w:cs="Times New Roman"/>
                <w:color w:val="000000"/>
              </w:rPr>
              <w:t xml:space="preserve">]   </w:t>
            </w:r>
          </w:p>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w:t>
            </w:r>
            <w:proofErr w:type="gramStart"/>
            <w:r w:rsidRPr="00116A0E">
              <w:rPr>
                <w:rFonts w:ascii="Calibri" w:eastAsia="Times New Roman" w:hAnsi="Calibri" w:cs="Times New Roman"/>
                <w:color w:val="000000"/>
              </w:rPr>
              <w:t>In</w:t>
            </w:r>
            <w:proofErr w:type="gramEnd"/>
            <w:r w:rsidRPr="00116A0E">
              <w:rPr>
                <w:rFonts w:ascii="Calibri" w:eastAsia="Times New Roman" w:hAnsi="Calibri" w:cs="Times New Roman"/>
                <w:color w:val="000000"/>
              </w:rPr>
              <w:t xml:space="preserve"> the massacre/holocaust/carnage, The ISIS terrorists not only killed dozes of innocent children, but sabotaged the Muslim mosques - the jewelry of the Muslim history.</w:t>
            </w:r>
          </w:p>
          <w:p w:rsidR="00404155" w:rsidRPr="00116A0E" w:rsidRDefault="00404155" w:rsidP="00404155">
            <w:pPr>
              <w:spacing w:after="0" w:line="240" w:lineRule="auto"/>
              <w:rPr>
                <w:rFonts w:ascii="Calibri" w:eastAsia="Times New Roman" w:hAnsi="Calibri" w:cs="Times New Roman"/>
                <w:color w:val="000000"/>
              </w:rPr>
            </w:pPr>
          </w:p>
        </w:tc>
      </w:tr>
      <w:tr w:rsidR="00404155" w:rsidRPr="00116A0E" w:rsidTr="00404155">
        <w:trPr>
          <w:trHeight w:val="930"/>
        </w:trPr>
        <w:tc>
          <w:tcPr>
            <w:tcW w:w="1418" w:type="dxa"/>
            <w:shd w:val="clear" w:color="000000" w:fill="FFFF00"/>
            <w:hideMark/>
          </w:tcPr>
          <w:p w:rsidR="00404155" w:rsidRPr="00116A0E" w:rsidRDefault="00404155" w:rsidP="00404155">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sz w:val="16"/>
                <w:szCs w:val="16"/>
              </w:rPr>
              <w:t>蓄意破坏</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公共或私人财产</w:t>
            </w:r>
            <w:r w:rsidRPr="00116A0E">
              <w:rPr>
                <w:rFonts w:ascii="Calibri" w:eastAsia="Times New Roman" w:hAnsi="Calibri" w:cs="Times New Roman"/>
                <w:sz w:val="16"/>
                <w:szCs w:val="16"/>
              </w:rPr>
              <w:t xml:space="preserve">), </w:t>
            </w:r>
            <w:r w:rsidRPr="00116A0E">
              <w:rPr>
                <w:rFonts w:ascii="Microsoft YaHei" w:eastAsia="Microsoft YaHei" w:hAnsi="Microsoft YaHei" w:cs="Microsoft YaHei"/>
                <w:sz w:val="16"/>
                <w:szCs w:val="16"/>
              </w:rPr>
              <w:t>尤指文化、艺术品的破坏</w:t>
            </w:r>
            <w:r w:rsidRPr="00116A0E">
              <w:rPr>
                <w:rFonts w:ascii="Calibri" w:eastAsia="Times New Roman" w:hAnsi="Calibri" w:cs="Times New Roman"/>
                <w:sz w:val="16"/>
                <w:szCs w:val="16"/>
              </w:rPr>
              <w:t xml:space="preserve">) </w:t>
            </w:r>
          </w:p>
        </w:tc>
        <w:tc>
          <w:tcPr>
            <w:tcW w:w="9638" w:type="dxa"/>
            <w:shd w:val="clear" w:color="auto" w:fill="auto"/>
            <w:hideMark/>
          </w:tcPr>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vandalize/vandalise, vadalization; vandalism (n): sabotage: </w:t>
            </w:r>
            <w:r w:rsidR="00B754D8" w:rsidRPr="00116A0E">
              <w:t xml:space="preserve">the </w:t>
            </w:r>
            <w:r w:rsidR="00B754D8" w:rsidRPr="00116A0E">
              <w:rPr>
                <w:b/>
              </w:rPr>
              <w:t>deliberate</w:t>
            </w:r>
            <w:r w:rsidR="00B754D8" w:rsidRPr="00116A0E">
              <w:t xml:space="preserve"> destruction of property that is not your </w:t>
            </w:r>
            <w:proofErr w:type="gramStart"/>
            <w:r w:rsidR="00B754D8" w:rsidRPr="00116A0E">
              <w:t>own</w:t>
            </w:r>
            <w:r w:rsidR="00B754D8" w:rsidRPr="00116A0E">
              <w:rPr>
                <w:rFonts w:ascii="Calibri" w:eastAsia="Times New Roman" w:hAnsi="Calibri" w:cs="Times New Roman"/>
                <w:color w:val="000000"/>
              </w:rPr>
              <w:t xml:space="preserve">;  </w:t>
            </w:r>
            <w:r w:rsidRPr="00116A0E">
              <w:rPr>
                <w:rFonts w:ascii="Calibri" w:eastAsia="Times New Roman" w:hAnsi="Calibri" w:cs="Times New Roman"/>
                <w:color w:val="000000"/>
              </w:rPr>
              <w:t>malicious</w:t>
            </w:r>
            <w:proofErr w:type="gramEnd"/>
            <w:r w:rsidRPr="00116A0E">
              <w:rPr>
                <w:rFonts w:ascii="Calibri" w:eastAsia="Times New Roman" w:hAnsi="Calibri" w:cs="Times New Roman"/>
                <w:color w:val="000000"/>
              </w:rPr>
              <w:t>/spiteful/venomed destruction of public or private property, especially target</w:t>
            </w:r>
            <w:r w:rsidR="00E83BED" w:rsidRPr="00116A0E">
              <w:rPr>
                <w:rFonts w:ascii="Calibri" w:eastAsia="Times New Roman" w:hAnsi="Calibri" w:cs="Times New Roman"/>
                <w:color w:val="000000"/>
              </w:rPr>
              <w:t xml:space="preserve">ing the art or literature works </w:t>
            </w:r>
            <w:r w:rsidR="00E83BED" w:rsidRPr="00116A0E">
              <w:rPr>
                <w:rFonts w:ascii="Calibri" w:eastAsia="Times New Roman" w:hAnsi="Calibri" w:cs="Times New Roman"/>
                <w:b/>
                <w:color w:val="FF0000"/>
                <w:highlight w:val="yellow"/>
              </w:rPr>
              <w:t>deliberately</w:t>
            </w:r>
            <w:r w:rsidRPr="00116A0E">
              <w:rPr>
                <w:rFonts w:ascii="Calibri" w:eastAsia="Times New Roman" w:hAnsi="Calibri" w:cs="Times New Roman"/>
                <w:color w:val="000000"/>
              </w:rPr>
              <w:t xml:space="preserve"> [cyber-vandalism; </w:t>
            </w:r>
            <w:r w:rsidRPr="00116A0E">
              <w:rPr>
                <w:rFonts w:ascii="Microsoft YaHei" w:eastAsia="Microsoft YaHei" w:hAnsi="Microsoft YaHei" w:cs="Microsoft YaHei"/>
                <w:color w:val="000000"/>
              </w:rPr>
              <w:t>对</w:t>
            </w:r>
            <w:r w:rsidRPr="00116A0E">
              <w:rPr>
                <w:rFonts w:ascii="Calibri" w:eastAsia="Times New Roman" w:hAnsi="Calibri" w:cs="Calibri"/>
                <w:color w:val="000000"/>
              </w:rPr>
              <w:t>……</w:t>
            </w:r>
            <w:r w:rsidRPr="00116A0E">
              <w:rPr>
                <w:rFonts w:ascii="Microsoft YaHei" w:eastAsia="Microsoft YaHei" w:hAnsi="Microsoft YaHei" w:cs="Microsoft YaHei"/>
                <w:color w:val="000000"/>
              </w:rPr>
              <w:t>进行蓄意破坏</w:t>
            </w:r>
            <w:r w:rsidRPr="00116A0E">
              <w:rPr>
                <w:rFonts w:ascii="Calibri" w:eastAsia="Times New Roman" w:hAnsi="Calibri" w:cs="Times New Roman"/>
                <w:color w:val="000000"/>
              </w:rPr>
              <w:t>/</w:t>
            </w:r>
            <w:r w:rsidRPr="00116A0E">
              <w:rPr>
                <w:rFonts w:ascii="Microsoft YaHei" w:eastAsia="Microsoft YaHei" w:hAnsi="Microsoft YaHei" w:cs="Microsoft YaHei"/>
                <w:color w:val="000000"/>
              </w:rPr>
              <w:t>阴谋破坏</w:t>
            </w:r>
            <w:r w:rsidRPr="00116A0E">
              <w:rPr>
                <w:rFonts w:ascii="Calibri" w:eastAsia="Times New Roman" w:hAnsi="Calibri" w:cs="Times New Roman"/>
                <w:color w:val="000000"/>
              </w:rPr>
              <w:t xml:space="preserve"> To commit sabotage/vandalism against; engage in sabotage/vandalism </w:t>
            </w:r>
            <w:r w:rsidRPr="00116A0E">
              <w:rPr>
                <w:rFonts w:ascii="Microsoft YaHei" w:eastAsia="Microsoft YaHei" w:hAnsi="Microsoft YaHei" w:cs="Microsoft YaHei"/>
                <w:color w:val="000000"/>
              </w:rPr>
              <w:t>从事蓄意破坏</w:t>
            </w:r>
            <w:r w:rsidRPr="00116A0E">
              <w:rPr>
                <w:rFonts w:ascii="Calibri" w:eastAsia="Times New Roman" w:hAnsi="Calibri" w:cs="Times New Roman"/>
                <w:color w:val="000000"/>
              </w:rPr>
              <w:t xml:space="preserve">]   </w:t>
            </w:r>
          </w:p>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w:t>
            </w:r>
            <w:proofErr w:type="gramStart"/>
            <w:r w:rsidRPr="00116A0E">
              <w:rPr>
                <w:rFonts w:ascii="Calibri" w:eastAsia="Times New Roman" w:hAnsi="Calibri" w:cs="Times New Roman"/>
                <w:color w:val="000000"/>
              </w:rPr>
              <w:t>The</w:t>
            </w:r>
            <w:proofErr w:type="gramEnd"/>
            <w:r w:rsidRPr="00116A0E">
              <w:rPr>
                <w:rFonts w:ascii="Calibri" w:eastAsia="Times New Roman" w:hAnsi="Calibri" w:cs="Times New Roman"/>
                <w:color w:val="000000"/>
              </w:rPr>
              <w:t xml:space="preserve"> invaders vandalized the museum, smashing the precious antiques </w:t>
            </w:r>
            <w:r w:rsidRPr="00116A0E">
              <w:rPr>
                <w:rFonts w:ascii="Microsoft YaHei" w:eastAsia="Microsoft YaHei" w:hAnsi="Microsoft YaHei" w:cs="Microsoft YaHei"/>
                <w:color w:val="000000"/>
              </w:rPr>
              <w:t>入侵者肆意破坏博物馆</w:t>
            </w:r>
            <w:r w:rsidRPr="00116A0E">
              <w:rPr>
                <w:rFonts w:ascii="Calibri" w:eastAsia="Times New Roman" w:hAnsi="Calibri" w:cs="Times New Roman"/>
                <w:color w:val="000000"/>
              </w:rPr>
              <w:t xml:space="preserve">    </w:t>
            </w:r>
          </w:p>
          <w:p w:rsidR="00404155" w:rsidRPr="00116A0E" w:rsidRDefault="00404155" w:rsidP="00404155">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eg Regarding the Internet outage issue, U.S. President told CNN on Sunday that the cyber-hack was "an act of cyber-vandalism that was very costly, very expensive" but that he didn't consider it an act of war.    //</w:t>
            </w:r>
            <w:r w:rsidRPr="00116A0E">
              <w:rPr>
                <w:rFonts w:ascii="Microsoft YaHei" w:eastAsia="Microsoft YaHei" w:hAnsi="Microsoft YaHei" w:cs="Microsoft YaHei"/>
                <w:color w:val="000000"/>
              </w:rPr>
              <w:t>恶意；怨恨</w:t>
            </w:r>
            <w:r w:rsidRPr="00116A0E">
              <w:rPr>
                <w:rFonts w:ascii="Calibri" w:eastAsia="Times New Roman" w:hAnsi="Calibri" w:cs="Times New Roman"/>
                <w:color w:val="000000"/>
              </w:rPr>
              <w:t xml:space="preserve"> malice['m</w:t>
            </w:r>
            <w:r w:rsidRPr="00116A0E">
              <w:rPr>
                <w:rFonts w:ascii="Calibri" w:eastAsia="Times New Roman" w:hAnsi="Calibri" w:cs="Calibri"/>
                <w:color w:val="000000"/>
              </w:rPr>
              <w:t>æ</w:t>
            </w:r>
            <w:r w:rsidRPr="00116A0E">
              <w:rPr>
                <w:rFonts w:ascii="Calibri" w:eastAsia="Times New Roman" w:hAnsi="Calibri" w:cs="Times New Roman"/>
                <w:color w:val="000000"/>
              </w:rPr>
              <w:t xml:space="preserve">lis], spite, venom; spiteful, malicious, </w:t>
            </w:r>
            <w:proofErr w:type="gramStart"/>
            <w:r w:rsidRPr="00116A0E">
              <w:rPr>
                <w:rFonts w:ascii="Calibri" w:eastAsia="Times New Roman" w:hAnsi="Calibri" w:cs="Times New Roman"/>
                <w:color w:val="000000"/>
              </w:rPr>
              <w:t>venomed ;</w:t>
            </w:r>
            <w:proofErr w:type="gramEnd"/>
            <w:r w:rsidRPr="00116A0E">
              <w:rPr>
                <w:rFonts w:ascii="Calibri" w:eastAsia="Times New Roman" w:hAnsi="Calibri" w:cs="Times New Roman"/>
                <w:color w:val="000000"/>
              </w:rPr>
              <w:t xml:space="preserve"> </w:t>
            </w:r>
          </w:p>
          <w:p w:rsidR="00404155" w:rsidRPr="00116A0E" w:rsidRDefault="00404155" w:rsidP="00404155">
            <w:pPr>
              <w:spacing w:after="0" w:line="240" w:lineRule="auto"/>
              <w:rPr>
                <w:rFonts w:ascii="Calibri" w:eastAsia="Times New Roman" w:hAnsi="Calibri" w:cs="Times New Roman"/>
                <w:color w:val="000000"/>
              </w:rPr>
            </w:pPr>
          </w:p>
        </w:tc>
      </w:tr>
    </w:tbl>
    <w:p w:rsidR="009044FD" w:rsidRPr="00116A0E" w:rsidRDefault="009044FD" w:rsidP="009044FD"/>
    <w:tbl>
      <w:tblPr>
        <w:tblW w:w="1119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498"/>
      </w:tblGrid>
      <w:tr w:rsidR="00894957" w:rsidRPr="00116A0E" w:rsidTr="00CF5AA2">
        <w:trPr>
          <w:trHeight w:val="3420"/>
        </w:trPr>
        <w:tc>
          <w:tcPr>
            <w:tcW w:w="1701" w:type="dxa"/>
            <w:shd w:val="clear" w:color="000000" w:fill="92D050"/>
            <w:hideMark/>
          </w:tcPr>
          <w:p w:rsidR="00894957" w:rsidRPr="00116A0E" w:rsidRDefault="00894957" w:rsidP="00CF5AA2">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hint="eastAsia"/>
                <w:sz w:val="16"/>
                <w:szCs w:val="16"/>
              </w:rPr>
              <w:t>黑暗中的一线光明；（不幸或失望中的）一线希望</w:t>
            </w:r>
            <w:r w:rsidRPr="00116A0E">
              <w:rPr>
                <w:rFonts w:ascii="Calibri" w:eastAsia="Times New Roman" w:hAnsi="Calibri" w:cs="Times New Roman"/>
                <w:sz w:val="16"/>
                <w:szCs w:val="16"/>
              </w:rPr>
              <w:t xml:space="preserve">  </w:t>
            </w:r>
          </w:p>
        </w:tc>
        <w:tc>
          <w:tcPr>
            <w:tcW w:w="9498" w:type="dxa"/>
            <w:shd w:val="clear" w:color="auto" w:fill="auto"/>
            <w:hideMark/>
          </w:tcPr>
          <w:p w:rsidR="00420A9B" w:rsidRDefault="00420A9B" w:rsidP="00CF5AA2">
            <w:pPr>
              <w:spacing w:after="0" w:line="240" w:lineRule="auto"/>
              <w:rPr>
                <w:rFonts w:ascii="Calibri" w:eastAsia="Times New Roman" w:hAnsi="Calibri" w:cs="Times New Roman"/>
                <w:color w:val="000000"/>
              </w:rPr>
            </w:pPr>
            <w:r>
              <w:rPr>
                <w:rFonts w:asciiTheme="minorEastAsia" w:hAnsiTheme="minorEastAsia" w:cs="Times New Roman"/>
                <w:color w:val="000000"/>
              </w:rPr>
              <w:t xml:space="preserve">A </w:t>
            </w:r>
            <w:r w:rsidR="00894957" w:rsidRPr="00116A0E">
              <w:rPr>
                <w:rFonts w:ascii="Calibri" w:eastAsia="Times New Roman" w:hAnsi="Calibri" w:cs="Times New Roman"/>
                <w:color w:val="000000"/>
              </w:rPr>
              <w:t>silver lining:</w:t>
            </w:r>
          </w:p>
          <w:p w:rsidR="00420A9B" w:rsidRDefault="00894957" w:rsidP="00420A9B">
            <w:pPr>
              <w:pStyle w:val="ListParagraph"/>
              <w:numPr>
                <w:ilvl w:val="0"/>
                <w:numId w:val="1"/>
              </w:numPr>
              <w:spacing w:after="0" w:line="240" w:lineRule="auto"/>
              <w:rPr>
                <w:rFonts w:ascii="Calibri" w:eastAsia="Times New Roman" w:hAnsi="Calibri" w:cs="Times New Roman"/>
                <w:color w:val="000000"/>
              </w:rPr>
            </w:pPr>
            <w:r w:rsidRPr="00420A9B">
              <w:rPr>
                <w:rFonts w:ascii="Calibri" w:eastAsia="Times New Roman" w:hAnsi="Calibri" w:cs="Times New Roman"/>
                <w:color w:val="000000"/>
              </w:rPr>
              <w:t xml:space="preserve">literal meaning: </w:t>
            </w:r>
            <w:r w:rsidRPr="00420A9B">
              <w:rPr>
                <w:rFonts w:ascii="Microsoft YaHei" w:eastAsia="Microsoft YaHei" w:hAnsi="Microsoft YaHei" w:cs="Microsoft YaHei"/>
                <w:color w:val="000000"/>
              </w:rPr>
              <w:t>乌云周围的白光</w:t>
            </w:r>
            <w:r w:rsidR="00F04BD4">
              <w:rPr>
                <w:rFonts w:ascii="Calibri" w:eastAsia="Times New Roman" w:hAnsi="Calibri" w:cs="Times New Roman"/>
                <w:color w:val="000000"/>
              </w:rPr>
              <w:t xml:space="preserve"> </w:t>
            </w:r>
            <w:r w:rsidR="00F04BD4" w:rsidRPr="00F04BD4">
              <w:rPr>
                <w:rFonts w:ascii="Calibri" w:eastAsia="Times New Roman" w:hAnsi="Calibri" w:cs="Times New Roman"/>
                <w:b/>
                <w:bCs/>
                <w:color w:val="FF0000"/>
                <w:highlight w:val="yellow"/>
                <w:u w:val="single"/>
              </w:rPr>
              <w:t>["every cloud has a silver lining"]</w:t>
            </w:r>
          </w:p>
          <w:p w:rsidR="00315F8B" w:rsidRDefault="00894957" w:rsidP="00420A9B">
            <w:pPr>
              <w:pStyle w:val="ListParagraph"/>
              <w:numPr>
                <w:ilvl w:val="0"/>
                <w:numId w:val="1"/>
              </w:numPr>
              <w:spacing w:after="0" w:line="240" w:lineRule="auto"/>
              <w:rPr>
                <w:rFonts w:ascii="Calibri" w:eastAsia="Times New Roman" w:hAnsi="Calibri" w:cs="Times New Roman"/>
                <w:color w:val="000000"/>
              </w:rPr>
            </w:pPr>
            <w:r w:rsidRPr="00420A9B">
              <w:rPr>
                <w:rFonts w:ascii="Calibri" w:eastAsia="Times New Roman" w:hAnsi="Calibri" w:cs="Times New Roman"/>
                <w:color w:val="000000"/>
              </w:rPr>
              <w:t>figurative meaning: (</w:t>
            </w:r>
            <w:r w:rsidRPr="00420A9B">
              <w:rPr>
                <w:rFonts w:ascii="Microsoft YaHei" w:eastAsia="Microsoft YaHei" w:hAnsi="Microsoft YaHei" w:cs="Microsoft YaHei"/>
                <w:color w:val="000000"/>
              </w:rPr>
              <w:t>不幸或失望中的）一线希望</w:t>
            </w:r>
            <w:r w:rsidRPr="00420A9B">
              <w:rPr>
                <w:rFonts w:ascii="Calibri" w:eastAsia="Times New Roman" w:hAnsi="Calibri" w:cs="Times New Roman"/>
                <w:color w:val="000000"/>
              </w:rPr>
              <w:br/>
            </w:r>
            <w:r w:rsidRPr="00420A9B">
              <w:rPr>
                <w:rFonts w:ascii="Calibri" w:eastAsia="Times New Roman" w:hAnsi="Calibri" w:cs="Times New Roman"/>
                <w:color w:val="000000"/>
              </w:rPr>
              <w:br/>
              <w:t xml:space="preserve">1. If you say that </w:t>
            </w:r>
            <w:r w:rsidRPr="00F04BD4">
              <w:rPr>
                <w:rFonts w:ascii="Calibri" w:eastAsia="Times New Roman" w:hAnsi="Calibri" w:cs="Times New Roman"/>
                <w:b/>
                <w:bCs/>
                <w:color w:val="FF0000"/>
                <w:highlight w:val="yellow"/>
                <w:u w:val="single"/>
              </w:rPr>
              <w:t>"every cloud has a silver lining",</w:t>
            </w:r>
            <w:r w:rsidRPr="00420A9B">
              <w:rPr>
                <w:rFonts w:ascii="Calibri" w:eastAsia="Times New Roman" w:hAnsi="Calibri" w:cs="Times New Roman"/>
                <w:color w:val="FF0000"/>
              </w:rPr>
              <w:t xml:space="preserve"> </w:t>
            </w:r>
            <w:r w:rsidRPr="00420A9B">
              <w:rPr>
                <w:rFonts w:ascii="Calibri" w:eastAsia="Times New Roman" w:hAnsi="Calibri" w:cs="Times New Roman"/>
                <w:color w:val="000000"/>
              </w:rPr>
              <w:t>you mean that every sad or unpleasant situation has a positive side to it. (</w:t>
            </w:r>
            <w:r w:rsidRPr="00420A9B">
              <w:rPr>
                <w:rFonts w:ascii="Microsoft YaHei" w:eastAsia="Microsoft YaHei" w:hAnsi="Microsoft YaHei" w:cs="Microsoft YaHei"/>
                <w:color w:val="000000"/>
              </w:rPr>
              <w:t>黑暗中的</w:t>
            </w:r>
            <w:r w:rsidRPr="00420A9B">
              <w:rPr>
                <w:rFonts w:ascii="Calibri" w:eastAsia="Times New Roman" w:hAnsi="Calibri" w:cs="Times New Roman"/>
                <w:color w:val="000000"/>
              </w:rPr>
              <w:t>)</w:t>
            </w:r>
            <w:r w:rsidRPr="00420A9B">
              <w:rPr>
                <w:rFonts w:ascii="Microsoft YaHei" w:eastAsia="Microsoft YaHei" w:hAnsi="Microsoft YaHei" w:cs="Microsoft YaHei"/>
                <w:color w:val="000000"/>
              </w:rPr>
              <w:t>一线光明</w:t>
            </w:r>
            <w:r w:rsidRPr="00420A9B">
              <w:rPr>
                <w:rFonts w:ascii="Calibri" w:eastAsia="Times New Roman" w:hAnsi="Calibri" w:cs="Times New Roman"/>
                <w:color w:val="000000"/>
              </w:rPr>
              <w:t xml:space="preserve"> e.g. As they say, </w:t>
            </w:r>
            <w:r w:rsidRPr="00F04BD4">
              <w:rPr>
                <w:rFonts w:ascii="Calibri" w:eastAsia="Times New Roman" w:hAnsi="Calibri" w:cs="Times New Roman"/>
                <w:b/>
                <w:bCs/>
                <w:color w:val="FF0000"/>
                <w:highlight w:val="yellow"/>
                <w:u w:val="single"/>
              </w:rPr>
              <w:t>"every cloud has a silver lining".</w:t>
            </w:r>
            <w:r w:rsidRPr="00420A9B">
              <w:rPr>
                <w:rFonts w:ascii="Calibri" w:eastAsia="Times New Roman" w:hAnsi="Calibri" w:cs="Times New Roman"/>
                <w:color w:val="000000"/>
              </w:rPr>
              <w:t xml:space="preserve"> We have drawn lessons from the decisions taken. </w:t>
            </w:r>
            <w:r w:rsidRPr="006D147E">
              <w:t>黑暗中总有一线</w:t>
            </w:r>
            <w:r w:rsidR="006D147E" w:rsidRPr="006D147E">
              <w:t>希望</w:t>
            </w:r>
            <w:r w:rsidR="006D147E" w:rsidRPr="006D147E">
              <w:rPr>
                <w:rFonts w:hint="eastAsia"/>
              </w:rPr>
              <w:t>/</w:t>
            </w:r>
            <w:r w:rsidRPr="006D147E">
              <w:t>光明</w:t>
            </w:r>
            <w:r w:rsidRPr="00420A9B">
              <w:rPr>
                <w:rFonts w:ascii="Calibri" w:eastAsia="Times New Roman" w:hAnsi="Calibri" w:cs="Times New Roman"/>
                <w:color w:val="000000"/>
              </w:rPr>
              <w:t xml:space="preserve"> </w:t>
            </w:r>
            <w:r w:rsidRPr="00420A9B">
              <w:rPr>
                <w:rFonts w:ascii="Calibri" w:eastAsia="Times New Roman" w:hAnsi="Calibri" w:cs="Times New Roman"/>
                <w:color w:val="000000"/>
              </w:rPr>
              <w:br/>
              <w:t xml:space="preserve">2.N-SING If you talk about </w:t>
            </w:r>
            <w:r w:rsidRPr="00F04BD4">
              <w:rPr>
                <w:rFonts w:ascii="Calibri" w:eastAsia="Times New Roman" w:hAnsi="Calibri" w:cs="Times New Roman"/>
                <w:b/>
                <w:bCs/>
                <w:color w:val="FF0000"/>
                <w:highlight w:val="yellow"/>
                <w:u w:val="single"/>
              </w:rPr>
              <w:t>a silver lining</w:t>
            </w:r>
            <w:r w:rsidRPr="00420A9B">
              <w:rPr>
                <w:rFonts w:ascii="Calibri" w:eastAsia="Times New Roman" w:hAnsi="Calibri" w:cs="Times New Roman"/>
                <w:color w:val="000000"/>
              </w:rPr>
              <w:t>, you are talking about something positive that comes out of a sad or unpleasant situation. (</w:t>
            </w:r>
            <w:r w:rsidRPr="00420A9B">
              <w:rPr>
                <w:rFonts w:ascii="Microsoft YaHei" w:eastAsia="Microsoft YaHei" w:hAnsi="Microsoft YaHei" w:cs="Microsoft YaHei"/>
                <w:color w:val="000000"/>
              </w:rPr>
              <w:t>不幸或不快中的</w:t>
            </w:r>
            <w:r w:rsidRPr="00420A9B">
              <w:rPr>
                <w:rFonts w:ascii="Calibri" w:eastAsia="Times New Roman" w:hAnsi="Calibri" w:cs="Times New Roman"/>
                <w:color w:val="000000"/>
              </w:rPr>
              <w:t>)</w:t>
            </w:r>
            <w:r w:rsidRPr="00420A9B">
              <w:rPr>
                <w:rFonts w:ascii="Microsoft YaHei" w:eastAsia="Microsoft YaHei" w:hAnsi="Microsoft YaHei" w:cs="Microsoft YaHei"/>
                <w:color w:val="000000"/>
              </w:rPr>
              <w:t>一线希望</w:t>
            </w:r>
            <w:r w:rsidRPr="00420A9B">
              <w:rPr>
                <w:rFonts w:ascii="Calibri" w:eastAsia="Times New Roman" w:hAnsi="Calibri" w:cs="Times New Roman"/>
                <w:color w:val="000000"/>
              </w:rPr>
              <w:t xml:space="preserve">  </w:t>
            </w:r>
            <w:r w:rsidR="00DD76E0">
              <w:rPr>
                <w:rFonts w:ascii="Calibri" w:eastAsia="Times New Roman" w:hAnsi="Calibri" w:cs="Times New Roman"/>
                <w:color w:val="000000"/>
              </w:rPr>
              <w:br/>
              <w:t xml:space="preserve">e.g. </w:t>
            </w:r>
            <w:r w:rsidRPr="00420A9B">
              <w:rPr>
                <w:rFonts w:ascii="Calibri" w:eastAsia="Times New Roman" w:hAnsi="Calibri" w:cs="Times New Roman"/>
                <w:color w:val="000000"/>
              </w:rPr>
              <w:t xml:space="preserve">The fall in inflation is the </w:t>
            </w:r>
            <w:r w:rsidRPr="00F04BD4">
              <w:rPr>
                <w:rFonts w:ascii="Calibri" w:eastAsia="Times New Roman" w:hAnsi="Calibri" w:cs="Times New Roman"/>
                <w:b/>
                <w:bCs/>
                <w:color w:val="FF0000"/>
                <w:highlight w:val="yellow"/>
                <w:u w:val="single"/>
              </w:rPr>
              <w:t>silver lining</w:t>
            </w:r>
            <w:r w:rsidRPr="00420A9B">
              <w:rPr>
                <w:rFonts w:ascii="Calibri" w:eastAsia="Times New Roman" w:hAnsi="Calibri" w:cs="Times New Roman"/>
                <w:color w:val="000000"/>
              </w:rPr>
              <w:t xml:space="preserve"> of the prolonged </w:t>
            </w:r>
            <w:r w:rsidR="00DD76E0">
              <w:rPr>
                <w:rFonts w:ascii="Calibri" w:eastAsia="Times New Roman" w:hAnsi="Calibri" w:cs="Times New Roman"/>
                <w:color w:val="000000"/>
              </w:rPr>
              <w:t xml:space="preserve">economic </w:t>
            </w:r>
            <w:r w:rsidRPr="00DD76E0">
              <w:rPr>
                <w:rFonts w:ascii="Calibri" w:eastAsia="Times New Roman" w:hAnsi="Calibri" w:cs="Times New Roman"/>
                <w:b/>
                <w:color w:val="000000"/>
              </w:rPr>
              <w:t>recession</w:t>
            </w:r>
            <w:r w:rsidRPr="00420A9B">
              <w:rPr>
                <w:rFonts w:ascii="Calibri" w:eastAsia="Times New Roman" w:hAnsi="Calibri" w:cs="Times New Roman"/>
                <w:color w:val="000000"/>
              </w:rPr>
              <w:t xml:space="preserve">. </w:t>
            </w:r>
            <w:r w:rsidR="006D147E">
              <w:rPr>
                <w:rFonts w:ascii="Microsoft YaHei" w:eastAsia="Microsoft YaHei" w:hAnsi="Microsoft YaHei" w:cs="Microsoft YaHei"/>
                <w:color w:val="000000"/>
              </w:rPr>
              <w:t>通货膨胀率下降是xxx</w:t>
            </w:r>
            <w:r w:rsidRPr="00420A9B">
              <w:rPr>
                <w:rFonts w:ascii="Microsoft YaHei" w:eastAsia="Microsoft YaHei" w:hAnsi="Microsoft YaHei" w:cs="Microsoft YaHei"/>
                <w:color w:val="000000"/>
              </w:rPr>
              <w:t>中的</w:t>
            </w:r>
            <w:r w:rsidRPr="00420A9B">
              <w:rPr>
                <w:rFonts w:ascii="Calibri" w:eastAsia="Times New Roman" w:hAnsi="Calibri" w:cs="Times New Roman"/>
                <w:color w:val="000000"/>
              </w:rPr>
              <w:t xml:space="preserve"> </w:t>
            </w:r>
            <w:r w:rsidRPr="00153597">
              <w:rPr>
                <w:rFonts w:ascii="Microsoft YaHei" w:eastAsia="Microsoft YaHei" w:hAnsi="Microsoft YaHei" w:cs="Microsoft YaHei" w:hint="eastAsia"/>
                <w:b/>
                <w:bCs/>
                <w:color w:val="FF0000"/>
                <w:highlight w:val="yellow"/>
                <w:u w:val="single"/>
              </w:rPr>
              <w:t>一线希望</w:t>
            </w:r>
            <w:r w:rsidR="00DD76E0">
              <w:rPr>
                <w:rFonts w:ascii="Calibri" w:eastAsia="Times New Roman" w:hAnsi="Calibri" w:cs="Times New Roman"/>
                <w:color w:val="000000"/>
              </w:rPr>
              <w:br/>
            </w:r>
            <w:r w:rsidR="00DD76E0">
              <w:rPr>
                <w:rFonts w:ascii="Calibri" w:eastAsia="Times New Roman" w:hAnsi="Calibri" w:cs="Times New Roman"/>
                <w:color w:val="000000"/>
              </w:rPr>
              <w:lastRenderedPageBreak/>
              <w:t xml:space="preserve">e.g. Yahoo </w:t>
            </w:r>
            <w:r w:rsidR="002942C1">
              <w:rPr>
                <w:rFonts w:ascii="Calibri" w:eastAsia="Times New Roman" w:hAnsi="Calibri" w:cs="Times New Roman"/>
                <w:color w:val="000000"/>
              </w:rPr>
              <w:t>confirmed that</w:t>
            </w:r>
            <w:r w:rsidRPr="00420A9B">
              <w:rPr>
                <w:rFonts w:ascii="Calibri" w:eastAsia="Times New Roman" w:hAnsi="Calibri" w:cs="Times New Roman"/>
                <w:color w:val="000000"/>
              </w:rPr>
              <w:t xml:space="preserve"> data "associated with at least 500 million user accounts" have been stolen in what may be one of the largest </w:t>
            </w:r>
            <w:r w:rsidRPr="002942C1">
              <w:rPr>
                <w:rFonts w:ascii="Calibri" w:eastAsia="Times New Roman" w:hAnsi="Calibri" w:cs="Times New Roman"/>
                <w:b/>
                <w:color w:val="000000"/>
                <w:u w:val="single"/>
              </w:rPr>
              <w:t>cybersecurity breaches/violation</w:t>
            </w:r>
            <w:r w:rsidRPr="00420A9B">
              <w:rPr>
                <w:rFonts w:ascii="Calibri" w:eastAsia="Times New Roman" w:hAnsi="Calibri" w:cs="Times New Roman"/>
                <w:color w:val="000000"/>
              </w:rPr>
              <w:t xml:space="preserve"> ever. The </w:t>
            </w:r>
            <w:r w:rsidRPr="00C30910">
              <w:rPr>
                <w:rFonts w:ascii="Calibri" w:eastAsia="Times New Roman" w:hAnsi="Calibri" w:cs="Times New Roman"/>
                <w:b/>
                <w:bCs/>
                <w:color w:val="FF0000"/>
                <w:highlight w:val="yellow"/>
                <w:u w:val="single"/>
              </w:rPr>
              <w:t>silver lining</w:t>
            </w:r>
            <w:r w:rsidRPr="00C30910">
              <w:rPr>
                <w:rFonts w:ascii="Microsoft YaHei" w:eastAsia="Microsoft YaHei" w:hAnsi="Microsoft YaHei" w:cs="Microsoft YaHei" w:hint="eastAsia"/>
                <w:b/>
                <w:bCs/>
                <w:color w:val="FF0000"/>
                <w:highlight w:val="yellow"/>
                <w:u w:val="single"/>
              </w:rPr>
              <w:t>一线希望</w:t>
            </w:r>
            <w:r w:rsidRPr="00C30910">
              <w:rPr>
                <w:rFonts w:ascii="Calibri" w:eastAsia="Times New Roman" w:hAnsi="Calibri" w:cs="Times New Roman"/>
                <w:b/>
                <w:bCs/>
                <w:color w:val="FF0000"/>
                <w:highlight w:val="yellow"/>
                <w:u w:val="single"/>
              </w:rPr>
              <w:t>/</w:t>
            </w:r>
            <w:r w:rsidRPr="00C30910">
              <w:rPr>
                <w:rFonts w:ascii="Microsoft YaHei" w:eastAsia="Microsoft YaHei" w:hAnsi="Microsoft YaHei" w:cs="Microsoft YaHei" w:hint="eastAsia"/>
                <w:b/>
                <w:bCs/>
                <w:color w:val="FF0000"/>
                <w:highlight w:val="yellow"/>
                <w:u w:val="single"/>
              </w:rPr>
              <w:t>一线光明</w:t>
            </w:r>
            <w:r w:rsidRPr="00420A9B">
              <w:rPr>
                <w:rFonts w:ascii="Calibri" w:eastAsia="Times New Roman" w:hAnsi="Calibri" w:cs="Times New Roman"/>
                <w:color w:val="000000"/>
              </w:rPr>
              <w:t xml:space="preserve"> </w:t>
            </w:r>
            <w:r w:rsidR="009E1769">
              <w:rPr>
                <w:rFonts w:ascii="Calibri" w:eastAsia="Times New Roman" w:hAnsi="Calibri" w:cs="Times New Roman"/>
                <w:color w:val="000000"/>
              </w:rPr>
              <w:t xml:space="preserve">for users </w:t>
            </w:r>
            <w:r w:rsidRPr="00420A9B">
              <w:rPr>
                <w:rFonts w:ascii="Calibri" w:eastAsia="Times New Roman" w:hAnsi="Calibri" w:cs="Times New Roman"/>
                <w:color w:val="000000"/>
              </w:rPr>
              <w:t xml:space="preserve">is that sensitive financial data like bank account numbers and credit card data are not believed to be included in the stolen information. Yahoo is working with </w:t>
            </w:r>
            <w:r w:rsidRPr="0039397F">
              <w:rPr>
                <w:rFonts w:ascii="Calibri" w:eastAsia="Times New Roman" w:hAnsi="Calibri" w:cs="Times New Roman"/>
                <w:b/>
                <w:color w:val="000000"/>
                <w:u w:val="single"/>
              </w:rPr>
              <w:t>law enforcement (</w:t>
            </w:r>
            <w:r w:rsidRPr="0039397F">
              <w:rPr>
                <w:rFonts w:ascii="Microsoft YaHei" w:eastAsia="Microsoft YaHei" w:hAnsi="Microsoft YaHei" w:cs="Microsoft YaHei"/>
                <w:b/>
                <w:color w:val="000000"/>
                <w:u w:val="single"/>
              </w:rPr>
              <w:t>执法机关</w:t>
            </w:r>
            <w:r w:rsidRPr="0039397F">
              <w:rPr>
                <w:rFonts w:ascii="Calibri" w:eastAsia="Times New Roman" w:hAnsi="Calibri" w:cs="Times New Roman"/>
                <w:b/>
                <w:color w:val="000000"/>
                <w:u w:val="single"/>
              </w:rPr>
              <w:t>)</w:t>
            </w:r>
            <w:r w:rsidRPr="00420A9B">
              <w:rPr>
                <w:rFonts w:ascii="Calibri" w:eastAsia="Times New Roman" w:hAnsi="Calibri" w:cs="Times New Roman"/>
                <w:color w:val="000000"/>
              </w:rPr>
              <w:t xml:space="preserve"> to learn more about the breach.</w:t>
            </w:r>
          </w:p>
          <w:p w:rsidR="00894957" w:rsidRPr="00420A9B" w:rsidRDefault="00894957" w:rsidP="00315F8B">
            <w:pPr>
              <w:pStyle w:val="ListParagraph"/>
              <w:spacing w:after="0" w:line="240" w:lineRule="auto"/>
              <w:rPr>
                <w:rFonts w:ascii="Calibri" w:eastAsia="Times New Roman" w:hAnsi="Calibri" w:cs="Times New Roman"/>
                <w:color w:val="000000"/>
              </w:rPr>
            </w:pPr>
          </w:p>
        </w:tc>
      </w:tr>
      <w:tr w:rsidR="00894957" w:rsidRPr="00116A0E" w:rsidTr="00CF5AA2">
        <w:trPr>
          <w:trHeight w:val="645"/>
        </w:trPr>
        <w:tc>
          <w:tcPr>
            <w:tcW w:w="1701" w:type="dxa"/>
            <w:shd w:val="clear" w:color="000000" w:fill="92D050"/>
            <w:hideMark/>
          </w:tcPr>
          <w:p w:rsidR="00894957" w:rsidRPr="00116A0E" w:rsidRDefault="00894957" w:rsidP="00CF5AA2">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sz w:val="16"/>
                <w:szCs w:val="16"/>
              </w:rPr>
              <w:lastRenderedPageBreak/>
              <w:t>简洁的线条</w:t>
            </w:r>
            <w:r w:rsidRPr="00116A0E">
              <w:rPr>
                <w:rFonts w:ascii="Calibri" w:eastAsia="Times New Roman" w:hAnsi="Calibri" w:cs="Times New Roman"/>
                <w:sz w:val="16"/>
                <w:szCs w:val="16"/>
              </w:rPr>
              <w:t xml:space="preserve"> </w:t>
            </w:r>
          </w:p>
        </w:tc>
        <w:tc>
          <w:tcPr>
            <w:tcW w:w="9498" w:type="dxa"/>
            <w:shd w:val="clear" w:color="auto" w:fill="auto"/>
            <w:hideMark/>
          </w:tcPr>
          <w:p w:rsidR="00894957" w:rsidRDefault="00894957" w:rsidP="00CF5AA2">
            <w:pPr>
              <w:spacing w:after="0" w:line="240" w:lineRule="auto"/>
              <w:rPr>
                <w:rFonts w:ascii="Calibri" w:eastAsia="Times New Roman" w:hAnsi="Calibri" w:cs="Times New Roman"/>
                <w:b/>
                <w:bCs/>
                <w:color w:val="FF0000"/>
                <w:u w:val="single"/>
              </w:rPr>
            </w:pPr>
            <w:r w:rsidRPr="00116A0E">
              <w:rPr>
                <w:rFonts w:ascii="Calibri" w:eastAsia="Times New Roman" w:hAnsi="Calibri" w:cs="Times New Roman"/>
                <w:color w:val="000000"/>
              </w:rPr>
              <w:t xml:space="preserve">clean lines.  E.g. Light, </w:t>
            </w:r>
            <w:r w:rsidRPr="00E62639">
              <w:rPr>
                <w:rFonts w:ascii="Calibri" w:eastAsia="Times New Roman" w:hAnsi="Calibri" w:cs="Times New Roman"/>
                <w:color w:val="000000"/>
                <w:highlight w:val="yellow"/>
              </w:rPr>
              <w:t>soothing color</w:t>
            </w:r>
            <w:r w:rsidRPr="00E62639">
              <w:rPr>
                <w:rFonts w:ascii="Microsoft YaHei" w:eastAsia="Microsoft YaHei" w:hAnsi="Microsoft YaHei" w:cs="Microsoft YaHei"/>
                <w:color w:val="000000"/>
                <w:highlight w:val="yellow"/>
              </w:rPr>
              <w:t>暖色</w:t>
            </w:r>
            <w:r w:rsidRPr="00116A0E">
              <w:rPr>
                <w:rFonts w:ascii="Calibri" w:eastAsia="Times New Roman" w:hAnsi="Calibri" w:cs="Times New Roman"/>
                <w:color w:val="000000"/>
              </w:rPr>
              <w:t xml:space="preserve">, or </w:t>
            </w:r>
            <w:r w:rsidRPr="00E62639">
              <w:rPr>
                <w:rFonts w:ascii="Calibri" w:eastAsia="Times New Roman" w:hAnsi="Calibri" w:cs="Times New Roman"/>
                <w:color w:val="000000"/>
                <w:highlight w:val="yellow"/>
              </w:rPr>
              <w:t>pa</w:t>
            </w:r>
            <w:r w:rsidR="003A54F3" w:rsidRPr="00E62639">
              <w:rPr>
                <w:rFonts w:ascii="Calibri" w:eastAsia="Times New Roman" w:hAnsi="Calibri" w:cs="Times New Roman"/>
                <w:color w:val="000000"/>
                <w:highlight w:val="yellow"/>
              </w:rPr>
              <w:t>st</w:t>
            </w:r>
            <w:r w:rsidRPr="00E62639">
              <w:rPr>
                <w:rFonts w:ascii="Calibri" w:eastAsia="Times New Roman" w:hAnsi="Calibri" w:cs="Times New Roman"/>
                <w:color w:val="000000"/>
                <w:highlight w:val="yellow"/>
              </w:rPr>
              <w:t>el color</w:t>
            </w:r>
            <w:r w:rsidR="003A54F3" w:rsidRPr="00E62639">
              <w:rPr>
                <w:rFonts w:ascii="Calibri" w:eastAsia="Times New Roman" w:hAnsi="Calibri" w:cs="Times New Roman" w:hint="eastAsia"/>
                <w:color w:val="000000"/>
                <w:highlight w:val="yellow"/>
              </w:rPr>
              <w:t xml:space="preserve"> </w:t>
            </w:r>
            <w:r w:rsidR="003A54F3" w:rsidRPr="00E62639">
              <w:rPr>
                <w:rFonts w:ascii="Microsoft YaHei" w:eastAsia="Microsoft YaHei" w:hAnsi="Microsoft YaHei" w:cs="Microsoft YaHei" w:hint="eastAsia"/>
                <w:color w:val="000000"/>
                <w:highlight w:val="yellow"/>
              </w:rPr>
              <w:t>淡雅的颜色</w:t>
            </w:r>
            <w:r w:rsidRPr="00116A0E">
              <w:rPr>
                <w:rFonts w:ascii="Calibri" w:eastAsia="Times New Roman" w:hAnsi="Calibri" w:cs="Times New Roman"/>
                <w:color w:val="000000"/>
              </w:rPr>
              <w:t xml:space="preserve">, and </w:t>
            </w:r>
            <w:r w:rsidRPr="00116A0E">
              <w:rPr>
                <w:rFonts w:ascii="Calibri" w:eastAsia="Times New Roman" w:hAnsi="Calibri" w:cs="Times New Roman"/>
                <w:b/>
                <w:bCs/>
                <w:color w:val="000000"/>
                <w:u w:val="single"/>
              </w:rPr>
              <w:t>clean lines</w:t>
            </w:r>
            <w:r w:rsidRPr="00116A0E">
              <w:rPr>
                <w:rFonts w:ascii="Calibri" w:eastAsia="Times New Roman" w:hAnsi="Calibri" w:cs="Times New Roman"/>
                <w:color w:val="000000"/>
              </w:rPr>
              <w:t xml:space="preserve"> give you</w:t>
            </w:r>
            <w:r w:rsidR="00765DFC">
              <w:rPr>
                <w:rFonts w:asciiTheme="minorEastAsia" w:hAnsiTheme="minorEastAsia" w:cs="Times New Roman" w:hint="eastAsia"/>
                <w:color w:val="000000"/>
              </w:rPr>
              <w:t xml:space="preserve"> </w:t>
            </w:r>
            <w:r w:rsidRPr="00116A0E">
              <w:rPr>
                <w:rFonts w:ascii="Calibri" w:eastAsia="Times New Roman" w:hAnsi="Calibri" w:cs="Times New Roman"/>
                <w:color w:val="000000"/>
              </w:rPr>
              <w:t xml:space="preserve">sort </w:t>
            </w:r>
            <w:proofErr w:type="gramStart"/>
            <w:r w:rsidRPr="00116A0E">
              <w:rPr>
                <w:rFonts w:ascii="Calibri" w:eastAsia="Times New Roman" w:hAnsi="Calibri" w:cs="Times New Roman"/>
                <w:color w:val="000000"/>
              </w:rPr>
              <w:t xml:space="preserve">of  </w:t>
            </w:r>
            <w:r w:rsidRPr="00116A0E">
              <w:rPr>
                <w:rFonts w:ascii="Calibri" w:eastAsia="Times New Roman" w:hAnsi="Calibri" w:cs="Times New Roman"/>
                <w:b/>
                <w:bCs/>
                <w:color w:val="000000"/>
                <w:u w:val="single"/>
              </w:rPr>
              <w:t>peace</w:t>
            </w:r>
            <w:proofErr w:type="gramEnd"/>
            <w:r w:rsidRPr="00116A0E">
              <w:rPr>
                <w:rFonts w:ascii="Calibri" w:eastAsia="Times New Roman" w:hAnsi="Calibri" w:cs="Times New Roman"/>
                <w:b/>
                <w:bCs/>
                <w:color w:val="000000"/>
                <w:u w:val="single"/>
              </w:rPr>
              <w:t xml:space="preserve"> of mind</w:t>
            </w:r>
            <w:r w:rsidRPr="00116A0E">
              <w:rPr>
                <w:rFonts w:ascii="Calibri" w:eastAsia="Times New Roman" w:hAnsi="Calibri" w:cs="Times New Roman"/>
                <w:color w:val="000000"/>
              </w:rPr>
              <w:t xml:space="preserve"> and a</w:t>
            </w:r>
            <w:r w:rsidRPr="00116A0E">
              <w:rPr>
                <w:rFonts w:ascii="Calibri" w:eastAsia="Times New Roman" w:hAnsi="Calibri" w:cs="Times New Roman"/>
                <w:color w:val="FF0000"/>
              </w:rPr>
              <w:t xml:space="preserve"> </w:t>
            </w:r>
            <w:r w:rsidRPr="00116A0E">
              <w:rPr>
                <w:rFonts w:ascii="Calibri" w:eastAsia="Times New Roman" w:hAnsi="Calibri" w:cs="Times New Roman"/>
                <w:b/>
                <w:bCs/>
                <w:color w:val="FF0000"/>
                <w:u w:val="single"/>
              </w:rPr>
              <w:t>tranquil feeling</w:t>
            </w:r>
            <w:r w:rsidR="00765DFC">
              <w:rPr>
                <w:rFonts w:ascii="Lucida Sans Unicode" w:hAnsi="Lucida Sans Unicode" w:cs="Lucida Sans Unicode"/>
                <w:color w:val="666666"/>
                <w:sz w:val="17"/>
                <w:szCs w:val="17"/>
                <w:shd w:val="clear" w:color="auto" w:fill="F2F2F2"/>
              </w:rPr>
              <w:t>[ˈtræŋkwəl]</w:t>
            </w:r>
            <w:r w:rsidRPr="00116A0E">
              <w:rPr>
                <w:rFonts w:ascii="Calibri" w:eastAsia="Times New Roman" w:hAnsi="Calibri" w:cs="Times New Roman"/>
                <w:b/>
                <w:bCs/>
                <w:color w:val="FF0000"/>
                <w:u w:val="single"/>
              </w:rPr>
              <w:t>.</w:t>
            </w:r>
          </w:p>
          <w:p w:rsidR="00315F8B" w:rsidRPr="00116A0E" w:rsidRDefault="00315F8B" w:rsidP="00CF5AA2">
            <w:pPr>
              <w:spacing w:after="0" w:line="240" w:lineRule="auto"/>
              <w:rPr>
                <w:rFonts w:ascii="Calibri" w:eastAsia="Times New Roman" w:hAnsi="Calibri" w:cs="Times New Roman"/>
                <w:color w:val="000000"/>
              </w:rPr>
            </w:pPr>
          </w:p>
        </w:tc>
      </w:tr>
      <w:tr w:rsidR="00894957" w:rsidRPr="00116A0E" w:rsidTr="00CF5AA2">
        <w:trPr>
          <w:trHeight w:val="795"/>
        </w:trPr>
        <w:tc>
          <w:tcPr>
            <w:tcW w:w="1701" w:type="dxa"/>
            <w:shd w:val="clear" w:color="000000" w:fill="92D050"/>
            <w:hideMark/>
          </w:tcPr>
          <w:p w:rsidR="00894957" w:rsidRPr="00116A0E" w:rsidRDefault="00894957" w:rsidP="00CF5AA2">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sz w:val="16"/>
                <w:szCs w:val="16"/>
              </w:rPr>
              <w:t>划清界限；拒绝超过一步</w:t>
            </w:r>
            <w:r w:rsidRPr="00116A0E">
              <w:rPr>
                <w:rFonts w:ascii="Calibri" w:eastAsia="Times New Roman" w:hAnsi="Calibri" w:cs="Times New Roman"/>
                <w:sz w:val="16"/>
                <w:szCs w:val="16"/>
              </w:rPr>
              <w:t xml:space="preserve"> ; </w:t>
            </w:r>
            <w:r w:rsidRPr="00116A0E">
              <w:rPr>
                <w:rFonts w:ascii="Microsoft YaHei" w:eastAsia="Microsoft YaHei" w:hAnsi="Microsoft YaHei" w:cs="Microsoft YaHei"/>
                <w:sz w:val="16"/>
                <w:szCs w:val="16"/>
              </w:rPr>
              <w:t>说某事不能做</w:t>
            </w:r>
            <w:r w:rsidRPr="00116A0E">
              <w:rPr>
                <w:rFonts w:ascii="Calibri" w:eastAsia="Times New Roman" w:hAnsi="Calibri" w:cs="Times New Roman"/>
                <w:sz w:val="16"/>
                <w:szCs w:val="16"/>
              </w:rPr>
              <w:t xml:space="preserve">; </w:t>
            </w:r>
          </w:p>
        </w:tc>
        <w:tc>
          <w:tcPr>
            <w:tcW w:w="9498" w:type="dxa"/>
            <w:shd w:val="clear" w:color="auto" w:fill="auto"/>
            <w:hideMark/>
          </w:tcPr>
          <w:p w:rsidR="00765DFC" w:rsidRDefault="00894957" w:rsidP="00CF5AA2">
            <w:pPr>
              <w:spacing w:after="0" w:line="240" w:lineRule="auto"/>
              <w:rPr>
                <w:rFonts w:ascii="Calibri" w:eastAsia="Times New Roman" w:hAnsi="Calibri" w:cs="Times New Roman"/>
              </w:rPr>
            </w:pPr>
            <w:r w:rsidRPr="00116A0E">
              <w:rPr>
                <w:rFonts w:ascii="Calibri" w:eastAsia="Times New Roman" w:hAnsi="Calibri" w:cs="Times New Roman"/>
              </w:rPr>
              <w:t xml:space="preserve">[ draw a line]  </w:t>
            </w:r>
          </w:p>
          <w:p w:rsidR="00894957" w:rsidRDefault="00894957" w:rsidP="00CF5AA2">
            <w:pPr>
              <w:spacing w:after="0" w:line="240" w:lineRule="auto"/>
              <w:rPr>
                <w:rFonts w:ascii="Calibri" w:eastAsia="Times New Roman" w:hAnsi="Calibri" w:cs="Times New Roman"/>
              </w:rPr>
            </w:pPr>
            <w:r w:rsidRPr="00116A0E">
              <w:rPr>
                <w:rFonts w:ascii="Calibri" w:eastAsia="Times New Roman" w:hAnsi="Calibri" w:cs="Times New Roman"/>
              </w:rPr>
              <w:t xml:space="preserve">e.g. I </w:t>
            </w:r>
            <w:proofErr w:type="gramStart"/>
            <w:r w:rsidRPr="00116A0E">
              <w:rPr>
                <w:rFonts w:ascii="Calibri" w:eastAsia="Times New Roman" w:hAnsi="Calibri" w:cs="Times New Roman"/>
              </w:rPr>
              <w:t>have to</w:t>
            </w:r>
            <w:proofErr w:type="gramEnd"/>
            <w:r w:rsidRPr="00116A0E">
              <w:rPr>
                <w:rFonts w:ascii="Calibri" w:eastAsia="Times New Roman" w:hAnsi="Calibri" w:cs="Times New Roman"/>
              </w:rPr>
              <w:t xml:space="preserve"> </w:t>
            </w:r>
            <w:r w:rsidRPr="00765DFC">
              <w:rPr>
                <w:rFonts w:ascii="Calibri" w:eastAsia="Times New Roman" w:hAnsi="Calibri" w:cs="Times New Roman"/>
                <w:b/>
                <w:u w:val="single"/>
              </w:rPr>
              <w:t>draw a line</w:t>
            </w:r>
            <w:r w:rsidRPr="00116A0E">
              <w:rPr>
                <w:rFonts w:ascii="Calibri" w:eastAsia="Times New Roman" w:hAnsi="Calibri" w:cs="Times New Roman"/>
              </w:rPr>
              <w:t xml:space="preserve"> at this issue, well, from now on, I don't wanna talk anything related to your ex-boyfriend.</w:t>
            </w:r>
          </w:p>
          <w:p w:rsidR="00E415C3" w:rsidRPr="00116A0E" w:rsidRDefault="00E415C3" w:rsidP="00CF5AA2">
            <w:pPr>
              <w:spacing w:after="0" w:line="240" w:lineRule="auto"/>
              <w:rPr>
                <w:rFonts w:ascii="Calibri" w:eastAsia="Times New Roman" w:hAnsi="Calibri" w:cs="Times New Roman"/>
              </w:rPr>
            </w:pPr>
          </w:p>
        </w:tc>
      </w:tr>
    </w:tbl>
    <w:p w:rsidR="009044FD" w:rsidRPr="00116A0E" w:rsidRDefault="009044FD" w:rsidP="009044FD"/>
    <w:p w:rsidR="00113DDE" w:rsidRPr="00116A0E" w:rsidRDefault="000E3E07" w:rsidP="00590B89">
      <w:pPr>
        <w:pStyle w:val="Heading2"/>
        <w:rPr>
          <w:lang w:val="en-US"/>
        </w:rPr>
      </w:pPr>
      <w:r>
        <w:rPr>
          <w:lang w:val="en-US"/>
        </w:rPr>
        <w:t>done</w:t>
      </w:r>
      <w:r w:rsidR="001613E0" w:rsidRPr="00116A0E">
        <w:rPr>
          <w:lang w:val="en-US"/>
        </w:rPr>
        <w:t xml:space="preserve"> mp3) </w:t>
      </w:r>
      <w:r w:rsidR="006E1298" w:rsidRPr="00116A0E">
        <w:rPr>
          <w:lang w:val="en-US"/>
        </w:rPr>
        <w:t xml:space="preserve">video – civil disobedience </w:t>
      </w:r>
      <w:r w:rsidR="00590B89" w:rsidRPr="00116A0E">
        <w:rPr>
          <w:noProof/>
        </w:rPr>
        <w:drawing>
          <wp:inline distT="0" distB="0" distL="0" distR="0" wp14:anchorId="65F67F41" wp14:editId="4016CA50">
            <wp:extent cx="1270660" cy="245686"/>
            <wp:effectExtent l="0" t="0" r="571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297736" cy="250921"/>
                    </a:xfrm>
                    <a:prstGeom prst="rect">
                      <a:avLst/>
                    </a:prstGeom>
                  </pic:spPr>
                </pic:pic>
              </a:graphicData>
            </a:graphic>
          </wp:inline>
        </w:drawing>
      </w:r>
    </w:p>
    <w:p w:rsidR="00532A27" w:rsidRPr="00116A0E" w:rsidRDefault="001E1BD5" w:rsidP="0028243A">
      <w:pPr>
        <w:rPr>
          <w:b/>
          <w:lang w:val="en-US"/>
        </w:rPr>
      </w:pPr>
      <w:r w:rsidRPr="00116A0E">
        <w:t>How to react to morally/</w:t>
      </w:r>
      <w:r w:rsidRPr="00116A0E">
        <w:rPr>
          <w:rFonts w:hint="eastAsia"/>
        </w:rPr>
        <w:t>ethically</w:t>
      </w:r>
      <w:r w:rsidRPr="00116A0E">
        <w:t xml:space="preserve"> wrong “social issues” (e.g. racial segregation</w:t>
      </w:r>
      <w:r w:rsidRPr="00116A0E">
        <w:rPr>
          <w:rFonts w:hint="eastAsia"/>
        </w:rPr>
        <w:t>种族隔</w:t>
      </w:r>
      <w:r w:rsidRPr="00116A0E">
        <w:t>离</w:t>
      </w:r>
      <w:r w:rsidRPr="00116A0E">
        <w:rPr>
          <w:rFonts w:hint="eastAsia"/>
        </w:rPr>
        <w:t>)</w:t>
      </w:r>
      <w:r w:rsidRPr="00116A0E">
        <w:t xml:space="preserve"> =</w:t>
      </w:r>
      <w:proofErr w:type="gramStart"/>
      <w:r w:rsidRPr="00116A0E">
        <w:t>&gt;  by</w:t>
      </w:r>
      <w:proofErr w:type="gramEnd"/>
      <w:r w:rsidRPr="00116A0E">
        <w:t xml:space="preserve"> civil disobedience</w:t>
      </w:r>
      <w:r w:rsidR="00416FF6" w:rsidRPr="00116A0E">
        <w:t xml:space="preserve"> </w:t>
      </w:r>
      <w:r w:rsidR="00532A27" w:rsidRPr="00116A0E">
        <w:rPr>
          <w:lang w:val="en-US"/>
        </w:rPr>
        <w:t xml:space="preserve">( </w:t>
      </w:r>
      <w:r w:rsidR="00532A27" w:rsidRPr="00116A0E">
        <w:rPr>
          <w:rFonts w:hint="eastAsia"/>
          <w:lang w:val="en-US"/>
        </w:rPr>
        <w:t>非暴力</w:t>
      </w:r>
      <w:r w:rsidR="00532A27" w:rsidRPr="00116A0E">
        <w:rPr>
          <w:rFonts w:hint="eastAsia"/>
          <w:lang w:val="en-US"/>
        </w:rPr>
        <w:t xml:space="preserve">, </w:t>
      </w:r>
      <w:r w:rsidR="00532A27" w:rsidRPr="00116A0E">
        <w:rPr>
          <w:rFonts w:hint="eastAsia"/>
          <w:lang w:val="en-US"/>
        </w:rPr>
        <w:t>但不合作运动</w:t>
      </w:r>
      <w:r w:rsidR="00532A27" w:rsidRPr="00116A0E">
        <w:rPr>
          <w:rFonts w:hint="eastAsia"/>
          <w:lang w:val="en-US"/>
        </w:rPr>
        <w:t>)</w:t>
      </w:r>
      <w:r w:rsidR="00532A27" w:rsidRPr="00116A0E">
        <w:rPr>
          <w:lang w:val="en-US"/>
        </w:rPr>
        <w:t xml:space="preserve">:  resist following gov’s order by </w:t>
      </w:r>
      <w:r w:rsidR="00532A27" w:rsidRPr="00116A0E">
        <w:rPr>
          <w:b/>
          <w:lang w:val="en-US"/>
        </w:rPr>
        <w:t>non-violent and non-cooperative actions</w:t>
      </w:r>
      <w:r w:rsidR="00532A27" w:rsidRPr="00116A0E">
        <w:rPr>
          <w:lang w:val="en-US"/>
        </w:rPr>
        <w:t xml:space="preserve">, e.g. demonstration,  protest, or </w:t>
      </w:r>
      <w:r w:rsidR="00532A27" w:rsidRPr="00116A0E">
        <w:rPr>
          <w:b/>
          <w:highlight w:val="yellow"/>
          <w:lang w:val="en-US"/>
        </w:rPr>
        <w:t>sit-in</w:t>
      </w:r>
      <w:r w:rsidR="00532A27" w:rsidRPr="00116A0E">
        <w:rPr>
          <w:rFonts w:ascii="Times New Roman" w:hAnsi="Times New Roman" w:cs="Times New Roman" w:hint="eastAsia"/>
          <w:b/>
          <w:sz w:val="24"/>
          <w:szCs w:val="24"/>
          <w:highlight w:val="yellow"/>
        </w:rPr>
        <w:t>静坐</w:t>
      </w:r>
    </w:p>
    <w:p w:rsidR="001E1BD5" w:rsidRPr="00116A0E" w:rsidRDefault="00222383" w:rsidP="001E1BD5">
      <w:pPr>
        <w:rPr>
          <w:lang w:val="en-US"/>
        </w:rPr>
      </w:pPr>
      <w:r>
        <w:rPr>
          <w:noProof/>
        </w:rPr>
        <w:drawing>
          <wp:inline distT="0" distB="0" distL="0" distR="0" wp14:anchorId="6A715B95" wp14:editId="4343B48E">
            <wp:extent cx="6016625" cy="49784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6625" cy="497840"/>
                    </a:xfrm>
                    <a:prstGeom prst="rect">
                      <a:avLst/>
                    </a:prstGeom>
                  </pic:spPr>
                </pic:pic>
              </a:graphicData>
            </a:graphic>
          </wp:inline>
        </w:drawing>
      </w:r>
    </w:p>
    <w:p w:rsidR="005B167A" w:rsidRPr="00116A0E" w:rsidRDefault="002C5BF8" w:rsidP="00113DDE">
      <w:pPr>
        <w:rPr>
          <w:lang w:val="en-US"/>
        </w:rPr>
      </w:pPr>
      <w:r w:rsidRPr="00116A0E">
        <w:rPr>
          <w:noProof/>
        </w:rPr>
        <w:drawing>
          <wp:inline distT="0" distB="0" distL="0" distR="0" wp14:anchorId="720BDBB8" wp14:editId="54705C9A">
            <wp:extent cx="5953125" cy="6000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3125" cy="600075"/>
                    </a:xfrm>
                    <a:prstGeom prst="rect">
                      <a:avLst/>
                    </a:prstGeom>
                  </pic:spPr>
                </pic:pic>
              </a:graphicData>
            </a:graphic>
          </wp:inline>
        </w:drawing>
      </w:r>
    </w:p>
    <w:p w:rsidR="005B167A" w:rsidRPr="00116A0E" w:rsidRDefault="002C5BF8" w:rsidP="00113DDE">
      <w:pPr>
        <w:rPr>
          <w:lang w:val="en-US"/>
        </w:rPr>
      </w:pPr>
      <w:r w:rsidRPr="00116A0E">
        <w:rPr>
          <w:noProof/>
        </w:rPr>
        <w:drawing>
          <wp:inline distT="0" distB="0" distL="0" distR="0" wp14:anchorId="1F205DB5" wp14:editId="1E3B63B5">
            <wp:extent cx="5848350" cy="495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48350" cy="495300"/>
                    </a:xfrm>
                    <a:prstGeom prst="rect">
                      <a:avLst/>
                    </a:prstGeom>
                  </pic:spPr>
                </pic:pic>
              </a:graphicData>
            </a:graphic>
          </wp:inline>
        </w:drawing>
      </w:r>
    </w:p>
    <w:p w:rsidR="002C5BF8" w:rsidRDefault="002C5BF8" w:rsidP="00113DDE">
      <w:pPr>
        <w:rPr>
          <w:lang w:val="en-US"/>
        </w:rPr>
      </w:pPr>
      <w:r w:rsidRPr="00116A0E">
        <w:rPr>
          <w:noProof/>
        </w:rPr>
        <w:drawing>
          <wp:inline distT="0" distB="0" distL="0" distR="0" wp14:anchorId="7CC4C1E2" wp14:editId="347A942C">
            <wp:extent cx="5753100" cy="485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3100" cy="485775"/>
                    </a:xfrm>
                    <a:prstGeom prst="rect">
                      <a:avLst/>
                    </a:prstGeom>
                  </pic:spPr>
                </pic:pic>
              </a:graphicData>
            </a:graphic>
          </wp:inline>
        </w:drawing>
      </w:r>
    </w:p>
    <w:p w:rsidR="00121687" w:rsidRPr="00B93A05" w:rsidRDefault="00121687" w:rsidP="00B93A05">
      <w:r w:rsidRPr="00B93A05">
        <w:t xml:space="preserve">If things abound, or if a place abounds with things, there are very large numbers of them. </w:t>
      </w:r>
      <w:r w:rsidRPr="00B93A05">
        <w:t>充</w:t>
      </w:r>
      <w:r w:rsidRPr="00B93A05">
        <w:rPr>
          <w:rFonts w:hint="eastAsia"/>
        </w:rPr>
        <w:t>满</w:t>
      </w:r>
    </w:p>
    <w:p w:rsidR="005B167A" w:rsidRPr="00116A0E" w:rsidRDefault="002C5BF8" w:rsidP="00113DDE">
      <w:pPr>
        <w:rPr>
          <w:lang w:val="en-US"/>
        </w:rPr>
      </w:pPr>
      <w:r w:rsidRPr="00116A0E">
        <w:rPr>
          <w:noProof/>
        </w:rPr>
        <w:drawing>
          <wp:inline distT="0" distB="0" distL="0" distR="0" wp14:anchorId="67D628DE" wp14:editId="3B8FE1B8">
            <wp:extent cx="5819775" cy="504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19775" cy="504825"/>
                    </a:xfrm>
                    <a:prstGeom prst="rect">
                      <a:avLst/>
                    </a:prstGeom>
                  </pic:spPr>
                </pic:pic>
              </a:graphicData>
            </a:graphic>
          </wp:inline>
        </w:drawing>
      </w:r>
    </w:p>
    <w:p w:rsidR="002C5BF8" w:rsidRPr="00116A0E" w:rsidRDefault="00B93A05" w:rsidP="00113DDE">
      <w:pPr>
        <w:rPr>
          <w:lang w:val="en-US"/>
        </w:rPr>
      </w:pPr>
      <w:r>
        <w:rPr>
          <w:noProof/>
        </w:rPr>
        <w:drawing>
          <wp:inline distT="0" distB="0" distL="0" distR="0" wp14:anchorId="5DB91F35" wp14:editId="25347AF5">
            <wp:extent cx="6016625" cy="508635"/>
            <wp:effectExtent l="0" t="0" r="317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6625" cy="508635"/>
                    </a:xfrm>
                    <a:prstGeom prst="rect">
                      <a:avLst/>
                    </a:prstGeom>
                  </pic:spPr>
                </pic:pic>
              </a:graphicData>
            </a:graphic>
          </wp:inline>
        </w:drawing>
      </w:r>
    </w:p>
    <w:p w:rsidR="002C5BF8" w:rsidRPr="00116A0E" w:rsidRDefault="002C5BF8" w:rsidP="00113DDE">
      <w:pPr>
        <w:rPr>
          <w:lang w:val="en-US"/>
        </w:rPr>
      </w:pPr>
      <w:r w:rsidRPr="00116A0E">
        <w:rPr>
          <w:noProof/>
        </w:rPr>
        <w:lastRenderedPageBreak/>
        <w:drawing>
          <wp:inline distT="0" distB="0" distL="0" distR="0" wp14:anchorId="5823B442" wp14:editId="2F94ACF0">
            <wp:extent cx="5819775" cy="466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19775" cy="466725"/>
                    </a:xfrm>
                    <a:prstGeom prst="rect">
                      <a:avLst/>
                    </a:prstGeom>
                  </pic:spPr>
                </pic:pic>
              </a:graphicData>
            </a:graphic>
          </wp:inline>
        </w:drawing>
      </w:r>
    </w:p>
    <w:p w:rsidR="002C5BF8" w:rsidRPr="00116A0E" w:rsidRDefault="002C5BF8" w:rsidP="00113DDE">
      <w:pPr>
        <w:rPr>
          <w:lang w:val="en-US"/>
        </w:rPr>
      </w:pPr>
      <w:r w:rsidRPr="00116A0E">
        <w:rPr>
          <w:noProof/>
        </w:rPr>
        <w:drawing>
          <wp:inline distT="0" distB="0" distL="0" distR="0" wp14:anchorId="5F37B75A" wp14:editId="4B151A99">
            <wp:extent cx="5734050" cy="4476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4050" cy="447675"/>
                    </a:xfrm>
                    <a:prstGeom prst="rect">
                      <a:avLst/>
                    </a:prstGeom>
                  </pic:spPr>
                </pic:pic>
              </a:graphicData>
            </a:graphic>
          </wp:inline>
        </w:drawing>
      </w:r>
    </w:p>
    <w:p w:rsidR="005B167A" w:rsidRPr="00116A0E" w:rsidRDefault="002C5BF8" w:rsidP="00113DDE">
      <w:pPr>
        <w:rPr>
          <w:lang w:val="en-US"/>
        </w:rPr>
      </w:pPr>
      <w:r w:rsidRPr="00116A0E">
        <w:rPr>
          <w:noProof/>
        </w:rPr>
        <w:drawing>
          <wp:inline distT="0" distB="0" distL="0" distR="0" wp14:anchorId="7BEEA4E6" wp14:editId="25C319E3">
            <wp:extent cx="5743575" cy="51937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30092"/>
                    <a:stretch/>
                  </pic:blipFill>
                  <pic:spPr bwMode="auto">
                    <a:xfrm>
                      <a:off x="0" y="0"/>
                      <a:ext cx="5743575" cy="519379"/>
                    </a:xfrm>
                    <a:prstGeom prst="rect">
                      <a:avLst/>
                    </a:prstGeom>
                    <a:ln>
                      <a:noFill/>
                    </a:ln>
                    <a:extLst>
                      <a:ext uri="{53640926-AAD7-44D8-BBD7-CCE9431645EC}">
                        <a14:shadowObscured xmlns:a14="http://schemas.microsoft.com/office/drawing/2010/main"/>
                      </a:ext>
                    </a:extLst>
                  </pic:spPr>
                </pic:pic>
              </a:graphicData>
            </a:graphic>
          </wp:inline>
        </w:drawing>
      </w:r>
    </w:p>
    <w:p w:rsidR="00D666A6" w:rsidRPr="00353A26" w:rsidRDefault="00D666A6" w:rsidP="00113DDE">
      <w:pPr>
        <w:rPr>
          <w:b/>
          <w:lang w:val="en-US"/>
        </w:rPr>
      </w:pPr>
      <w:r w:rsidRPr="00353A26">
        <w:rPr>
          <w:b/>
          <w:lang w:val="en-US"/>
        </w:rPr>
        <w:t xml:space="preserve">Submission: </w:t>
      </w:r>
      <w:r w:rsidR="007C1072" w:rsidRPr="00353A26">
        <w:rPr>
          <w:b/>
          <w:lang w:val="en-US"/>
        </w:rPr>
        <w:t>give in /</w:t>
      </w:r>
      <w:r w:rsidRPr="00353A26">
        <w:rPr>
          <w:b/>
          <w:lang w:val="en-US"/>
        </w:rPr>
        <w:t xml:space="preserve">surrender </w:t>
      </w:r>
      <w:r w:rsidR="005756CF" w:rsidRPr="00353A26">
        <w:rPr>
          <w:rFonts w:hint="eastAsia"/>
          <w:b/>
          <w:lang w:val="en-US"/>
        </w:rPr>
        <w:t xml:space="preserve">/yield to </w:t>
      </w:r>
      <w:proofErr w:type="gramStart"/>
      <w:r w:rsidR="005756CF" w:rsidRPr="00353A26">
        <w:rPr>
          <w:rFonts w:hint="eastAsia"/>
          <w:b/>
          <w:lang w:val="en-US"/>
        </w:rPr>
        <w:t>sb</w:t>
      </w:r>
      <w:r w:rsidRPr="00353A26">
        <w:rPr>
          <w:b/>
          <w:lang w:val="en-US"/>
        </w:rPr>
        <w:t xml:space="preserve">;   </w:t>
      </w:r>
      <w:proofErr w:type="gramEnd"/>
      <w:r w:rsidRPr="00353A26">
        <w:rPr>
          <w:b/>
          <w:lang w:val="en-US"/>
        </w:rPr>
        <w:t xml:space="preserve">franchise, disenfranchise </w:t>
      </w:r>
      <w:r w:rsidRPr="00353A26">
        <w:rPr>
          <w:rFonts w:hint="eastAsia"/>
          <w:b/>
          <w:lang w:val="en-US"/>
        </w:rPr>
        <w:t>剥夺公民的选举权</w:t>
      </w:r>
    </w:p>
    <w:p w:rsidR="002C5BF8" w:rsidRPr="00116A0E" w:rsidRDefault="002C5BF8" w:rsidP="00113DDE">
      <w:pPr>
        <w:rPr>
          <w:lang w:val="en-US"/>
        </w:rPr>
      </w:pPr>
      <w:r w:rsidRPr="00116A0E">
        <w:rPr>
          <w:noProof/>
        </w:rPr>
        <w:drawing>
          <wp:inline distT="0" distB="0" distL="0" distR="0" wp14:anchorId="742227F4" wp14:editId="5A3C3E6E">
            <wp:extent cx="2305050" cy="3333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05050" cy="333375"/>
                    </a:xfrm>
                    <a:prstGeom prst="rect">
                      <a:avLst/>
                    </a:prstGeom>
                  </pic:spPr>
                </pic:pic>
              </a:graphicData>
            </a:graphic>
          </wp:inline>
        </w:drawing>
      </w:r>
    </w:p>
    <w:p w:rsidR="005B167A" w:rsidRPr="00116A0E" w:rsidRDefault="002C5BF8" w:rsidP="00113DDE">
      <w:pPr>
        <w:rPr>
          <w:lang w:val="en-US"/>
        </w:rPr>
      </w:pPr>
      <w:r w:rsidRPr="00116A0E">
        <w:rPr>
          <w:noProof/>
        </w:rPr>
        <w:drawing>
          <wp:inline distT="0" distB="0" distL="0" distR="0" wp14:anchorId="03FEA1B5" wp14:editId="3D683630">
            <wp:extent cx="5362575" cy="485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2575" cy="485775"/>
                    </a:xfrm>
                    <a:prstGeom prst="rect">
                      <a:avLst/>
                    </a:prstGeom>
                  </pic:spPr>
                </pic:pic>
              </a:graphicData>
            </a:graphic>
          </wp:inline>
        </w:drawing>
      </w:r>
    </w:p>
    <w:p w:rsidR="00D666A6" w:rsidRPr="00116A0E" w:rsidRDefault="002C5BF8" w:rsidP="00113DDE">
      <w:pPr>
        <w:rPr>
          <w:lang w:val="en-US"/>
        </w:rPr>
      </w:pPr>
      <w:r w:rsidRPr="00116A0E">
        <w:rPr>
          <w:noProof/>
        </w:rPr>
        <w:drawing>
          <wp:inline distT="0" distB="0" distL="0" distR="0" wp14:anchorId="42CFA677" wp14:editId="4B3B0FC7">
            <wp:extent cx="494347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475" cy="495300"/>
                    </a:xfrm>
                    <a:prstGeom prst="rect">
                      <a:avLst/>
                    </a:prstGeom>
                  </pic:spPr>
                </pic:pic>
              </a:graphicData>
            </a:graphic>
          </wp:inline>
        </w:drawing>
      </w:r>
      <w:r w:rsidR="00D666A6" w:rsidRPr="00116A0E">
        <w:rPr>
          <w:lang w:val="en-US"/>
        </w:rPr>
        <w:t xml:space="preserve"> </w:t>
      </w:r>
    </w:p>
    <w:p w:rsidR="005B167A" w:rsidRPr="00116A0E" w:rsidRDefault="002C5BF8" w:rsidP="00113DDE">
      <w:pPr>
        <w:rPr>
          <w:lang w:val="en-US"/>
        </w:rPr>
      </w:pPr>
      <w:r w:rsidRPr="00116A0E">
        <w:rPr>
          <w:noProof/>
        </w:rPr>
        <w:drawing>
          <wp:inline distT="0" distB="0" distL="0" distR="0" wp14:anchorId="0DAC3B95" wp14:editId="74E65A6A">
            <wp:extent cx="5991225" cy="466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91225" cy="466725"/>
                    </a:xfrm>
                    <a:prstGeom prst="rect">
                      <a:avLst/>
                    </a:prstGeom>
                  </pic:spPr>
                </pic:pic>
              </a:graphicData>
            </a:graphic>
          </wp:inline>
        </w:drawing>
      </w:r>
    </w:p>
    <w:p w:rsidR="002C5BF8" w:rsidRDefault="00F72324" w:rsidP="00113DDE">
      <w:pPr>
        <w:rPr>
          <w:lang w:val="en-US"/>
        </w:rPr>
      </w:pPr>
      <w:r>
        <w:rPr>
          <w:noProof/>
        </w:rPr>
        <w:drawing>
          <wp:inline distT="0" distB="0" distL="0" distR="0" wp14:anchorId="7E073692" wp14:editId="3CB1A8D8">
            <wp:extent cx="6016625" cy="704215"/>
            <wp:effectExtent l="0" t="0" r="317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6625" cy="704215"/>
                    </a:xfrm>
                    <a:prstGeom prst="rect">
                      <a:avLst/>
                    </a:prstGeom>
                  </pic:spPr>
                </pic:pic>
              </a:graphicData>
            </a:graphic>
          </wp:inline>
        </w:drawing>
      </w:r>
    </w:p>
    <w:p w:rsidR="00F72324" w:rsidRPr="00F72324" w:rsidRDefault="00F72324" w:rsidP="00113DDE">
      <w:pPr>
        <w:rPr>
          <w:b/>
          <w:lang w:val="en-US"/>
        </w:rPr>
      </w:pPr>
      <w:r w:rsidRPr="00F72324">
        <w:rPr>
          <w:b/>
          <w:highlight w:val="yellow"/>
          <w:lang w:val="en-US"/>
        </w:rPr>
        <w:t xml:space="preserve">// PC wording </w:t>
      </w:r>
      <w:proofErr w:type="gramStart"/>
      <w:r w:rsidRPr="00F72324">
        <w:rPr>
          <w:b/>
          <w:highlight w:val="yellow"/>
          <w:lang w:val="en-US"/>
        </w:rPr>
        <w:t>( political</w:t>
      </w:r>
      <w:proofErr w:type="gramEnd"/>
      <w:r w:rsidRPr="00F72324">
        <w:rPr>
          <w:b/>
          <w:highlight w:val="yellow"/>
          <w:lang w:val="en-US"/>
        </w:rPr>
        <w:t xml:space="preserve"> correct): African American, instead of “the black”</w:t>
      </w:r>
    </w:p>
    <w:p w:rsidR="005B167A" w:rsidRPr="00116A0E" w:rsidRDefault="002C5BF8" w:rsidP="00113DDE">
      <w:pPr>
        <w:rPr>
          <w:lang w:val="en-US"/>
        </w:rPr>
      </w:pPr>
      <w:r w:rsidRPr="00116A0E">
        <w:rPr>
          <w:noProof/>
        </w:rPr>
        <w:drawing>
          <wp:inline distT="0" distB="0" distL="0" distR="0" wp14:anchorId="7FB6DCD1" wp14:editId="1E5D2CF0">
            <wp:extent cx="5734050" cy="5048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4050" cy="504825"/>
                    </a:xfrm>
                    <a:prstGeom prst="rect">
                      <a:avLst/>
                    </a:prstGeom>
                  </pic:spPr>
                </pic:pic>
              </a:graphicData>
            </a:graphic>
          </wp:inline>
        </w:drawing>
      </w:r>
    </w:p>
    <w:p w:rsidR="002C5BF8" w:rsidRPr="00116A0E" w:rsidRDefault="002C5BF8" w:rsidP="00113DDE">
      <w:pPr>
        <w:rPr>
          <w:lang w:val="en-US"/>
        </w:rPr>
      </w:pPr>
      <w:r w:rsidRPr="00116A0E">
        <w:rPr>
          <w:noProof/>
        </w:rPr>
        <w:drawing>
          <wp:inline distT="0" distB="0" distL="0" distR="0" wp14:anchorId="3EF12354" wp14:editId="4B478E87">
            <wp:extent cx="5924550" cy="4476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24550" cy="447675"/>
                    </a:xfrm>
                    <a:prstGeom prst="rect">
                      <a:avLst/>
                    </a:prstGeom>
                  </pic:spPr>
                </pic:pic>
              </a:graphicData>
            </a:graphic>
          </wp:inline>
        </w:drawing>
      </w:r>
    </w:p>
    <w:p w:rsidR="002C5BF8" w:rsidRPr="00116A0E" w:rsidRDefault="006D6EBF" w:rsidP="00113DDE">
      <w:pPr>
        <w:rPr>
          <w:lang w:val="en-US"/>
        </w:rPr>
      </w:pPr>
      <w:r w:rsidRPr="00116A0E">
        <w:rPr>
          <w:noProof/>
        </w:rPr>
        <w:drawing>
          <wp:inline distT="0" distB="0" distL="0" distR="0" wp14:anchorId="30EE8740" wp14:editId="7350407B">
            <wp:extent cx="5934075" cy="5238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34075" cy="523875"/>
                    </a:xfrm>
                    <a:prstGeom prst="rect">
                      <a:avLst/>
                    </a:prstGeom>
                  </pic:spPr>
                </pic:pic>
              </a:graphicData>
            </a:graphic>
          </wp:inline>
        </w:drawing>
      </w:r>
    </w:p>
    <w:p w:rsidR="006D6EBF" w:rsidRPr="00116A0E" w:rsidRDefault="006D6EBF" w:rsidP="00113DDE">
      <w:pPr>
        <w:rPr>
          <w:lang w:val="en-US"/>
        </w:rPr>
      </w:pPr>
      <w:r w:rsidRPr="00116A0E">
        <w:rPr>
          <w:noProof/>
        </w:rPr>
        <w:drawing>
          <wp:inline distT="0" distB="0" distL="0" distR="0" wp14:anchorId="29D258D9" wp14:editId="63EAD728">
            <wp:extent cx="3286125" cy="3429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86125" cy="342900"/>
                    </a:xfrm>
                    <a:prstGeom prst="rect">
                      <a:avLst/>
                    </a:prstGeom>
                  </pic:spPr>
                </pic:pic>
              </a:graphicData>
            </a:graphic>
          </wp:inline>
        </w:drawing>
      </w:r>
    </w:p>
    <w:p w:rsidR="006D6EBF" w:rsidRPr="00116A0E" w:rsidRDefault="00B42BD0" w:rsidP="00113DDE">
      <w:pPr>
        <w:rPr>
          <w:lang w:val="en-US"/>
        </w:rPr>
      </w:pPr>
      <w:r>
        <w:rPr>
          <w:noProof/>
        </w:rPr>
        <w:drawing>
          <wp:inline distT="0" distB="0" distL="0" distR="0" wp14:anchorId="14154F73" wp14:editId="193A3A44">
            <wp:extent cx="6016625" cy="6254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6625" cy="625475"/>
                    </a:xfrm>
                    <a:prstGeom prst="rect">
                      <a:avLst/>
                    </a:prstGeom>
                  </pic:spPr>
                </pic:pic>
              </a:graphicData>
            </a:graphic>
          </wp:inline>
        </w:drawing>
      </w:r>
    </w:p>
    <w:p w:rsidR="006D6EBF" w:rsidRPr="00116A0E" w:rsidRDefault="006D6EBF" w:rsidP="00113DDE">
      <w:pPr>
        <w:rPr>
          <w:lang w:val="en-US"/>
        </w:rPr>
      </w:pPr>
      <w:r w:rsidRPr="00116A0E">
        <w:rPr>
          <w:noProof/>
        </w:rPr>
        <w:lastRenderedPageBreak/>
        <w:drawing>
          <wp:inline distT="0" distB="0" distL="0" distR="0" wp14:anchorId="1C06B5DA" wp14:editId="6E54F71F">
            <wp:extent cx="5915025" cy="4476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15025" cy="447675"/>
                    </a:xfrm>
                    <a:prstGeom prst="rect">
                      <a:avLst/>
                    </a:prstGeom>
                  </pic:spPr>
                </pic:pic>
              </a:graphicData>
            </a:graphic>
          </wp:inline>
        </w:drawing>
      </w:r>
    </w:p>
    <w:p w:rsidR="005B167A" w:rsidRPr="00116A0E" w:rsidRDefault="006D6EBF" w:rsidP="00113DDE">
      <w:pPr>
        <w:rPr>
          <w:lang w:val="en-US"/>
        </w:rPr>
      </w:pPr>
      <w:r w:rsidRPr="00116A0E">
        <w:rPr>
          <w:noProof/>
        </w:rPr>
        <w:drawing>
          <wp:inline distT="0" distB="0" distL="0" distR="0" wp14:anchorId="4F721844" wp14:editId="12F5A8B6">
            <wp:extent cx="5943600" cy="11144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114425"/>
                    </a:xfrm>
                    <a:prstGeom prst="rect">
                      <a:avLst/>
                    </a:prstGeom>
                  </pic:spPr>
                </pic:pic>
              </a:graphicData>
            </a:graphic>
          </wp:inline>
        </w:drawing>
      </w:r>
    </w:p>
    <w:p w:rsidR="005B167A" w:rsidRPr="00116A0E" w:rsidRDefault="00CE0FF2" w:rsidP="00113DDE">
      <w:pPr>
        <w:rPr>
          <w:lang w:val="en-US"/>
        </w:rPr>
      </w:pPr>
      <w:r w:rsidRPr="00116A0E">
        <w:rPr>
          <w:noProof/>
        </w:rPr>
        <w:drawing>
          <wp:inline distT="0" distB="0" distL="0" distR="0" wp14:anchorId="13E3E34C" wp14:editId="2B356368">
            <wp:extent cx="5943600" cy="504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04825"/>
                    </a:xfrm>
                    <a:prstGeom prst="rect">
                      <a:avLst/>
                    </a:prstGeom>
                  </pic:spPr>
                </pic:pic>
              </a:graphicData>
            </a:graphic>
          </wp:inline>
        </w:drawing>
      </w:r>
    </w:p>
    <w:p w:rsidR="00CE0FF2" w:rsidRDefault="00CE0FF2" w:rsidP="00113DDE">
      <w:pPr>
        <w:rPr>
          <w:lang w:val="en-US"/>
        </w:rPr>
      </w:pPr>
      <w:r w:rsidRPr="00116A0E">
        <w:rPr>
          <w:noProof/>
        </w:rPr>
        <w:drawing>
          <wp:inline distT="0" distB="0" distL="0" distR="0" wp14:anchorId="5FF7E885" wp14:editId="4E8FE84E">
            <wp:extent cx="6000750" cy="447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00750" cy="447675"/>
                    </a:xfrm>
                    <a:prstGeom prst="rect">
                      <a:avLst/>
                    </a:prstGeom>
                  </pic:spPr>
                </pic:pic>
              </a:graphicData>
            </a:graphic>
          </wp:inline>
        </w:drawing>
      </w:r>
    </w:p>
    <w:p w:rsidR="005861BF" w:rsidRPr="00A24F8E" w:rsidRDefault="00A24F8E" w:rsidP="00113DDE">
      <w:pPr>
        <w:rPr>
          <w:lang w:val="en-US"/>
        </w:rPr>
      </w:pPr>
      <w:r>
        <w:rPr>
          <w:lang w:val="en-US"/>
        </w:rPr>
        <w:t xml:space="preserve">//lift bans on sth; lift limitation on sth; lift sanctions against </w:t>
      </w:r>
      <w:r>
        <w:rPr>
          <w:rFonts w:hint="eastAsia"/>
          <w:lang w:val="en-US"/>
        </w:rPr>
        <w:t>取消</w:t>
      </w:r>
      <w:r>
        <w:rPr>
          <w:rFonts w:hint="eastAsia"/>
          <w:lang w:val="en-US"/>
        </w:rPr>
        <w:t>/</w:t>
      </w:r>
      <w:r>
        <w:rPr>
          <w:rFonts w:hint="eastAsia"/>
          <w:lang w:val="en-US"/>
        </w:rPr>
        <w:t>取缔（限制；制裁）</w:t>
      </w:r>
    </w:p>
    <w:p w:rsidR="003E19CA" w:rsidRDefault="003E19CA" w:rsidP="00113DDE">
      <w:pPr>
        <w:rPr>
          <w:lang w:val="en-US"/>
        </w:rPr>
      </w:pPr>
      <w:r>
        <w:rPr>
          <w:noProof/>
        </w:rPr>
        <w:drawing>
          <wp:inline distT="0" distB="0" distL="0" distR="0" wp14:anchorId="4EAE8676" wp14:editId="7276E0DB">
            <wp:extent cx="5762625" cy="9429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2625" cy="942975"/>
                    </a:xfrm>
                    <a:prstGeom prst="rect">
                      <a:avLst/>
                    </a:prstGeom>
                  </pic:spPr>
                </pic:pic>
              </a:graphicData>
            </a:graphic>
          </wp:inline>
        </w:drawing>
      </w:r>
    </w:p>
    <w:p w:rsidR="006261EA" w:rsidRPr="00116A0E" w:rsidRDefault="00435A8C" w:rsidP="00590B89">
      <w:pPr>
        <w:pStyle w:val="Heading2"/>
        <w:rPr>
          <w:lang w:val="en-US"/>
        </w:rPr>
      </w:pPr>
      <w:r>
        <w:rPr>
          <w:lang w:val="en-US"/>
        </w:rPr>
        <w:t>done</w:t>
      </w:r>
      <w:r w:rsidR="00590B89" w:rsidRPr="00116A0E">
        <w:rPr>
          <w:lang w:val="en-US"/>
        </w:rPr>
        <w:t xml:space="preserve"> mp3) </w:t>
      </w:r>
      <w:r w:rsidR="00855A1D" w:rsidRPr="00116A0E">
        <w:rPr>
          <w:rFonts w:hint="eastAsia"/>
          <w:lang w:val="en-US"/>
        </w:rPr>
        <w:t xml:space="preserve">video </w:t>
      </w:r>
      <w:r w:rsidR="00590B89" w:rsidRPr="00116A0E">
        <w:rPr>
          <w:lang w:val="en-US"/>
        </w:rPr>
        <w:t xml:space="preserve"> </w:t>
      </w:r>
      <w:r w:rsidR="00590B89" w:rsidRPr="00116A0E">
        <w:rPr>
          <w:noProof/>
        </w:rPr>
        <w:drawing>
          <wp:inline distT="0" distB="0" distL="0" distR="0" wp14:anchorId="01A346A5" wp14:editId="044AFA6B">
            <wp:extent cx="1286847" cy="32657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313058" cy="333223"/>
                    </a:xfrm>
                    <a:prstGeom prst="rect">
                      <a:avLst/>
                    </a:prstGeom>
                  </pic:spPr>
                </pic:pic>
              </a:graphicData>
            </a:graphic>
          </wp:inline>
        </w:drawing>
      </w:r>
    </w:p>
    <w:p w:rsidR="001613E0" w:rsidRPr="00800CE5" w:rsidRDefault="006261EA" w:rsidP="006261EA">
      <w:pPr>
        <w:rPr>
          <w:b/>
          <w:u w:val="single"/>
        </w:rPr>
      </w:pPr>
      <w:r w:rsidRPr="00116A0E">
        <w:t xml:space="preserve">Listen to the people talk about government spending on </w:t>
      </w:r>
      <w:r w:rsidRPr="00800CE5">
        <w:rPr>
          <w:b/>
          <w:u w:val="single"/>
        </w:rPr>
        <w:t>social issues.</w:t>
      </w:r>
    </w:p>
    <w:p w:rsidR="00590B89" w:rsidRPr="00116A0E" w:rsidRDefault="00435A8C" w:rsidP="00590B89">
      <w:pPr>
        <w:rPr>
          <w:lang w:val="en-US"/>
        </w:rPr>
      </w:pPr>
      <w:r>
        <w:tab/>
      </w:r>
    </w:p>
    <w:p w:rsidR="007E727A" w:rsidRPr="00116A0E" w:rsidRDefault="007E727A" w:rsidP="007E727A">
      <w:pPr>
        <w:pStyle w:val="Heading2"/>
        <w:rPr>
          <w:lang w:val="en-US"/>
        </w:rPr>
      </w:pPr>
      <w:r w:rsidRPr="00116A0E">
        <w:rPr>
          <w:lang w:val="en-US"/>
        </w:rPr>
        <w:t>Social issues</w:t>
      </w:r>
      <w:r w:rsidR="00EF4390" w:rsidRPr="00116A0E">
        <w:rPr>
          <w:lang w:val="en-US"/>
        </w:rPr>
        <w:t xml:space="preserve"> </w:t>
      </w:r>
    </w:p>
    <w:p w:rsidR="00EF4390" w:rsidRPr="00116A0E" w:rsidRDefault="00EF4390" w:rsidP="0069190D">
      <w:pPr>
        <w:pStyle w:val="ListParagraph"/>
        <w:numPr>
          <w:ilvl w:val="0"/>
          <w:numId w:val="1"/>
        </w:numPr>
      </w:pPr>
      <w:r w:rsidRPr="00116A0E">
        <w:t>health care</w:t>
      </w:r>
    </w:p>
    <w:p w:rsidR="00EF4390" w:rsidRPr="00116A0E" w:rsidRDefault="00EF4390" w:rsidP="0069190D">
      <w:pPr>
        <w:pStyle w:val="ListParagraph"/>
        <w:numPr>
          <w:ilvl w:val="0"/>
          <w:numId w:val="1"/>
        </w:numPr>
      </w:pPr>
      <w:r w:rsidRPr="00116A0E">
        <w:t>how to take care of the senior</w:t>
      </w:r>
    </w:p>
    <w:p w:rsidR="00EF4390" w:rsidRPr="00116A0E" w:rsidRDefault="00EF4390" w:rsidP="0069190D">
      <w:pPr>
        <w:pStyle w:val="ListParagraph"/>
        <w:numPr>
          <w:ilvl w:val="0"/>
          <w:numId w:val="1"/>
        </w:numPr>
      </w:pPr>
      <w:r w:rsidRPr="00116A0E">
        <w:t>education</w:t>
      </w:r>
    </w:p>
    <w:p w:rsidR="00B860DC" w:rsidRDefault="00B860DC" w:rsidP="0069190D">
      <w:pPr>
        <w:pStyle w:val="ListParagraph"/>
        <w:numPr>
          <w:ilvl w:val="0"/>
          <w:numId w:val="1"/>
        </w:numPr>
      </w:pPr>
      <w:r w:rsidRPr="00116A0E">
        <w:t>crime: petty crimes</w:t>
      </w:r>
      <w:r w:rsidR="007A595C" w:rsidRPr="00116A0E">
        <w:rPr>
          <w:rFonts w:hint="eastAsia"/>
        </w:rPr>
        <w:t>轻罪</w:t>
      </w:r>
      <w:r w:rsidRPr="00116A0E">
        <w:t xml:space="preserve">, e.g. shoplifting, </w:t>
      </w:r>
      <w:proofErr w:type="gramStart"/>
      <w:r w:rsidRPr="00116A0E">
        <w:t>burglary;  felony</w:t>
      </w:r>
      <w:proofErr w:type="gramEnd"/>
      <w:r w:rsidRPr="00116A0E">
        <w:t>, e.g. murder, arson</w:t>
      </w:r>
    </w:p>
    <w:p w:rsidR="00A62E95" w:rsidRPr="00BB6D18" w:rsidRDefault="00A62E95" w:rsidP="00A62E95">
      <w:pPr>
        <w:pStyle w:val="ListParagraph"/>
        <w:numPr>
          <w:ilvl w:val="0"/>
          <w:numId w:val="1"/>
        </w:numPr>
      </w:pPr>
      <w:r>
        <w:rPr>
          <w:rFonts w:ascii="Times New Roman" w:eastAsia="Times New Roman" w:hAnsi="Times New Roman" w:cs="Times New Roman"/>
          <w:sz w:val="24"/>
          <w:szCs w:val="24"/>
        </w:rPr>
        <w:t>petty</w:t>
      </w:r>
      <w:r w:rsidRPr="000023E2">
        <w:rPr>
          <w:rFonts w:ascii="Times New Roman" w:eastAsia="Times New Roman" w:hAnsi="Times New Roman" w:cs="Times New Roman"/>
          <w:sz w:val="24"/>
          <w:szCs w:val="24"/>
        </w:rPr>
        <w:t xml:space="preserve"> crimes V.S. felony V.S. a hanging offence</w:t>
      </w:r>
      <w:r w:rsidRPr="00AE14A5">
        <w:rPr>
          <w:rFonts w:hint="eastAsia"/>
        </w:rPr>
        <w:t>滔天大罪</w:t>
      </w:r>
    </w:p>
    <w:tbl>
      <w:tblPr>
        <w:tblStyle w:val="TableGrid"/>
        <w:tblW w:w="0" w:type="auto"/>
        <w:tblLook w:val="04A0" w:firstRow="1" w:lastRow="0" w:firstColumn="1" w:lastColumn="0" w:noHBand="0" w:noVBand="1"/>
      </w:tblPr>
      <w:tblGrid>
        <w:gridCol w:w="2830"/>
        <w:gridCol w:w="6635"/>
      </w:tblGrid>
      <w:tr w:rsidR="00A62E95" w:rsidTr="00242A53">
        <w:tc>
          <w:tcPr>
            <w:tcW w:w="2830" w:type="dxa"/>
          </w:tcPr>
          <w:p w:rsidR="00A62E95" w:rsidRDefault="00A62E95" w:rsidP="00242A53">
            <w:pPr>
              <w:rPr>
                <w:rStyle w:val="ets-act-mt-title"/>
              </w:rPr>
            </w:pPr>
            <w:r>
              <w:rPr>
                <w:rStyle w:val="ets-act-mt-title"/>
              </w:rPr>
              <w:t>Petty crimes (minor)</w:t>
            </w:r>
          </w:p>
          <w:p w:rsidR="00A62E95" w:rsidRDefault="00A62E95" w:rsidP="00242A53">
            <w:pPr>
              <w:rPr>
                <w:rStyle w:val="ets-act-mt-title"/>
              </w:rPr>
            </w:pPr>
          </w:p>
        </w:tc>
        <w:tc>
          <w:tcPr>
            <w:tcW w:w="6635" w:type="dxa"/>
          </w:tcPr>
          <w:p w:rsidR="00A62E95" w:rsidRDefault="00A62E95" w:rsidP="00242A53">
            <w:pPr>
              <w:rPr>
                <w:rStyle w:val="ets-act-mt-title"/>
              </w:rPr>
            </w:pPr>
            <w:r>
              <w:rPr>
                <w:rStyle w:val="ets-act-mt-title"/>
              </w:rPr>
              <w:t>Shoplifting, burglary</w:t>
            </w:r>
          </w:p>
        </w:tc>
      </w:tr>
      <w:tr w:rsidR="00A62E95" w:rsidTr="00242A53">
        <w:tc>
          <w:tcPr>
            <w:tcW w:w="2830" w:type="dxa"/>
          </w:tcPr>
          <w:p w:rsidR="00A62E95" w:rsidRDefault="00A62E95" w:rsidP="00242A53">
            <w:pPr>
              <w:rPr>
                <w:rStyle w:val="ets-act-mt-title"/>
              </w:rPr>
            </w:pPr>
            <w:r>
              <w:rPr>
                <w:rStyle w:val="ets-act-mt-title"/>
              </w:rPr>
              <w:t>Felony</w:t>
            </w:r>
          </w:p>
        </w:tc>
        <w:tc>
          <w:tcPr>
            <w:tcW w:w="6635" w:type="dxa"/>
          </w:tcPr>
          <w:p w:rsidR="00A62E95" w:rsidRDefault="00A62E95" w:rsidP="00242A53">
            <w:pPr>
              <w:rPr>
                <w:rStyle w:val="ets-act-mt-title"/>
              </w:rPr>
            </w:pPr>
            <w:r>
              <w:rPr>
                <w:rStyle w:val="ets-act-mt-title"/>
              </w:rPr>
              <w:t>Drug trafficking, human trafficking</w:t>
            </w:r>
          </w:p>
          <w:p w:rsidR="00A62E95" w:rsidRDefault="00A62E95" w:rsidP="00242A53">
            <w:pPr>
              <w:rPr>
                <w:rStyle w:val="ets-act-mt-title"/>
              </w:rPr>
            </w:pPr>
          </w:p>
        </w:tc>
      </w:tr>
      <w:tr w:rsidR="00A62E95" w:rsidTr="00242A53">
        <w:tc>
          <w:tcPr>
            <w:tcW w:w="2830" w:type="dxa"/>
          </w:tcPr>
          <w:p w:rsidR="00A62E95" w:rsidRPr="00A62E95" w:rsidRDefault="00A62E95" w:rsidP="00242A53">
            <w:pPr>
              <w:rPr>
                <w:rStyle w:val="ets-act-mt-title"/>
                <w:b/>
              </w:rPr>
            </w:pPr>
            <w:r w:rsidRPr="00A62E95">
              <w:rPr>
                <w:rStyle w:val="ets-act-mt-title"/>
                <w:b/>
                <w:highlight w:val="yellow"/>
              </w:rPr>
              <w:t>Hanging offence</w:t>
            </w:r>
            <w:r w:rsidRPr="00A62E95">
              <w:rPr>
                <w:rFonts w:hint="eastAsia"/>
                <w:b/>
                <w:highlight w:val="yellow"/>
              </w:rPr>
              <w:t>滔天大罪</w:t>
            </w:r>
          </w:p>
        </w:tc>
        <w:tc>
          <w:tcPr>
            <w:tcW w:w="6635" w:type="dxa"/>
          </w:tcPr>
          <w:p w:rsidR="00A62E95" w:rsidRDefault="00A62E95" w:rsidP="00242A53">
            <w:r w:rsidRPr="00AE14A5">
              <w:t xml:space="preserve">'It was almost a hanging offense.'  </w:t>
            </w:r>
            <w:r>
              <w:t xml:space="preserve"> means the following </w:t>
            </w:r>
          </w:p>
          <w:p w:rsidR="00A62E95" w:rsidRPr="00AE14A5" w:rsidRDefault="00A62E95" w:rsidP="00242A53"/>
          <w:p w:rsidR="00A62E95" w:rsidRPr="00AE14A5" w:rsidRDefault="00A62E95" w:rsidP="00242A53">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A62E95" w:rsidRPr="00AE14A5" w:rsidRDefault="00A62E95" w:rsidP="00242A53">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A62E95" w:rsidRDefault="00A62E95" w:rsidP="00242A53">
            <w:pPr>
              <w:rPr>
                <w:rStyle w:val="ets-act-mt-title"/>
              </w:rPr>
            </w:pPr>
          </w:p>
        </w:tc>
      </w:tr>
    </w:tbl>
    <w:p w:rsidR="00A62E95" w:rsidRDefault="00A62E95" w:rsidP="00A62E95">
      <w:pPr>
        <w:rPr>
          <w:rStyle w:val="ets-act-mt-title"/>
        </w:rPr>
      </w:pPr>
    </w:p>
    <w:p w:rsidR="00A62E95" w:rsidRPr="00A62E95" w:rsidRDefault="00A62E95" w:rsidP="00A62E95"/>
    <w:p w:rsidR="00EF4390" w:rsidRPr="00116A0E" w:rsidRDefault="00EF4390" w:rsidP="0069190D">
      <w:pPr>
        <w:pStyle w:val="ListParagraph"/>
        <w:numPr>
          <w:ilvl w:val="0"/>
          <w:numId w:val="1"/>
        </w:numPr>
      </w:pPr>
      <w:r w:rsidRPr="00116A0E">
        <w:t>housing</w:t>
      </w:r>
    </w:p>
    <w:p w:rsidR="008D44F8" w:rsidRPr="00116A0E" w:rsidRDefault="008D44F8" w:rsidP="0069190D">
      <w:pPr>
        <w:pStyle w:val="ListParagraph"/>
        <w:numPr>
          <w:ilvl w:val="0"/>
          <w:numId w:val="1"/>
        </w:numPr>
      </w:pPr>
      <w:r w:rsidRPr="00116A0E">
        <w:t>env pollution, air quality</w:t>
      </w:r>
      <w:r w:rsidR="00BC0170" w:rsidRPr="00116A0E">
        <w:t>: the contamination of the natural environment with substances that are harmful to humans.</w:t>
      </w:r>
    </w:p>
    <w:p w:rsidR="00EF4390" w:rsidRPr="00116A0E" w:rsidRDefault="00EF4390" w:rsidP="0069190D">
      <w:pPr>
        <w:pStyle w:val="ListParagraph"/>
        <w:numPr>
          <w:ilvl w:val="0"/>
          <w:numId w:val="1"/>
        </w:numPr>
      </w:pPr>
      <w:r w:rsidRPr="00116A0E">
        <w:t>traffic jam</w:t>
      </w:r>
    </w:p>
    <w:p w:rsidR="00EF4390" w:rsidRPr="00116A0E" w:rsidRDefault="00462860" w:rsidP="0069190D">
      <w:pPr>
        <w:pStyle w:val="ListParagraph"/>
        <w:numPr>
          <w:ilvl w:val="0"/>
          <w:numId w:val="1"/>
        </w:numPr>
      </w:pPr>
      <w:r>
        <w:t>gun control/ gun crimes</w:t>
      </w:r>
    </w:p>
    <w:p w:rsidR="00EF4390" w:rsidRPr="00116A0E" w:rsidRDefault="00EF4390" w:rsidP="0069190D">
      <w:pPr>
        <w:pStyle w:val="ListParagraph"/>
        <w:numPr>
          <w:ilvl w:val="0"/>
          <w:numId w:val="1"/>
        </w:numPr>
      </w:pPr>
      <w:r w:rsidRPr="00116A0E">
        <w:t xml:space="preserve">poverty and </w:t>
      </w:r>
      <w:r w:rsidR="00F64A14" w:rsidRPr="00116A0E">
        <w:t>homelessness</w:t>
      </w:r>
    </w:p>
    <w:p w:rsidR="00BC0170" w:rsidRPr="00116A0E" w:rsidRDefault="00F64A14" w:rsidP="0069190D">
      <w:pPr>
        <w:pStyle w:val="ListParagraph"/>
        <w:numPr>
          <w:ilvl w:val="0"/>
          <w:numId w:val="1"/>
        </w:numPr>
      </w:pPr>
      <w:r w:rsidRPr="00116A0E">
        <w:t xml:space="preserve">School </w:t>
      </w:r>
      <w:proofErr w:type="gramStart"/>
      <w:r w:rsidRPr="00116A0E">
        <w:rPr>
          <w:b/>
        </w:rPr>
        <w:t>truancy</w:t>
      </w:r>
      <w:r w:rsidRPr="00116A0E">
        <w:t xml:space="preserve"> :</w:t>
      </w:r>
      <w:proofErr w:type="gramEnd"/>
      <w:r w:rsidRPr="00116A0E">
        <w:t xml:space="preserve"> the failure of school children to attend school.</w:t>
      </w:r>
    </w:p>
    <w:p w:rsidR="00BC0170" w:rsidRPr="00116A0E" w:rsidRDefault="00F64A14" w:rsidP="0069190D">
      <w:pPr>
        <w:pStyle w:val="ListParagraph"/>
        <w:numPr>
          <w:ilvl w:val="0"/>
          <w:numId w:val="1"/>
        </w:numPr>
      </w:pPr>
      <w:r w:rsidRPr="00116A0E">
        <w:t xml:space="preserve">Gang </w:t>
      </w:r>
      <w:proofErr w:type="gramStart"/>
      <w:r w:rsidRPr="00116A0E">
        <w:t>culture :</w:t>
      </w:r>
      <w:proofErr w:type="gramEnd"/>
      <w:r w:rsidRPr="00116A0E">
        <w:t xml:space="preserve"> when people, usually of a similar age or ethnic background, form groups together, often to cause trouble or fight.</w:t>
      </w:r>
    </w:p>
    <w:p w:rsidR="00BC0170" w:rsidRPr="00116A0E" w:rsidRDefault="00857711" w:rsidP="0069190D">
      <w:pPr>
        <w:pStyle w:val="ListParagraph"/>
        <w:numPr>
          <w:ilvl w:val="0"/>
          <w:numId w:val="1"/>
        </w:numPr>
      </w:pPr>
      <w:r w:rsidRPr="00116A0E">
        <w:t>Obesity</w:t>
      </w:r>
      <w:r w:rsidR="00F64A14" w:rsidRPr="00116A0E">
        <w:t>: the condition of having increased body weight because of excess fat; this issue is associated with a host of health problems.</w:t>
      </w:r>
    </w:p>
    <w:p w:rsidR="00F32B42" w:rsidRPr="00116A0E" w:rsidRDefault="00857711" w:rsidP="0069190D">
      <w:pPr>
        <w:pStyle w:val="ListParagraph"/>
        <w:numPr>
          <w:ilvl w:val="0"/>
          <w:numId w:val="1"/>
        </w:numPr>
      </w:pPr>
      <w:r w:rsidRPr="00116A0E">
        <w:t>Vandalism</w:t>
      </w:r>
      <w:r w:rsidR="00F64A14" w:rsidRPr="00116A0E">
        <w:t>: the deliberate destruction of property that is not your own.</w:t>
      </w:r>
    </w:p>
    <w:p w:rsidR="00F64A14" w:rsidRPr="00116A0E" w:rsidRDefault="00857711" w:rsidP="0069190D">
      <w:pPr>
        <w:pStyle w:val="ListParagraph"/>
        <w:numPr>
          <w:ilvl w:val="0"/>
          <w:numId w:val="1"/>
        </w:numPr>
        <w:rPr>
          <w:lang w:val="en-US"/>
        </w:rPr>
      </w:pPr>
      <w:r w:rsidRPr="00116A0E">
        <w:rPr>
          <w:b/>
          <w:highlight w:val="yellow"/>
        </w:rPr>
        <w:t>Road rage</w:t>
      </w:r>
      <w:r w:rsidR="00F64A14" w:rsidRPr="00116A0E">
        <w:rPr>
          <w:b/>
          <w:highlight w:val="yellow"/>
        </w:rPr>
        <w:t>:</w:t>
      </w:r>
      <w:r w:rsidR="00F64A14" w:rsidRPr="00116A0E">
        <w:t xml:space="preserve"> the aggressive behavior demonstrated by drivers often </w:t>
      </w:r>
      <w:proofErr w:type="gramStart"/>
      <w:r w:rsidR="00F64A14" w:rsidRPr="00116A0E">
        <w:t>as a result of</w:t>
      </w:r>
      <w:proofErr w:type="gramEnd"/>
      <w:r w:rsidR="00F64A14" w:rsidRPr="00116A0E">
        <w:t xml:space="preserve"> the actions of other road users.</w:t>
      </w:r>
      <w:r w:rsidR="00BC0170" w:rsidRPr="00116A0E">
        <w:t xml:space="preserve">   Road rage is anger or violent behaviour caused by someone else's bad driving or the stress of being in heavy traffic. </w:t>
      </w:r>
      <w:r w:rsidR="004F13B2" w:rsidRPr="00116A0E">
        <w:rPr>
          <w:rFonts w:hint="eastAsia"/>
        </w:rPr>
        <w:t>（主要是指驾驶人因不耐前车或不满抢道而引起的愤怒）</w:t>
      </w:r>
      <w:r w:rsidR="004F13B2" w:rsidRPr="00116A0E">
        <w:t xml:space="preserve">e.g. </w:t>
      </w:r>
      <w:r w:rsidR="00BC0170" w:rsidRPr="00116A0E">
        <w:t>Two women were being hunted by police after a road rage attack on a male motorist.</w:t>
      </w:r>
      <w:r w:rsidR="004F13B2" w:rsidRPr="00116A0E">
        <w:t xml:space="preserve"> </w:t>
      </w:r>
      <w:r w:rsidR="00BC0170" w:rsidRPr="00116A0E">
        <w:rPr>
          <w:rFonts w:hint="eastAsia"/>
        </w:rPr>
        <w:t>因在一次道路暴行中袭击一名男司机而正被警方追</w:t>
      </w:r>
      <w:r w:rsidR="00BC0170" w:rsidRPr="00116A0E">
        <w:t>捕</w:t>
      </w:r>
    </w:p>
    <w:p w:rsidR="00CE0FF2" w:rsidRPr="00116A0E" w:rsidRDefault="00857711" w:rsidP="0069190D">
      <w:pPr>
        <w:pStyle w:val="ListParagraph"/>
        <w:numPr>
          <w:ilvl w:val="0"/>
          <w:numId w:val="1"/>
        </w:numPr>
        <w:rPr>
          <w:b/>
          <w:highlight w:val="yellow"/>
          <w:lang w:val="en-US"/>
        </w:rPr>
      </w:pPr>
      <w:r w:rsidRPr="00116A0E">
        <w:rPr>
          <w:b/>
          <w:highlight w:val="yellow"/>
        </w:rPr>
        <w:t>r</w:t>
      </w:r>
      <w:r w:rsidR="00CE0FF2" w:rsidRPr="00116A0E">
        <w:rPr>
          <w:rFonts w:hint="eastAsia"/>
          <w:b/>
          <w:highlight w:val="yellow"/>
        </w:rPr>
        <w:t xml:space="preserve">acial </w:t>
      </w:r>
      <w:r w:rsidR="00CE0FF2" w:rsidRPr="00116A0E">
        <w:rPr>
          <w:b/>
          <w:highlight w:val="yellow"/>
        </w:rPr>
        <w:t xml:space="preserve">segregation </w:t>
      </w:r>
      <w:r w:rsidR="00BC40AB" w:rsidRPr="00116A0E">
        <w:rPr>
          <w:rFonts w:hint="eastAsia"/>
          <w:b/>
          <w:highlight w:val="yellow"/>
        </w:rPr>
        <w:t>种族隔离</w:t>
      </w:r>
    </w:p>
    <w:p w:rsidR="00765EA3" w:rsidRPr="00116A0E" w:rsidRDefault="00765EA3" w:rsidP="00917241"/>
    <w:p w:rsidR="00870F73" w:rsidRPr="00116A0E" w:rsidRDefault="00215EF0" w:rsidP="00215EF0">
      <w:pPr>
        <w:pStyle w:val="Heading2"/>
        <w:rPr>
          <w:rFonts w:ascii="Times New Roman" w:eastAsia="Times New Roman" w:hAnsi="Times New Roman" w:cs="Times New Roman"/>
          <w:b/>
          <w:bCs/>
          <w:sz w:val="24"/>
          <w:szCs w:val="24"/>
        </w:rPr>
      </w:pPr>
      <w:r w:rsidRPr="00116A0E">
        <w:rPr>
          <w:lang w:val="en-US"/>
        </w:rPr>
        <w:t>2</w:t>
      </w:r>
      <w:r w:rsidRPr="00116A0E">
        <w:rPr>
          <w:vertAlign w:val="superscript"/>
          <w:lang w:val="en-US"/>
        </w:rPr>
        <w:t>nd</w:t>
      </w:r>
      <w:r w:rsidRPr="00116A0E">
        <w:rPr>
          <w:lang w:val="en-US"/>
        </w:rPr>
        <w:t xml:space="preserve"> row)</w:t>
      </w:r>
      <w:r w:rsidR="00136667" w:rsidRPr="00116A0E">
        <w:rPr>
          <w:rFonts w:ascii="Times New Roman" w:eastAsia="Times New Roman" w:hAnsi="Times New Roman" w:cs="Times New Roman"/>
          <w:b/>
          <w:bCs/>
          <w:sz w:val="24"/>
          <w:szCs w:val="24"/>
        </w:rPr>
        <w:t xml:space="preserve"> Reduced infinitives </w:t>
      </w:r>
      <w:r w:rsidR="00100BF7" w:rsidRPr="00116A0E">
        <w:rPr>
          <w:rFonts w:ascii="Times New Roman" w:eastAsia="Times New Roman" w:hAnsi="Times New Roman" w:cs="Times New Roman"/>
          <w:b/>
          <w:bCs/>
          <w:sz w:val="24"/>
          <w:szCs w:val="24"/>
        </w:rPr>
        <w:t>(</w:t>
      </w:r>
      <w:r w:rsidR="00100BF7" w:rsidRPr="00116A0E">
        <w:rPr>
          <w:rFonts w:ascii="Tahoma" w:hAnsi="Tahoma" w:cs="Tahoma"/>
          <w:color w:val="434343"/>
          <w:sz w:val="18"/>
          <w:szCs w:val="18"/>
          <w:shd w:val="clear" w:color="auto" w:fill="F2F2F2"/>
        </w:rPr>
        <w:t>不定</w:t>
      </w:r>
      <w:r w:rsidR="00100BF7" w:rsidRPr="00116A0E">
        <w:rPr>
          <w:rFonts w:ascii="Microsoft YaHei UI" w:eastAsia="Microsoft YaHei UI" w:hAnsi="Microsoft YaHei UI" w:cs="Microsoft YaHei UI" w:hint="eastAsia"/>
          <w:color w:val="434343"/>
          <w:sz w:val="18"/>
          <w:szCs w:val="18"/>
          <w:shd w:val="clear" w:color="auto" w:fill="F2F2F2"/>
        </w:rPr>
        <w:t>式</w:t>
      </w:r>
      <w:r w:rsidR="00100BF7" w:rsidRPr="00116A0E">
        <w:rPr>
          <w:rFonts w:ascii="Times New Roman" w:eastAsia="Times New Roman" w:hAnsi="Times New Roman" w:cs="Times New Roman"/>
          <w:b/>
          <w:bCs/>
          <w:sz w:val="24"/>
          <w:szCs w:val="24"/>
        </w:rPr>
        <w:t>)</w:t>
      </w:r>
    </w:p>
    <w:p w:rsidR="00B83DF1" w:rsidRPr="00116A0E" w:rsidRDefault="00B83DF1" w:rsidP="00B83DF1">
      <w:r w:rsidRPr="00116A0E">
        <w:rPr>
          <w:rFonts w:ascii="Times New Roman" w:eastAsia="Times New Roman" w:hAnsi="Times New Roman" w:cs="Times New Roman"/>
          <w:sz w:val="24"/>
          <w:szCs w:val="24"/>
        </w:rPr>
        <w:t xml:space="preserve">An </w:t>
      </w:r>
      <w:r w:rsidRPr="00116A0E">
        <w:rPr>
          <w:rFonts w:ascii="Times New Roman" w:eastAsia="Times New Roman" w:hAnsi="Times New Roman" w:cs="Times New Roman"/>
          <w:b/>
          <w:bCs/>
          <w:sz w:val="24"/>
          <w:szCs w:val="24"/>
        </w:rPr>
        <w:t>infinitive</w:t>
      </w:r>
      <w:r w:rsidRPr="00116A0E">
        <w:rPr>
          <w:rFonts w:ascii="Times New Roman" w:eastAsia="Times New Roman" w:hAnsi="Times New Roman" w:cs="Times New Roman"/>
          <w:sz w:val="24"/>
          <w:szCs w:val="24"/>
        </w:rPr>
        <w:t xml:space="preserve"> is a verb preceded by </w:t>
      </w:r>
      <w:r w:rsidRPr="00116A0E">
        <w:rPr>
          <w:rFonts w:ascii="Times New Roman" w:eastAsia="Times New Roman" w:hAnsi="Times New Roman" w:cs="Times New Roman"/>
          <w:b/>
          <w:bCs/>
          <w:sz w:val="24"/>
          <w:szCs w:val="24"/>
        </w:rPr>
        <w:t>to</w:t>
      </w:r>
      <w:r w:rsidRPr="00116A0E">
        <w:rPr>
          <w:rFonts w:ascii="Times New Roman" w:eastAsia="Times New Roman" w:hAnsi="Times New Roman" w:cs="Times New Roman"/>
          <w:sz w:val="24"/>
          <w:szCs w:val="24"/>
        </w:rPr>
        <w:t xml:space="preserve">.  E.g. </w:t>
      </w:r>
      <w:r w:rsidRPr="00116A0E">
        <w:rPr>
          <w:rFonts w:ascii="Times New Roman" w:eastAsia="Times New Roman" w:hAnsi="Times New Roman" w:cs="Times New Roman"/>
          <w:iCs/>
          <w:sz w:val="24"/>
          <w:szCs w:val="24"/>
        </w:rPr>
        <w:t xml:space="preserve">It's necessary </w:t>
      </w:r>
      <w:r w:rsidRPr="00116A0E">
        <w:rPr>
          <w:rFonts w:ascii="Times New Roman" w:eastAsia="Times New Roman" w:hAnsi="Times New Roman" w:cs="Times New Roman"/>
          <w:b/>
          <w:bCs/>
          <w:iCs/>
          <w:sz w:val="24"/>
          <w:szCs w:val="24"/>
        </w:rPr>
        <w:t>to register</w:t>
      </w:r>
      <w:r w:rsidRPr="00116A0E">
        <w:rPr>
          <w:rFonts w:ascii="Times New Roman" w:eastAsia="Times New Roman" w:hAnsi="Times New Roman" w:cs="Times New Roman"/>
          <w:iCs/>
          <w:sz w:val="24"/>
          <w:szCs w:val="24"/>
        </w:rPr>
        <w:t xml:space="preserve"> your gun with the police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35"/>
        <w:gridCol w:w="7640"/>
      </w:tblGrid>
      <w:tr w:rsidR="00136667" w:rsidRPr="00116A0E" w:rsidTr="00136667">
        <w:trPr>
          <w:tblCellSpacing w:w="15" w:type="dxa"/>
        </w:trPr>
        <w:tc>
          <w:tcPr>
            <w:tcW w:w="0" w:type="auto"/>
            <w:gridSpan w:val="2"/>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A </w:t>
            </w:r>
            <w:r w:rsidRPr="00116A0E">
              <w:rPr>
                <w:rFonts w:ascii="Times New Roman" w:eastAsia="Times New Roman" w:hAnsi="Times New Roman" w:cs="Times New Roman"/>
                <w:b/>
                <w:bCs/>
                <w:sz w:val="24"/>
                <w:szCs w:val="24"/>
              </w:rPr>
              <w:t>reduced infinitive</w:t>
            </w:r>
            <w:r w:rsidRPr="00116A0E">
              <w:rPr>
                <w:rFonts w:ascii="Times New Roman" w:eastAsia="Times New Roman" w:hAnsi="Times New Roman" w:cs="Times New Roman"/>
                <w:sz w:val="24"/>
                <w:szCs w:val="24"/>
              </w:rPr>
              <w:t xml:space="preserve"> is when the main verb is not used, usually because the speaker assumes the listener already knows the topic of conversation. For example:</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136667" w:rsidRPr="00116A0E" w:rsidTr="00B83DF1">
        <w:trPr>
          <w:tblCellSpacing w:w="15" w:type="dxa"/>
        </w:trPr>
        <w:tc>
          <w:tcPr>
            <w:tcW w:w="722" w:type="dxa"/>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Did you remember to register your gun?</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B:</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No, I forgot </w:t>
            </w:r>
            <w:r w:rsidRPr="00116A0E">
              <w:rPr>
                <w:rFonts w:ascii="Times New Roman" w:eastAsia="Times New Roman" w:hAnsi="Times New Roman" w:cs="Times New Roman"/>
                <w:b/>
                <w:bCs/>
                <w:iCs/>
                <w:sz w:val="24"/>
                <w:szCs w:val="24"/>
              </w:rPr>
              <w:t>to</w:t>
            </w:r>
            <w:r w:rsidRPr="00116A0E">
              <w:rPr>
                <w:rFonts w:ascii="Times New Roman" w:eastAsia="Times New Roman" w:hAnsi="Times New Roman" w:cs="Times New Roman"/>
                <w:iCs/>
                <w:sz w:val="24"/>
                <w:szCs w:val="24"/>
              </w:rPr>
              <w:t xml:space="preserve">. (No, I forgot </w:t>
            </w:r>
            <w:r w:rsidRPr="00116A0E">
              <w:rPr>
                <w:rFonts w:ascii="Times New Roman" w:eastAsia="Times New Roman" w:hAnsi="Times New Roman" w:cs="Times New Roman"/>
                <w:b/>
                <w:bCs/>
                <w:iCs/>
                <w:sz w:val="24"/>
                <w:szCs w:val="24"/>
              </w:rPr>
              <w:t>to register</w:t>
            </w:r>
            <w:r w:rsidRPr="00116A0E">
              <w:rPr>
                <w:rFonts w:ascii="Times New Roman" w:eastAsia="Times New Roman" w:hAnsi="Times New Roman" w:cs="Times New Roman"/>
                <w:iCs/>
                <w:sz w:val="24"/>
                <w:szCs w:val="24"/>
              </w:rPr>
              <w:t xml:space="preserve"> it.)</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136667" w:rsidRPr="00116A0E" w:rsidTr="00136667">
        <w:trPr>
          <w:tblCellSpacing w:w="15" w:type="dxa"/>
        </w:trPr>
        <w:tc>
          <w:tcPr>
            <w:tcW w:w="0" w:type="auto"/>
            <w:gridSpan w:val="2"/>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The entire infinitive verb can be eliminated after many verbs, including </w:t>
            </w:r>
            <w:r w:rsidRPr="00116A0E">
              <w:rPr>
                <w:rFonts w:ascii="Times New Roman" w:eastAsia="Times New Roman" w:hAnsi="Times New Roman" w:cs="Times New Roman"/>
                <w:b/>
                <w:bCs/>
                <w:sz w:val="24"/>
                <w:szCs w:val="24"/>
              </w:rPr>
              <w:t>forget</w:t>
            </w:r>
            <w:r w:rsidRPr="00116A0E">
              <w:rPr>
                <w:rFonts w:ascii="Times New Roman" w:eastAsia="Times New Roman" w:hAnsi="Times New Roman" w:cs="Times New Roman"/>
                <w:sz w:val="24"/>
                <w:szCs w:val="24"/>
              </w:rPr>
              <w:t>.</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Did you remember to register your gun?</w:t>
            </w:r>
          </w:p>
        </w:tc>
      </w:tr>
      <w:tr w:rsidR="00136667" w:rsidRPr="00116A0E" w:rsidTr="00136667">
        <w:trPr>
          <w:tblCellSpacing w:w="15" w:type="dxa"/>
        </w:trPr>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B:</w:t>
            </w:r>
          </w:p>
        </w:tc>
        <w:tc>
          <w:tcPr>
            <w:tcW w:w="0" w:type="auto"/>
            <w:vAlign w:val="center"/>
            <w:hideMark/>
          </w:tcPr>
          <w:p w:rsidR="00136667" w:rsidRPr="00116A0E" w:rsidRDefault="00136667" w:rsidP="0013666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No, I forgot. (No, I forgot </w:t>
            </w:r>
            <w:r w:rsidRPr="00116A0E">
              <w:rPr>
                <w:rFonts w:ascii="Times New Roman" w:eastAsia="Times New Roman" w:hAnsi="Times New Roman" w:cs="Times New Roman"/>
                <w:b/>
                <w:bCs/>
                <w:iCs/>
                <w:sz w:val="24"/>
                <w:szCs w:val="24"/>
              </w:rPr>
              <w:t xml:space="preserve">to. </w:t>
            </w:r>
            <w:r w:rsidRPr="00116A0E">
              <w:rPr>
                <w:rFonts w:ascii="Times New Roman" w:eastAsia="Times New Roman" w:hAnsi="Times New Roman" w:cs="Times New Roman"/>
                <w:iCs/>
                <w:sz w:val="24"/>
                <w:szCs w:val="24"/>
              </w:rPr>
              <w:t>No, I forgot</w:t>
            </w:r>
            <w:r w:rsidRPr="00116A0E">
              <w:rPr>
                <w:rFonts w:ascii="Times New Roman" w:eastAsia="Times New Roman" w:hAnsi="Times New Roman" w:cs="Times New Roman"/>
                <w:b/>
                <w:bCs/>
                <w:iCs/>
                <w:sz w:val="24"/>
                <w:szCs w:val="24"/>
              </w:rPr>
              <w:t xml:space="preserve"> to register</w:t>
            </w:r>
            <w:r w:rsidRPr="00116A0E">
              <w:rPr>
                <w:rFonts w:ascii="Times New Roman" w:eastAsia="Times New Roman" w:hAnsi="Times New Roman" w:cs="Times New Roman"/>
                <w:iCs/>
                <w:sz w:val="24"/>
                <w:szCs w:val="24"/>
              </w:rPr>
              <w:t xml:space="preserve"> it.)</w:t>
            </w:r>
          </w:p>
        </w:tc>
      </w:tr>
    </w:tbl>
    <w:p w:rsidR="00136667" w:rsidRPr="00116A0E" w:rsidRDefault="00136667" w:rsidP="006D36A7"/>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8404"/>
      </w:tblGrid>
      <w:tr w:rsidR="00034265" w:rsidRPr="00116A0E" w:rsidTr="00034265">
        <w:trPr>
          <w:tblCellSpacing w:w="15" w:type="dxa"/>
        </w:trPr>
        <w:tc>
          <w:tcPr>
            <w:tcW w:w="0" w:type="auto"/>
            <w:gridSpan w:val="2"/>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The reduced infinitive </w:t>
            </w:r>
            <w:r w:rsidRPr="00116A0E">
              <w:rPr>
                <w:rFonts w:ascii="Times New Roman" w:eastAsia="Times New Roman" w:hAnsi="Times New Roman" w:cs="Times New Roman"/>
                <w:b/>
                <w:bCs/>
                <w:sz w:val="24"/>
                <w:szCs w:val="24"/>
              </w:rPr>
              <w:t>to</w:t>
            </w:r>
            <w:r w:rsidRPr="00116A0E">
              <w:rPr>
                <w:rFonts w:ascii="Times New Roman" w:eastAsia="Times New Roman" w:hAnsi="Times New Roman" w:cs="Times New Roman"/>
                <w:sz w:val="24"/>
                <w:szCs w:val="24"/>
              </w:rPr>
              <w:t xml:space="preserve"> is not usually dropped when using the verbs </w:t>
            </w:r>
            <w:r w:rsidRPr="00116A0E">
              <w:rPr>
                <w:rFonts w:ascii="Times New Roman" w:eastAsia="Times New Roman" w:hAnsi="Times New Roman" w:cs="Times New Roman"/>
                <w:b/>
                <w:bCs/>
                <w:sz w:val="24"/>
                <w:szCs w:val="24"/>
              </w:rPr>
              <w:t>want</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like</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love</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hate</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choose</w:t>
            </w:r>
            <w:r w:rsidRPr="00116A0E">
              <w:rPr>
                <w:rFonts w:ascii="Times New Roman" w:eastAsia="Times New Roman" w:hAnsi="Times New Roman" w:cs="Times New Roman"/>
                <w:sz w:val="24"/>
                <w:szCs w:val="24"/>
              </w:rPr>
              <w:t xml:space="preserve">, and </w:t>
            </w:r>
            <w:r w:rsidRPr="00116A0E">
              <w:rPr>
                <w:rFonts w:ascii="Times New Roman" w:eastAsia="Times New Roman" w:hAnsi="Times New Roman" w:cs="Times New Roman"/>
                <w:b/>
                <w:bCs/>
                <w:sz w:val="24"/>
                <w:szCs w:val="24"/>
              </w:rPr>
              <w:t>prefer</w:t>
            </w:r>
            <w:r w:rsidRPr="00116A0E">
              <w:rPr>
                <w:rFonts w:ascii="Times New Roman" w:eastAsia="Times New Roman" w:hAnsi="Times New Roman" w:cs="Times New Roman"/>
                <w:sz w:val="24"/>
                <w:szCs w:val="24"/>
              </w:rPr>
              <w:t>. For example:</w:t>
            </w:r>
          </w:p>
        </w:tc>
      </w:tr>
      <w:tr w:rsidR="00034265" w:rsidRPr="00116A0E" w:rsidTr="00034265">
        <w:trPr>
          <w:tblCellSpacing w:w="15" w:type="dxa"/>
        </w:trPr>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034265" w:rsidRPr="00116A0E" w:rsidTr="00034265">
        <w:trPr>
          <w:tblCellSpacing w:w="15" w:type="dxa"/>
        </w:trPr>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w:t>
            </w:r>
          </w:p>
        </w:tc>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Would you like to own a gun?</w:t>
            </w:r>
          </w:p>
        </w:tc>
      </w:tr>
      <w:tr w:rsidR="00034265" w:rsidRPr="00116A0E" w:rsidTr="00034265">
        <w:trPr>
          <w:tblCellSpacing w:w="15" w:type="dxa"/>
        </w:trPr>
        <w:tc>
          <w:tcPr>
            <w:tcW w:w="75" w:type="dxa"/>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B:</w:t>
            </w:r>
          </w:p>
        </w:tc>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Yes, I'd like </w:t>
            </w:r>
            <w:r w:rsidRPr="00116A0E">
              <w:rPr>
                <w:rFonts w:ascii="Times New Roman" w:eastAsia="Times New Roman" w:hAnsi="Times New Roman" w:cs="Times New Roman"/>
                <w:b/>
                <w:bCs/>
                <w:iCs/>
                <w:sz w:val="24"/>
                <w:szCs w:val="24"/>
              </w:rPr>
              <w:t>to</w:t>
            </w:r>
            <w:r w:rsidRPr="00116A0E">
              <w:rPr>
                <w:rFonts w:ascii="Times New Roman" w:eastAsia="Times New Roman" w:hAnsi="Times New Roman" w:cs="Times New Roman"/>
                <w:iCs/>
                <w:sz w:val="24"/>
                <w:szCs w:val="24"/>
              </w:rPr>
              <w:t>.</w:t>
            </w:r>
          </w:p>
        </w:tc>
      </w:tr>
    </w:tbl>
    <w:p w:rsidR="00034265" w:rsidRPr="00116A0E" w:rsidRDefault="00034265" w:rsidP="00034265">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6760"/>
        <w:gridCol w:w="2715"/>
      </w:tblGrid>
      <w:tr w:rsidR="00034265" w:rsidRPr="00116A0E" w:rsidTr="00034265">
        <w:trPr>
          <w:tblCellSpacing w:w="7" w:type="dxa"/>
        </w:trPr>
        <w:tc>
          <w:tcPr>
            <w:tcW w:w="0" w:type="auto"/>
            <w:gridSpan w:val="2"/>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lastRenderedPageBreak/>
              <w:br/>
              <w:t xml:space="preserve">However, the reduced infinitive </w:t>
            </w:r>
            <w:r w:rsidRPr="00116A0E">
              <w:rPr>
                <w:rFonts w:ascii="Times New Roman" w:eastAsia="Times New Roman" w:hAnsi="Times New Roman" w:cs="Times New Roman"/>
                <w:b/>
                <w:bCs/>
                <w:sz w:val="24"/>
                <w:szCs w:val="24"/>
              </w:rPr>
              <w:t>to</w:t>
            </w:r>
            <w:r w:rsidRPr="00116A0E">
              <w:rPr>
                <w:rFonts w:ascii="Times New Roman" w:eastAsia="Times New Roman" w:hAnsi="Times New Roman" w:cs="Times New Roman"/>
                <w:sz w:val="24"/>
                <w:szCs w:val="24"/>
              </w:rPr>
              <w:t xml:space="preserve"> can be dropped after </w:t>
            </w:r>
            <w:r w:rsidRPr="00116A0E">
              <w:rPr>
                <w:rFonts w:ascii="Times New Roman" w:eastAsia="Times New Roman" w:hAnsi="Times New Roman" w:cs="Times New Roman"/>
                <w:b/>
                <w:bCs/>
                <w:sz w:val="24"/>
                <w:szCs w:val="24"/>
              </w:rPr>
              <w:t>want</w:t>
            </w:r>
            <w:r w:rsidRPr="00116A0E">
              <w:rPr>
                <w:rFonts w:ascii="Times New Roman" w:eastAsia="Times New Roman" w:hAnsi="Times New Roman" w:cs="Times New Roman"/>
                <w:sz w:val="24"/>
                <w:szCs w:val="24"/>
              </w:rPr>
              <w:t xml:space="preserve"> and is usually dropped after </w:t>
            </w:r>
            <w:r w:rsidRPr="00116A0E">
              <w:rPr>
                <w:rFonts w:ascii="Times New Roman" w:eastAsia="Times New Roman" w:hAnsi="Times New Roman" w:cs="Times New Roman"/>
                <w:b/>
                <w:bCs/>
                <w:sz w:val="24"/>
                <w:szCs w:val="24"/>
              </w:rPr>
              <w:t>like</w:t>
            </w:r>
            <w:r w:rsidRPr="00116A0E">
              <w:rPr>
                <w:rFonts w:ascii="Times New Roman" w:eastAsia="Times New Roman" w:hAnsi="Times New Roman" w:cs="Times New Roman"/>
                <w:sz w:val="24"/>
                <w:szCs w:val="24"/>
              </w:rPr>
              <w:t xml:space="preserve"> when used with conjunctions such as </w:t>
            </w:r>
            <w:r w:rsidRPr="00116A0E">
              <w:rPr>
                <w:rFonts w:ascii="Times New Roman" w:eastAsia="Times New Roman" w:hAnsi="Times New Roman" w:cs="Times New Roman"/>
                <w:b/>
                <w:bCs/>
                <w:sz w:val="24"/>
                <w:szCs w:val="24"/>
              </w:rPr>
              <w:t>when</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if</w:t>
            </w:r>
            <w:r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b/>
                <w:bCs/>
                <w:sz w:val="24"/>
                <w:szCs w:val="24"/>
              </w:rPr>
              <w:t>what</w:t>
            </w:r>
            <w:r w:rsidRPr="00116A0E">
              <w:rPr>
                <w:rFonts w:ascii="Times New Roman" w:eastAsia="Times New Roman" w:hAnsi="Times New Roman" w:cs="Times New Roman"/>
                <w:sz w:val="24"/>
                <w:szCs w:val="24"/>
              </w:rPr>
              <w:t xml:space="preserve"> and </w:t>
            </w:r>
            <w:r w:rsidRPr="00116A0E">
              <w:rPr>
                <w:rFonts w:ascii="Times New Roman" w:eastAsia="Times New Roman" w:hAnsi="Times New Roman" w:cs="Times New Roman"/>
                <w:b/>
                <w:bCs/>
                <w:sz w:val="24"/>
                <w:szCs w:val="24"/>
              </w:rPr>
              <w:t>as</w:t>
            </w:r>
            <w:r w:rsidRPr="00116A0E">
              <w:rPr>
                <w:rFonts w:ascii="Times New Roman" w:eastAsia="Times New Roman" w:hAnsi="Times New Roman" w:cs="Times New Roman"/>
                <w:sz w:val="24"/>
                <w:szCs w:val="24"/>
              </w:rPr>
              <w:t>. For example:</w:t>
            </w:r>
          </w:p>
        </w:tc>
      </w:tr>
      <w:tr w:rsidR="00034265" w:rsidRPr="00116A0E" w:rsidTr="00034265">
        <w:trPr>
          <w:tblCellSpacing w:w="7" w:type="dxa"/>
        </w:trPr>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034265" w:rsidRPr="00116A0E" w:rsidRDefault="00034265" w:rsidP="00034265">
            <w:pPr>
              <w:spacing w:after="0" w:line="240" w:lineRule="auto"/>
              <w:rPr>
                <w:rFonts w:ascii="Times New Roman" w:eastAsia="Times New Roman" w:hAnsi="Times New Roman" w:cs="Times New Roman"/>
                <w:sz w:val="20"/>
                <w:szCs w:val="20"/>
              </w:rPr>
            </w:pPr>
          </w:p>
        </w:tc>
      </w:tr>
      <w:tr w:rsidR="00034265" w:rsidRPr="00116A0E" w:rsidTr="00034265">
        <w:trPr>
          <w:tblCellSpacing w:w="7" w:type="dxa"/>
        </w:trPr>
        <w:tc>
          <w:tcPr>
            <w:tcW w:w="0" w:type="auto"/>
            <w:gridSpan w:val="2"/>
            <w:vAlign w:val="center"/>
            <w:hideMark/>
          </w:tcPr>
          <w:p w:rsidR="00034265" w:rsidRPr="00116A0E" w:rsidRDefault="00034265" w:rsidP="00034265">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You can go with me to the police station if you want. (if you want </w:t>
            </w:r>
            <w:r w:rsidRPr="00116A0E">
              <w:rPr>
                <w:rFonts w:ascii="Times New Roman" w:eastAsia="Times New Roman" w:hAnsi="Times New Roman" w:cs="Times New Roman"/>
                <w:b/>
                <w:bCs/>
                <w:iCs/>
                <w:sz w:val="24"/>
                <w:szCs w:val="24"/>
              </w:rPr>
              <w:t>to</w:t>
            </w:r>
            <w:r w:rsidRPr="00116A0E">
              <w:rPr>
                <w:rFonts w:ascii="Times New Roman" w:eastAsia="Times New Roman" w:hAnsi="Times New Roman" w:cs="Times New Roman"/>
                <w:iCs/>
                <w:sz w:val="24"/>
                <w:szCs w:val="24"/>
              </w:rPr>
              <w:t xml:space="preserve">., if you want </w:t>
            </w:r>
            <w:r w:rsidRPr="00116A0E">
              <w:rPr>
                <w:rFonts w:ascii="Times New Roman" w:eastAsia="Times New Roman" w:hAnsi="Times New Roman" w:cs="Times New Roman"/>
                <w:b/>
                <w:bCs/>
                <w:iCs/>
                <w:sz w:val="24"/>
                <w:szCs w:val="24"/>
              </w:rPr>
              <w:t>to go</w:t>
            </w:r>
            <w:r w:rsidRPr="00116A0E">
              <w:rPr>
                <w:rFonts w:ascii="Times New Roman" w:eastAsia="Times New Roman" w:hAnsi="Times New Roman" w:cs="Times New Roman"/>
                <w:iCs/>
                <w:sz w:val="24"/>
                <w:szCs w:val="24"/>
              </w:rPr>
              <w:t>.)</w:t>
            </w:r>
          </w:p>
        </w:tc>
      </w:tr>
    </w:tbl>
    <w:p w:rsidR="00034265" w:rsidRPr="00116A0E" w:rsidRDefault="00034265" w:rsidP="00034265">
      <w:pPr>
        <w:spacing w:before="100" w:beforeAutospacing="1" w:after="100" w:afterAutospacing="1"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r w:rsidR="00100BF7" w:rsidRPr="00116A0E">
        <w:rPr>
          <w:noProof/>
        </w:rPr>
        <w:drawing>
          <wp:inline distT="0" distB="0" distL="0" distR="0" wp14:anchorId="2C83FD63" wp14:editId="6D0DCCDB">
            <wp:extent cx="3794166" cy="94408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20929" b="7712"/>
                    <a:stretch/>
                  </pic:blipFill>
                  <pic:spPr bwMode="auto">
                    <a:xfrm>
                      <a:off x="0" y="0"/>
                      <a:ext cx="3801094" cy="945812"/>
                    </a:xfrm>
                    <a:prstGeom prst="rect">
                      <a:avLst/>
                    </a:prstGeom>
                    <a:ln>
                      <a:noFill/>
                    </a:ln>
                    <a:extLst>
                      <a:ext uri="{53640926-AAD7-44D8-BBD7-CCE9431645EC}">
                        <a14:shadowObscured xmlns:a14="http://schemas.microsoft.com/office/drawing/2010/main"/>
                      </a:ext>
                    </a:extLst>
                  </pic:spPr>
                </pic:pic>
              </a:graphicData>
            </a:graphic>
          </wp:inline>
        </w:drawing>
      </w:r>
    </w:p>
    <w:p w:rsidR="00100BF7" w:rsidRPr="00116A0E" w:rsidRDefault="00100BF7" w:rsidP="00034265">
      <w:pPr>
        <w:spacing w:before="100" w:beforeAutospacing="1" w:after="100" w:afterAutospacing="1" w:line="240" w:lineRule="auto"/>
        <w:rPr>
          <w:noProof/>
        </w:rPr>
      </w:pPr>
      <w:r w:rsidRPr="00116A0E">
        <w:rPr>
          <w:noProof/>
        </w:rPr>
        <w:drawing>
          <wp:inline distT="0" distB="0" distL="0" distR="0" wp14:anchorId="0F218859" wp14:editId="6DF9258C">
            <wp:extent cx="4025735" cy="86760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42496" cy="871216"/>
                    </a:xfrm>
                    <a:prstGeom prst="rect">
                      <a:avLst/>
                    </a:prstGeom>
                  </pic:spPr>
                </pic:pic>
              </a:graphicData>
            </a:graphic>
          </wp:inline>
        </w:drawing>
      </w:r>
      <w:r w:rsidRPr="00116A0E">
        <w:rPr>
          <w:noProof/>
        </w:rPr>
        <w:t xml:space="preserve"> </w:t>
      </w:r>
      <w:r w:rsidRPr="00116A0E">
        <w:rPr>
          <w:noProof/>
        </w:rPr>
        <w:drawing>
          <wp:inline distT="0" distB="0" distL="0" distR="0" wp14:anchorId="1A8DAC74" wp14:editId="0B0117F3">
            <wp:extent cx="3918857" cy="76185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8964" cy="769648"/>
                    </a:xfrm>
                    <a:prstGeom prst="rect">
                      <a:avLst/>
                    </a:prstGeom>
                  </pic:spPr>
                </pic:pic>
              </a:graphicData>
            </a:graphic>
          </wp:inline>
        </w:drawing>
      </w:r>
    </w:p>
    <w:p w:rsidR="00874CDC" w:rsidRPr="00116A0E" w:rsidRDefault="00874CDC" w:rsidP="00034265">
      <w:pPr>
        <w:spacing w:before="100" w:beforeAutospacing="1" w:after="100" w:afterAutospacing="1" w:line="240" w:lineRule="auto"/>
        <w:rPr>
          <w:noProof/>
        </w:rPr>
      </w:pPr>
    </w:p>
    <w:p w:rsidR="00183781" w:rsidRPr="00116A0E" w:rsidRDefault="00AB48B5" w:rsidP="007503B2">
      <w:pPr>
        <w:pStyle w:val="Heading2"/>
      </w:pPr>
      <w:r w:rsidRPr="00116A0E">
        <w:rPr>
          <w:lang w:val="en-US"/>
        </w:rPr>
        <w:t>3</w:t>
      </w:r>
      <w:r w:rsidRPr="00116A0E">
        <w:rPr>
          <w:vertAlign w:val="superscript"/>
          <w:lang w:val="en-US"/>
        </w:rPr>
        <w:t>rd</w:t>
      </w:r>
      <w:r w:rsidRPr="00116A0E">
        <w:rPr>
          <w:lang w:val="en-US"/>
        </w:rPr>
        <w:t xml:space="preserve"> row)</w:t>
      </w:r>
      <w:r w:rsidR="00183781" w:rsidRPr="00116A0E">
        <w:t xml:space="preserve"> Discussing social issues</w:t>
      </w:r>
      <w:r w:rsidR="007503B2" w:rsidRPr="00116A0E">
        <w:t xml:space="preserve"> – the crimes, esp, the gun crimes </w:t>
      </w:r>
    </w:p>
    <w:p w:rsidR="00183781" w:rsidRPr="00116A0E" w:rsidRDefault="00183781" w:rsidP="007503B2">
      <w:r w:rsidRPr="00116A0E">
        <w:t xml:space="preserve">Two friends of yours were recently robbed </w:t>
      </w:r>
      <w:r w:rsidRPr="00116A0E">
        <w:rPr>
          <w:b/>
          <w:highlight w:val="yellow"/>
          <w:u w:val="single"/>
        </w:rPr>
        <w:t>at gunpoint</w:t>
      </w:r>
      <w:r w:rsidR="000A2EEF" w:rsidRPr="00116A0E">
        <w:rPr>
          <w:b/>
          <w:highlight w:val="yellow"/>
          <w:u w:val="single"/>
        </w:rPr>
        <w:t xml:space="preserve"> (</w:t>
      </w:r>
      <w:r w:rsidR="000A2EEF" w:rsidRPr="00116A0E">
        <w:rPr>
          <w:b/>
          <w:highlight w:val="yellow"/>
          <w:u w:val="single"/>
        </w:rPr>
        <w:t>在枪口威胁下</w:t>
      </w:r>
      <w:r w:rsidR="000A2EEF" w:rsidRPr="00116A0E">
        <w:rPr>
          <w:b/>
          <w:highlight w:val="yellow"/>
          <w:u w:val="single"/>
        </w:rPr>
        <w:t>)</w:t>
      </w:r>
      <w:r w:rsidRPr="00116A0E">
        <w:t xml:space="preserve"> in their home. You and your friend are discussing gun crime. He believes that everyone should be free to carry guns. You disagree. Oppose his viewpoint. </w:t>
      </w:r>
    </w:p>
    <w:p w:rsidR="000A2EEF" w:rsidRPr="00116A0E" w:rsidRDefault="000A2EEF" w:rsidP="000A2EEF">
      <w:r w:rsidRPr="00116A0E">
        <w:t xml:space="preserve">gunpoint /ˈɡʌnˌpɔɪnt/ [ at </w:t>
      </w:r>
      <w:proofErr w:type="gramStart"/>
      <w:r w:rsidRPr="00116A0E">
        <w:t>gunpoint ]</w:t>
      </w:r>
      <w:proofErr w:type="gramEnd"/>
      <w:r w:rsidRPr="00116A0E">
        <w:t xml:space="preserve"> If you are held at gunpoint, someone is threatening to shoot and kill you if you do not obey them. </w:t>
      </w:r>
      <w:r w:rsidRPr="00116A0E">
        <w:rPr>
          <w:rFonts w:hint="eastAsia"/>
        </w:rPr>
        <w:t>在枪口威胁下</w:t>
      </w:r>
      <w:r w:rsidRPr="00116A0E">
        <w:rPr>
          <w:rFonts w:hint="eastAsia"/>
        </w:rPr>
        <w:t xml:space="preserve"> e.g. </w:t>
      </w:r>
      <w:r w:rsidRPr="00116A0E">
        <w:t xml:space="preserve">She and her two daughters were held at gunpoint by a gang who burst into their home. </w:t>
      </w:r>
      <w:r w:rsidRPr="00116A0E">
        <w:rPr>
          <w:rFonts w:hint="eastAsia"/>
        </w:rPr>
        <w:t>她和她的两个女儿被一伙闯入家中的歹徒持枪挟持</w:t>
      </w:r>
    </w:p>
    <w:p w:rsidR="004806FF" w:rsidRPr="00116A0E" w:rsidRDefault="009538A5" w:rsidP="004806FF">
      <w:pPr>
        <w:pStyle w:val="Heading2"/>
      </w:pPr>
      <w:r>
        <w:t>done</w:t>
      </w:r>
      <w:r w:rsidR="004806FF" w:rsidRPr="00116A0E">
        <w:t xml:space="preserve"> mp3) </w:t>
      </w:r>
      <w:proofErr w:type="gramStart"/>
      <w:r w:rsidR="004806FF" w:rsidRPr="00116A0E">
        <w:t>video</w:t>
      </w:r>
      <w:r w:rsidR="00AD69E1">
        <w:t>)  “</w:t>
      </w:r>
      <w:proofErr w:type="gramEnd"/>
      <w:r w:rsidR="00AD69E1">
        <w:t xml:space="preserve">gun crime” </w:t>
      </w:r>
      <w:r w:rsidR="00D054D0">
        <w:t>, a serious “social issue” in U.S.</w:t>
      </w:r>
    </w:p>
    <w:p w:rsidR="00215EF0" w:rsidRPr="00116A0E" w:rsidRDefault="00770C6C" w:rsidP="00215EF0">
      <w:pPr>
        <w:rPr>
          <w:lang w:val="en-US"/>
        </w:rPr>
      </w:pPr>
      <w:r w:rsidRPr="00116A0E">
        <w:rPr>
          <w:noProof/>
        </w:rPr>
        <w:drawing>
          <wp:inline distT="0" distB="0" distL="0" distR="0" wp14:anchorId="066715ED" wp14:editId="0B358DC7">
            <wp:extent cx="3841845" cy="225848"/>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82635" cy="234125"/>
                    </a:xfrm>
                    <a:prstGeom prst="rect">
                      <a:avLst/>
                    </a:prstGeom>
                  </pic:spPr>
                </pic:pic>
              </a:graphicData>
            </a:graphic>
          </wp:inline>
        </w:drawing>
      </w:r>
    </w:p>
    <w:p w:rsidR="00181158" w:rsidRDefault="00181158" w:rsidP="00215EF0">
      <w:pPr>
        <w:rPr>
          <w:lang w:val="en-US"/>
        </w:rPr>
      </w:pPr>
      <w:r>
        <w:rPr>
          <w:lang w:val="en-US"/>
        </w:rPr>
        <w:br w:type="page"/>
      </w:r>
    </w:p>
    <w:p w:rsidR="00215EF0" w:rsidRPr="00116A0E" w:rsidRDefault="00215EF0" w:rsidP="00215EF0">
      <w:pPr>
        <w:rPr>
          <w:lang w:val="en-US"/>
        </w:rPr>
      </w:pPr>
    </w:p>
    <w:p w:rsidR="00C65A42" w:rsidRPr="00116A0E" w:rsidRDefault="00AE3572" w:rsidP="00C65A42">
      <w:pPr>
        <w:pStyle w:val="Heading1"/>
      </w:pPr>
      <w:r w:rsidRPr="00116A0E">
        <w:t xml:space="preserve">Part </w:t>
      </w:r>
      <w:proofErr w:type="gramStart"/>
      <w:r w:rsidRPr="00116A0E">
        <w:t>4</w:t>
      </w:r>
      <w:r w:rsidR="001264A4" w:rsidRPr="00116A0E">
        <w:t xml:space="preserve"> </w:t>
      </w:r>
      <w:r w:rsidR="00920E06" w:rsidRPr="00116A0E">
        <w:t>)</w:t>
      </w:r>
      <w:proofErr w:type="gramEnd"/>
      <w:r w:rsidR="002E05BF" w:rsidRPr="00116A0E">
        <w:t xml:space="preserve"> </w:t>
      </w:r>
      <w:r w:rsidR="00846276" w:rsidRPr="00116A0E">
        <w:t xml:space="preserve"> N</w:t>
      </w:r>
      <w:r w:rsidR="006E70CC" w:rsidRPr="00116A0E">
        <w:t>ewspaper</w:t>
      </w:r>
    </w:p>
    <w:p w:rsidR="00BD3DEB" w:rsidRDefault="00BD3DEB" w:rsidP="00BD3DEB">
      <w:pPr>
        <w:pStyle w:val="Heading2"/>
        <w:rPr>
          <w:lang w:val="en-US"/>
        </w:rPr>
      </w:pPr>
      <w:proofErr w:type="gramStart"/>
      <w:r w:rsidRPr="00116A0E">
        <w:rPr>
          <w:lang w:val="en-US"/>
        </w:rPr>
        <w:t>Stop)  Lexical</w:t>
      </w:r>
      <w:proofErr w:type="gramEnd"/>
      <w:r w:rsidRPr="00116A0E">
        <w:rPr>
          <w:lang w:val="en-US"/>
        </w:rPr>
        <w:t xml:space="preserve"> resource</w:t>
      </w:r>
    </w:p>
    <w:p w:rsidR="007929D7" w:rsidRPr="007929D7" w:rsidRDefault="007929D7" w:rsidP="007929D7">
      <w:pPr>
        <w:rPr>
          <w:lang w:val="en-US"/>
        </w:rPr>
      </w:pPr>
    </w:p>
    <w:p w:rsidR="007929D7" w:rsidRPr="007929D7" w:rsidRDefault="00831753" w:rsidP="002462ED">
      <w:pPr>
        <w:pStyle w:val="ListParagraph"/>
        <w:numPr>
          <w:ilvl w:val="0"/>
          <w:numId w:val="25"/>
        </w:numPr>
        <w:ind w:left="0"/>
      </w:pPr>
      <w:r w:rsidRPr="007929D7">
        <w:rPr>
          <w:rFonts w:ascii="Times New Roman" w:eastAsia="Times New Roman" w:hAnsi="Times New Roman" w:cs="Times New Roman"/>
          <w:b/>
          <w:bCs/>
          <w:sz w:val="24"/>
          <w:szCs w:val="24"/>
          <w:highlight w:val="yellow"/>
          <w:u w:val="single"/>
        </w:rPr>
        <w:t>Feature</w:t>
      </w:r>
      <w:r w:rsidRPr="007929D7">
        <w:rPr>
          <w:rFonts w:ascii="Times New Roman" w:eastAsia="Times New Roman" w:hAnsi="Times New Roman" w:cs="Times New Roman"/>
          <w:b/>
          <w:bCs/>
          <w:sz w:val="24"/>
          <w:szCs w:val="24"/>
          <w:highlight w:val="yellow"/>
        </w:rPr>
        <w:t xml:space="preserve"> article = “soft” news</w:t>
      </w:r>
      <w:r w:rsidRPr="007929D7">
        <w:rPr>
          <w:rFonts w:ascii="Times New Roman" w:eastAsia="Times New Roman" w:hAnsi="Times New Roman" w:cs="Times New Roman"/>
          <w:b/>
          <w:bCs/>
          <w:sz w:val="24"/>
          <w:szCs w:val="24"/>
        </w:rPr>
        <w:t xml:space="preserve">, </w:t>
      </w:r>
      <w:r w:rsidR="007929D7" w:rsidRPr="007929D7">
        <w:rPr>
          <w:rFonts w:ascii="Times New Roman" w:eastAsia="Times New Roman" w:hAnsi="Times New Roman" w:cs="Times New Roman"/>
          <w:sz w:val="24"/>
          <w:szCs w:val="24"/>
        </w:rPr>
        <w:t>Feature</w:t>
      </w:r>
      <w:r w:rsidR="007929D7" w:rsidRPr="007929D7">
        <w:rPr>
          <w:rFonts w:asciiTheme="minorEastAsia" w:hAnsiTheme="minorEastAsia" w:cs="Times New Roman" w:hint="eastAsia"/>
          <w:sz w:val="24"/>
          <w:szCs w:val="24"/>
        </w:rPr>
        <w:t>s/feature article</w:t>
      </w:r>
      <w:r w:rsidRPr="007929D7">
        <w:rPr>
          <w:rFonts w:ascii="Times New Roman" w:eastAsia="Times New Roman" w:hAnsi="Times New Roman" w:cs="Times New Roman"/>
          <w:sz w:val="24"/>
          <w:szCs w:val="24"/>
        </w:rPr>
        <w:t xml:space="preserve"> are also known as 'soft' news. This might be an article about a local celebrity or upcoming event. =&gt; tabloid V.S. broadsheet</w:t>
      </w:r>
      <w:r w:rsidR="007929D7">
        <w:rPr>
          <w:rFonts w:ascii="Times New Roman" w:eastAsia="Times New Roman" w:hAnsi="Times New Roman" w:cs="Times New Roman"/>
          <w:sz w:val="24"/>
          <w:szCs w:val="24"/>
        </w:rPr>
        <w:br/>
      </w:r>
    </w:p>
    <w:p w:rsidR="00372118" w:rsidRPr="007929D7" w:rsidRDefault="00372118" w:rsidP="002462ED">
      <w:pPr>
        <w:pStyle w:val="ListParagraph"/>
        <w:numPr>
          <w:ilvl w:val="0"/>
          <w:numId w:val="25"/>
        </w:numPr>
        <w:ind w:left="0"/>
        <w:rPr>
          <w:rFonts w:ascii="Times New Roman" w:eastAsia="Times New Roman" w:hAnsi="Times New Roman" w:cs="Times New Roman"/>
          <w:b/>
          <w:bCs/>
          <w:sz w:val="24"/>
          <w:szCs w:val="24"/>
          <w:highlight w:val="yellow"/>
        </w:rPr>
      </w:pPr>
      <w:r w:rsidRPr="007929D7">
        <w:rPr>
          <w:rFonts w:ascii="Times New Roman" w:eastAsia="Times New Roman" w:hAnsi="Times New Roman" w:cs="Times New Roman"/>
          <w:b/>
          <w:bCs/>
          <w:sz w:val="24"/>
          <w:szCs w:val="24"/>
          <w:highlight w:val="yellow"/>
          <w:u w:val="single"/>
        </w:rPr>
        <w:t>enough is enough</w:t>
      </w:r>
      <w:r w:rsidRPr="007929D7">
        <w:rPr>
          <w:rFonts w:ascii="Times New Roman" w:eastAsia="Times New Roman" w:hAnsi="Times New Roman" w:cs="Times New Roman"/>
          <w:b/>
          <w:bCs/>
          <w:sz w:val="24"/>
          <w:szCs w:val="24"/>
          <w:highlight w:val="yellow"/>
        </w:rPr>
        <w:t xml:space="preserve"> (</w:t>
      </w:r>
      <w:r w:rsidRPr="007929D7">
        <w:rPr>
          <w:rFonts w:ascii="SimSun" w:eastAsia="SimSun" w:hAnsi="SimSun" w:cs="SimSun" w:hint="eastAsia"/>
          <w:b/>
          <w:bCs/>
          <w:sz w:val="24"/>
          <w:szCs w:val="24"/>
          <w:highlight w:val="yellow"/>
        </w:rPr>
        <w:t>够了；适可而止</w:t>
      </w:r>
      <w:r w:rsidRPr="007929D7">
        <w:rPr>
          <w:rFonts w:ascii="Times New Roman" w:eastAsia="Times New Roman" w:hAnsi="Times New Roman" w:cs="Times New Roman"/>
          <w:b/>
          <w:bCs/>
          <w:sz w:val="24"/>
          <w:szCs w:val="24"/>
          <w:highlight w:val="yellow"/>
        </w:rPr>
        <w:t>)</w:t>
      </w:r>
    </w:p>
    <w:p w:rsidR="00372118" w:rsidRPr="00B541B7" w:rsidRDefault="007929D7" w:rsidP="00B541B7">
      <w:r>
        <w:t xml:space="preserve">e.g. </w:t>
      </w:r>
      <w:r w:rsidR="00372118" w:rsidRPr="00B541B7">
        <w:t>I don't mind good, clean fun, but </w:t>
      </w:r>
      <w:r w:rsidR="00372118" w:rsidRPr="007929D7">
        <w:rPr>
          <w:rFonts w:ascii="Times New Roman" w:eastAsia="Times New Roman" w:hAnsi="Times New Roman" w:cs="Times New Roman"/>
          <w:b/>
          <w:bCs/>
          <w:sz w:val="24"/>
          <w:szCs w:val="24"/>
          <w:highlight w:val="yellow"/>
          <w:u w:val="single"/>
        </w:rPr>
        <w:t>enough is enough</w:t>
      </w:r>
      <w:r w:rsidR="00372118" w:rsidRPr="00B541B7">
        <w:t>.  </w:t>
      </w:r>
      <w:r>
        <w:t xml:space="preserve"> </w:t>
      </w:r>
      <w:r w:rsidR="00372118" w:rsidRPr="00B541B7">
        <w:rPr>
          <w:rFonts w:hint="eastAsia"/>
        </w:rPr>
        <w:t>我并不介意有趣、健康的玩笑，</w:t>
      </w:r>
      <w:r w:rsidR="00372118" w:rsidRPr="00B541B7">
        <w:t> </w:t>
      </w:r>
      <w:r w:rsidR="00372118" w:rsidRPr="00B541B7">
        <w:rPr>
          <w:rFonts w:hint="eastAsia"/>
        </w:rPr>
        <w:t>但要适可而止。</w:t>
      </w:r>
    </w:p>
    <w:p w:rsidR="00372118" w:rsidRDefault="00372118" w:rsidP="00B541B7">
      <w:r w:rsidRPr="00B541B7">
        <w:t>The difference is at some point you say enough is enough. </w:t>
      </w:r>
      <w:r w:rsidRPr="00B541B7">
        <w:rPr>
          <w:rFonts w:hint="eastAsia"/>
        </w:rPr>
        <w:t>不同的是在某些要点上你说足够就够了。</w:t>
      </w:r>
    </w:p>
    <w:p w:rsidR="0073047C" w:rsidRPr="00DC2783" w:rsidRDefault="0073047C" w:rsidP="002462ED">
      <w:pPr>
        <w:pStyle w:val="ListParagraph"/>
        <w:numPr>
          <w:ilvl w:val="0"/>
          <w:numId w:val="25"/>
        </w:numPr>
        <w:ind w:left="0"/>
      </w:pPr>
      <w:r w:rsidRPr="00BC2DA7">
        <w:rPr>
          <w:rFonts w:ascii="Microsoft YaHei" w:eastAsia="Microsoft YaHei" w:hAnsi="Microsoft YaHei" w:cs="Microsoft YaHei" w:hint="eastAsia"/>
          <w:color w:val="000000"/>
        </w:rPr>
        <w:t>公正的：不偏见</w:t>
      </w:r>
      <w:r w:rsidRPr="00BC2DA7">
        <w:rPr>
          <w:rFonts w:ascii="Calibri" w:eastAsia="Times New Roman" w:hAnsi="Calibri" w:cs="Times New Roman"/>
          <w:color w:val="000000"/>
        </w:rPr>
        <w:t xml:space="preserve"> </w:t>
      </w:r>
      <w:r w:rsidR="00DC2783">
        <w:rPr>
          <w:rFonts w:ascii="Calibri" w:eastAsia="Times New Roman" w:hAnsi="Calibri" w:cs="Times New Roman"/>
          <w:color w:val="000000"/>
        </w:rPr>
        <w:t>/</w:t>
      </w:r>
      <w:r w:rsidR="00DC2783">
        <w:rPr>
          <w:rFonts w:ascii="Calibri" w:hAnsi="Calibri" w:cs="Times New Roman" w:hint="eastAsia"/>
          <w:color w:val="000000"/>
        </w:rPr>
        <w:t>不偏不倚的</w:t>
      </w:r>
      <w:r w:rsidR="00DC2783">
        <w:rPr>
          <w:rFonts w:ascii="Calibri" w:hAnsi="Calibri" w:cs="Times New Roman"/>
          <w:color w:val="000000"/>
          <w:lang w:val="en-US"/>
        </w:rPr>
        <w:t xml:space="preserve"> </w:t>
      </w:r>
      <w:r w:rsidRPr="00BC2DA7">
        <w:rPr>
          <w:rFonts w:ascii="Calibri" w:eastAsia="Times New Roman" w:hAnsi="Calibri" w:cs="Times New Roman"/>
          <w:color w:val="000000"/>
        </w:rPr>
        <w:t xml:space="preserve"> </w:t>
      </w:r>
      <w:r w:rsidR="00BB445F">
        <w:rPr>
          <w:rFonts w:ascii="Calibri" w:eastAsia="Times New Roman" w:hAnsi="Calibri" w:cs="Times New Roman"/>
          <w:color w:val="000000"/>
        </w:rPr>
        <w:t>impartial = unbiased = candid</w:t>
      </w:r>
    </w:p>
    <w:tbl>
      <w:tblPr>
        <w:tblStyle w:val="TableGrid"/>
        <w:tblW w:w="9776" w:type="dxa"/>
        <w:tblLook w:val="04A0" w:firstRow="1" w:lastRow="0" w:firstColumn="1" w:lastColumn="0" w:noHBand="0" w:noVBand="1"/>
      </w:tblPr>
      <w:tblGrid>
        <w:gridCol w:w="1271"/>
        <w:gridCol w:w="8505"/>
      </w:tblGrid>
      <w:tr w:rsidR="00DC2783" w:rsidTr="004F1270">
        <w:tc>
          <w:tcPr>
            <w:tcW w:w="1271" w:type="dxa"/>
          </w:tcPr>
          <w:p w:rsidR="00DC2783" w:rsidRDefault="00DC2783" w:rsidP="00DC2783">
            <w:r w:rsidRPr="00116A0E">
              <w:t>impartial</w:t>
            </w:r>
          </w:p>
        </w:tc>
        <w:tc>
          <w:tcPr>
            <w:tcW w:w="8505" w:type="dxa"/>
          </w:tcPr>
          <w:p w:rsidR="00DC2783" w:rsidRPr="00116A0E" w:rsidRDefault="00DC2783" w:rsidP="00DC2783">
            <w:r w:rsidRPr="00116A0E">
              <w:t>impartial /ɪmˈpɑːʃəl</w:t>
            </w:r>
            <w:proofErr w:type="gramStart"/>
            <w:r w:rsidRPr="00116A0E">
              <w:t>/  =</w:t>
            </w:r>
            <w:proofErr w:type="gramEnd"/>
            <w:r w:rsidRPr="00116A0E">
              <w:t xml:space="preserve"> unbiased </w:t>
            </w:r>
            <w:r w:rsidRPr="00116A0E">
              <w:rPr>
                <w:rFonts w:hint="eastAsia"/>
              </w:rPr>
              <w:t>公正的；不偏不倚的</w:t>
            </w:r>
          </w:p>
          <w:p w:rsidR="00DC2783" w:rsidRDefault="00DC2783" w:rsidP="00DC2783">
            <w:r w:rsidRPr="00116A0E">
              <w:t xml:space="preserve">1.ADJ Someone who is impartial is not directly involved in a particular </w:t>
            </w:r>
            <w:proofErr w:type="gramStart"/>
            <w:r w:rsidRPr="00116A0E">
              <w:t>situation, and</w:t>
            </w:r>
            <w:proofErr w:type="gramEnd"/>
            <w:r w:rsidRPr="00116A0E">
              <w:t xml:space="preserve"> is therefore able to give a fair opinion or decision about it. </w:t>
            </w:r>
            <w:r w:rsidRPr="00116A0E">
              <w:rPr>
                <w:rFonts w:hint="eastAsia"/>
              </w:rPr>
              <w:t>公正的</w:t>
            </w:r>
            <w:r>
              <w:rPr>
                <w:rFonts w:hint="eastAsia"/>
              </w:rPr>
              <w:t xml:space="preserve">  </w:t>
            </w:r>
          </w:p>
          <w:p w:rsidR="00DC2783" w:rsidRDefault="00DC2783" w:rsidP="00DC2783">
            <w:r>
              <w:rPr>
                <w:rFonts w:hint="eastAsia"/>
              </w:rPr>
              <w:t>e.g.</w:t>
            </w:r>
            <w:r>
              <w:t xml:space="preserve"> </w:t>
            </w:r>
            <w:r w:rsidRPr="00116A0E">
              <w:t>Career counsellors offer impartial</w:t>
            </w:r>
            <w:r>
              <w:t>/unbiased</w:t>
            </w:r>
            <w:r w:rsidRPr="00116A0E">
              <w:t xml:space="preserve"> advice, guidance and information to all pupils.</w:t>
            </w:r>
            <w:r>
              <w:rPr>
                <w:rFonts w:hint="eastAsia"/>
              </w:rPr>
              <w:t xml:space="preserve"> </w:t>
            </w:r>
            <w:r w:rsidRPr="00116A0E">
              <w:rPr>
                <w:rFonts w:hint="eastAsia"/>
              </w:rPr>
              <w:t>提供无偏见的建议、指导和信息。</w:t>
            </w:r>
          </w:p>
          <w:p w:rsidR="00DC2783" w:rsidRPr="00116A0E" w:rsidRDefault="00DC2783" w:rsidP="00DC2783">
            <w:r>
              <w:rPr>
                <w:rFonts w:hint="eastAsia"/>
              </w:rPr>
              <w:t xml:space="preserve"> </w:t>
            </w:r>
            <w:r w:rsidRPr="00116A0E">
              <w:t>e.g. I believe it is in the public interest for reporters to be as unbiased and impartial as possible.</w:t>
            </w:r>
          </w:p>
          <w:p w:rsidR="00DC2783" w:rsidRPr="00116A0E" w:rsidRDefault="00DC2783" w:rsidP="00DC2783">
            <w:r w:rsidRPr="00116A0E">
              <w:t>2</w:t>
            </w:r>
            <w:r>
              <w:t xml:space="preserve">.N) </w:t>
            </w:r>
            <w:r w:rsidRPr="00116A0E">
              <w:rPr>
                <w:rFonts w:hint="eastAsia"/>
              </w:rPr>
              <w:t>公正</w:t>
            </w:r>
            <w:r w:rsidRPr="00116A0E">
              <w:t xml:space="preserve"> </w:t>
            </w:r>
            <w:r w:rsidRPr="00C91195">
              <w:rPr>
                <w:b/>
              </w:rPr>
              <w:t xml:space="preserve">impartiality </w:t>
            </w:r>
            <w:proofErr w:type="gramStart"/>
            <w:r w:rsidRPr="00C91195">
              <w:rPr>
                <w:rFonts w:ascii="Lucida Sans Unicode" w:hAnsi="Lucida Sans Unicode" w:cs="Lucida Sans Unicode"/>
                <w:b/>
                <w:color w:val="666666"/>
                <w:sz w:val="17"/>
                <w:szCs w:val="17"/>
                <w:shd w:val="clear" w:color="auto" w:fill="F2F2F2"/>
              </w:rPr>
              <w:t>[,ɪmpɑrʃɪ'æləti</w:t>
            </w:r>
            <w:proofErr w:type="gramEnd"/>
            <w:r w:rsidRPr="00C91195">
              <w:rPr>
                <w:rFonts w:ascii="Lucida Sans Unicode" w:hAnsi="Lucida Sans Unicode" w:cs="Lucida Sans Unicode"/>
                <w:b/>
                <w:color w:val="666666"/>
                <w:sz w:val="17"/>
                <w:szCs w:val="17"/>
                <w:shd w:val="clear" w:color="auto" w:fill="F2F2F2"/>
              </w:rPr>
              <w:t xml:space="preserve">] </w:t>
            </w:r>
            <w:r w:rsidRPr="00C91195">
              <w:rPr>
                <w:b/>
              </w:rPr>
              <w:t>= fairness</w:t>
            </w:r>
            <w:r>
              <w:t xml:space="preserve"> e.g. </w:t>
            </w:r>
            <w:r w:rsidRPr="00116A0E">
              <w:t>..a justice system lacking impartiality by democratic standards.</w:t>
            </w:r>
          </w:p>
          <w:p w:rsidR="00DC2783" w:rsidRPr="00116A0E" w:rsidRDefault="00DC2783" w:rsidP="00DC2783">
            <w:r w:rsidRPr="00116A0E">
              <w:t>…</w:t>
            </w:r>
            <w:r w:rsidRPr="00116A0E">
              <w:rPr>
                <w:rFonts w:hint="eastAsia"/>
              </w:rPr>
              <w:t>以民主标准而言缺乏公正性的司法体系。</w:t>
            </w:r>
          </w:p>
          <w:p w:rsidR="00DC2783" w:rsidRDefault="00DC2783" w:rsidP="00DC2783"/>
        </w:tc>
      </w:tr>
      <w:tr w:rsidR="00DC2783" w:rsidTr="004F1270">
        <w:tc>
          <w:tcPr>
            <w:tcW w:w="1271" w:type="dxa"/>
          </w:tcPr>
          <w:p w:rsidR="00DC2783" w:rsidRDefault="00DC2783" w:rsidP="00DC2783">
            <w:r>
              <w:t>Unbiased</w:t>
            </w:r>
          </w:p>
          <w:p w:rsidR="009C124F" w:rsidRDefault="009C124F" w:rsidP="00DC2783"/>
        </w:tc>
        <w:tc>
          <w:tcPr>
            <w:tcW w:w="8505" w:type="dxa"/>
          </w:tcPr>
          <w:p w:rsidR="00DC2783" w:rsidRDefault="00DC2783" w:rsidP="00DC2783"/>
        </w:tc>
      </w:tr>
      <w:tr w:rsidR="009C124F" w:rsidTr="004F1270">
        <w:tc>
          <w:tcPr>
            <w:tcW w:w="1271" w:type="dxa"/>
            <w:vMerge w:val="restart"/>
          </w:tcPr>
          <w:p w:rsidR="009C124F" w:rsidRDefault="009C124F" w:rsidP="00DC2783"/>
          <w:p w:rsidR="009C124F" w:rsidRDefault="009C124F" w:rsidP="00DC2783"/>
          <w:p w:rsidR="009C124F" w:rsidRDefault="009C124F" w:rsidP="00DC2783"/>
          <w:p w:rsidR="009C124F" w:rsidRDefault="009C124F" w:rsidP="00DC2783"/>
          <w:p w:rsidR="009C124F" w:rsidRDefault="009C124F" w:rsidP="00DC2783"/>
          <w:p w:rsidR="009C124F" w:rsidRDefault="009C124F" w:rsidP="00DC2783"/>
          <w:p w:rsidR="009C124F" w:rsidRDefault="009C124F" w:rsidP="00DC2783"/>
          <w:p w:rsidR="009C124F" w:rsidRDefault="009C124F" w:rsidP="00DC2783">
            <w:r>
              <w:t>candid</w:t>
            </w:r>
          </w:p>
        </w:tc>
        <w:tc>
          <w:tcPr>
            <w:tcW w:w="8505" w:type="dxa"/>
          </w:tcPr>
          <w:p w:rsidR="009C124F" w:rsidRDefault="009C124F" w:rsidP="00DC2783">
            <w:pPr>
              <w:rPr>
                <w:rFonts w:ascii="Calibri" w:eastAsia="Times New Roman" w:hAnsi="Calibri" w:cs="Times New Roman"/>
                <w:color w:val="000000"/>
              </w:rPr>
            </w:pPr>
            <w:r w:rsidRPr="00BC2DA7">
              <w:rPr>
                <w:rFonts w:ascii="Microsoft YaHei" w:eastAsia="Microsoft YaHei" w:hAnsi="Microsoft YaHei" w:cs="Microsoft YaHei" w:hint="eastAsia"/>
                <w:color w:val="000000"/>
              </w:rPr>
              <w:t>公正的：不偏见</w:t>
            </w:r>
            <w:r w:rsidRPr="00BC2DA7">
              <w:rPr>
                <w:rFonts w:ascii="Calibri" w:eastAsia="Times New Roman" w:hAnsi="Calibri" w:cs="Times New Roman"/>
                <w:color w:val="000000"/>
              </w:rPr>
              <w:t xml:space="preserve">  Free from prejudice and bias; </w:t>
            </w:r>
            <w:r>
              <w:rPr>
                <w:rFonts w:ascii="Calibri" w:eastAsia="Times New Roman" w:hAnsi="Calibri" w:cs="Times New Roman"/>
                <w:color w:val="000000"/>
              </w:rPr>
              <w:t xml:space="preserve">candid = </w:t>
            </w:r>
            <w:r w:rsidRPr="00BC2DA7">
              <w:rPr>
                <w:rFonts w:ascii="Calibri" w:eastAsia="Times New Roman" w:hAnsi="Calibri" w:cs="Times New Roman"/>
                <w:color w:val="000000"/>
              </w:rPr>
              <w:t xml:space="preserve">impartial and fair  </w:t>
            </w:r>
          </w:p>
          <w:p w:rsidR="009C124F" w:rsidRDefault="009C124F" w:rsidP="00DC2783">
            <w:pPr>
              <w:rPr>
                <w:rFonts w:ascii="Calibri" w:eastAsia="Times New Roman" w:hAnsi="Calibri" w:cs="Times New Roman"/>
                <w:color w:val="000000"/>
              </w:rPr>
            </w:pPr>
            <w:r w:rsidRPr="00BC2DA7">
              <w:rPr>
                <w:rFonts w:ascii="Calibri" w:eastAsia="Times New Roman" w:hAnsi="Calibri" w:cs="Times New Roman"/>
                <w:color w:val="000000"/>
              </w:rPr>
              <w:t>[candid judgement</w:t>
            </w:r>
            <w:r w:rsidRPr="00BC2DA7">
              <w:rPr>
                <w:rFonts w:ascii="Microsoft YaHei" w:eastAsia="Microsoft YaHei" w:hAnsi="Microsoft YaHei" w:cs="Microsoft YaHei" w:hint="eastAsia"/>
                <w:color w:val="000000"/>
              </w:rPr>
              <w:t>公正的裁决</w:t>
            </w:r>
            <w:r w:rsidRPr="00BC2DA7">
              <w:rPr>
                <w:rFonts w:ascii="Calibri" w:eastAsia="Times New Roman" w:hAnsi="Calibri" w:cs="Times New Roman"/>
                <w:color w:val="000000"/>
              </w:rPr>
              <w:t>; candid feedback</w:t>
            </w:r>
            <w:r w:rsidRPr="00BC2DA7">
              <w:rPr>
                <w:rFonts w:ascii="Microsoft YaHei" w:eastAsia="Microsoft YaHei" w:hAnsi="Microsoft YaHei" w:cs="Microsoft YaHei" w:hint="eastAsia"/>
                <w:color w:val="000000"/>
              </w:rPr>
              <w:t>公正的反馈</w:t>
            </w:r>
            <w:r w:rsidRPr="00BC2DA7">
              <w:rPr>
                <w:rFonts w:ascii="Calibri" w:eastAsia="Times New Roman" w:hAnsi="Calibri" w:cs="Times New Roman"/>
                <w:color w:val="000000"/>
              </w:rPr>
              <w:t xml:space="preserve">]  </w:t>
            </w:r>
          </w:p>
          <w:p w:rsidR="009C124F" w:rsidRDefault="009C124F" w:rsidP="00DC2783">
            <w:pPr>
              <w:rPr>
                <w:rFonts w:ascii="Calibri" w:eastAsia="Times New Roman" w:hAnsi="Calibri" w:cs="Times New Roman"/>
                <w:color w:val="000000"/>
              </w:rPr>
            </w:pPr>
            <w:r w:rsidRPr="00BC2DA7">
              <w:rPr>
                <w:rFonts w:ascii="Calibri" w:eastAsia="Times New Roman" w:hAnsi="Calibri" w:cs="Times New Roman"/>
                <w:color w:val="000000"/>
              </w:rPr>
              <w:t xml:space="preserve">eg </w:t>
            </w:r>
            <w:proofErr w:type="gramStart"/>
            <w:r w:rsidRPr="00BC2DA7">
              <w:rPr>
                <w:rFonts w:ascii="Calibri" w:eastAsia="Times New Roman" w:hAnsi="Calibri" w:cs="Times New Roman"/>
                <w:color w:val="000000"/>
              </w:rPr>
              <w:t>In</w:t>
            </w:r>
            <w:proofErr w:type="gramEnd"/>
            <w:r w:rsidRPr="00BC2DA7">
              <w:rPr>
                <w:rFonts w:ascii="Calibri" w:eastAsia="Times New Roman" w:hAnsi="Calibri" w:cs="Times New Roman"/>
                <w:color w:val="000000"/>
              </w:rPr>
              <w:t xml:space="preserve"> retrospec, it is time to analyze if I possess any of these fatal flaws/defects during my leadership management and ask for </w:t>
            </w:r>
            <w:r w:rsidRPr="002E1950">
              <w:rPr>
                <w:rFonts w:ascii="Calibri" w:eastAsia="Times New Roman" w:hAnsi="Calibri" w:cs="Times New Roman"/>
                <w:b/>
                <w:color w:val="000000"/>
                <w:highlight w:val="yellow"/>
                <w:u w:val="single"/>
              </w:rPr>
              <w:t>candid</w:t>
            </w:r>
            <w:r w:rsidRPr="002E1950">
              <w:rPr>
                <w:rFonts w:ascii="Microsoft YaHei" w:eastAsia="Microsoft YaHei" w:hAnsi="Microsoft YaHei" w:cs="Microsoft YaHei" w:hint="eastAsia"/>
                <w:b/>
                <w:color w:val="000000"/>
                <w:highlight w:val="yellow"/>
                <w:u w:val="single"/>
              </w:rPr>
              <w:t>公正的</w:t>
            </w:r>
            <w:r w:rsidRPr="002E1950">
              <w:rPr>
                <w:rFonts w:ascii="Calibri" w:eastAsia="Times New Roman" w:hAnsi="Calibri" w:cs="Times New Roman"/>
                <w:b/>
                <w:color w:val="000000"/>
                <w:highlight w:val="yellow"/>
                <w:u w:val="single"/>
              </w:rPr>
              <w:t xml:space="preserve"> feedback</w:t>
            </w:r>
            <w:r w:rsidRPr="00BC2DA7">
              <w:rPr>
                <w:rFonts w:ascii="Calibri" w:eastAsia="Times New Roman" w:hAnsi="Calibri" w:cs="Times New Roman"/>
                <w:color w:val="000000"/>
              </w:rPr>
              <w:t xml:space="preserve"> on your performance in these specific areas.      </w:t>
            </w:r>
          </w:p>
          <w:p w:rsidR="009C124F" w:rsidRDefault="009C124F" w:rsidP="00DC2783">
            <w:pPr>
              <w:rPr>
                <w:rFonts w:ascii="Calibri" w:eastAsia="Times New Roman" w:hAnsi="Calibri" w:cs="Times New Roman"/>
                <w:color w:val="000000"/>
              </w:rPr>
            </w:pPr>
            <w:r w:rsidRPr="00BC2DA7">
              <w:rPr>
                <w:rFonts w:ascii="Calibri" w:eastAsia="Times New Roman" w:hAnsi="Calibri" w:cs="Times New Roman"/>
                <w:color w:val="000000"/>
              </w:rPr>
              <w:t xml:space="preserve">eg During the APEC summit, the counterparts Obama and Xi will have </w:t>
            </w:r>
            <w:r w:rsidRPr="002E1950">
              <w:rPr>
                <w:rFonts w:ascii="Calibri" w:eastAsia="Times New Roman" w:hAnsi="Calibri" w:cs="Times New Roman"/>
                <w:b/>
                <w:color w:val="000000"/>
                <w:u w:val="single"/>
              </w:rPr>
              <w:t>"</w:t>
            </w:r>
            <w:r w:rsidRPr="002E1950">
              <w:rPr>
                <w:rFonts w:ascii="Calibri" w:eastAsia="Times New Roman" w:hAnsi="Calibri" w:cs="Times New Roman"/>
                <w:b/>
                <w:color w:val="000000"/>
                <w:highlight w:val="yellow"/>
                <w:u w:val="single"/>
              </w:rPr>
              <w:t>candid</w:t>
            </w:r>
            <w:r w:rsidRPr="002E1950">
              <w:rPr>
                <w:rFonts w:ascii="Microsoft YaHei" w:eastAsia="Microsoft YaHei" w:hAnsi="Microsoft YaHei" w:cs="Microsoft YaHei" w:hint="eastAsia"/>
                <w:b/>
                <w:color w:val="000000"/>
                <w:highlight w:val="yellow"/>
                <w:u w:val="single"/>
              </w:rPr>
              <w:t>公正的坦率的</w:t>
            </w:r>
            <w:r w:rsidRPr="002E1950">
              <w:rPr>
                <w:rFonts w:ascii="Calibri" w:eastAsia="Times New Roman" w:hAnsi="Calibri" w:cs="Times New Roman"/>
                <w:b/>
                <w:color w:val="000000"/>
                <w:highlight w:val="yellow"/>
                <w:u w:val="single"/>
              </w:rPr>
              <w:t xml:space="preserve"> and in-depth conversations</w:t>
            </w:r>
            <w:r w:rsidRPr="002E1950">
              <w:rPr>
                <w:rFonts w:ascii="Calibri" w:eastAsia="Times New Roman" w:hAnsi="Calibri" w:cs="Times New Roman"/>
                <w:b/>
                <w:color w:val="000000"/>
                <w:u w:val="single"/>
              </w:rPr>
              <w:t>"</w:t>
            </w:r>
            <w:r w:rsidRPr="00BC2DA7">
              <w:rPr>
                <w:rFonts w:ascii="Calibri" w:eastAsia="Times New Roman" w:hAnsi="Calibri" w:cs="Times New Roman"/>
                <w:color w:val="000000"/>
              </w:rPr>
              <w:t xml:space="preserve"> on a range of issues. In addition to their meeting, both leaders will deliver statements to the media. But the possibility of taking questions remains the </w:t>
            </w:r>
            <w:r w:rsidRPr="002E1950">
              <w:rPr>
                <w:rFonts w:ascii="Calibri" w:eastAsia="Times New Roman" w:hAnsi="Calibri" w:cs="Times New Roman"/>
                <w:b/>
                <w:color w:val="000000"/>
                <w:highlight w:val="yellow"/>
                <w:u w:val="single"/>
              </w:rPr>
              <w:t xml:space="preserve">"sticking point. </w:t>
            </w:r>
            <w:r w:rsidRPr="002E1950">
              <w:rPr>
                <w:rFonts w:ascii="Microsoft YaHei" w:eastAsia="Microsoft YaHei" w:hAnsi="Microsoft YaHei" w:cs="Microsoft YaHei" w:hint="eastAsia"/>
                <w:b/>
                <w:color w:val="000000"/>
                <w:highlight w:val="yellow"/>
                <w:u w:val="single"/>
              </w:rPr>
              <w:t>关键症结</w:t>
            </w:r>
            <w:r w:rsidRPr="002E1950">
              <w:rPr>
                <w:rFonts w:ascii="Calibri" w:eastAsia="Times New Roman" w:hAnsi="Calibri" w:cs="Times New Roman"/>
                <w:b/>
                <w:color w:val="000000"/>
                <w:highlight w:val="yellow"/>
                <w:u w:val="single"/>
              </w:rPr>
              <w:t>"</w:t>
            </w:r>
            <w:r>
              <w:rPr>
                <w:rFonts w:ascii="Calibri" w:eastAsia="Times New Roman" w:hAnsi="Calibri" w:cs="Times New Roman"/>
                <w:color w:val="000000"/>
              </w:rPr>
              <w:t xml:space="preserve">   </w:t>
            </w:r>
          </w:p>
          <w:p w:rsidR="009C124F" w:rsidRDefault="009C124F" w:rsidP="00DC2783">
            <w:pPr>
              <w:rPr>
                <w:rFonts w:ascii="Calibri" w:eastAsia="Times New Roman" w:hAnsi="Calibri" w:cs="Times New Roman"/>
                <w:color w:val="000000"/>
              </w:rPr>
            </w:pPr>
          </w:p>
          <w:p w:rsidR="009C124F" w:rsidRDefault="009C124F" w:rsidP="00DC2783">
            <w:pPr>
              <w:rPr>
                <w:rFonts w:ascii="Calibri" w:eastAsia="Times New Roman" w:hAnsi="Calibri" w:cs="Times New Roman"/>
                <w:color w:val="000000"/>
              </w:rPr>
            </w:pPr>
            <w:r w:rsidRPr="00BC2DA7">
              <w:rPr>
                <w:rFonts w:ascii="Calibri" w:eastAsia="Times New Roman" w:hAnsi="Calibri" w:cs="Times New Roman"/>
                <w:color w:val="000000"/>
              </w:rPr>
              <w:t>[sticking point: a point, issue, or situation that is likely to cause deadlock/stalemate/logjam/impasse]</w:t>
            </w:r>
          </w:p>
          <w:p w:rsidR="009C124F" w:rsidRDefault="009C124F" w:rsidP="00DC2783"/>
        </w:tc>
      </w:tr>
      <w:tr w:rsidR="009C124F" w:rsidTr="004F1270">
        <w:tc>
          <w:tcPr>
            <w:tcW w:w="1271" w:type="dxa"/>
            <w:vMerge/>
          </w:tcPr>
          <w:p w:rsidR="009C124F" w:rsidRDefault="009C124F" w:rsidP="00DC2783"/>
        </w:tc>
        <w:tc>
          <w:tcPr>
            <w:tcW w:w="8505" w:type="dxa"/>
          </w:tcPr>
          <w:p w:rsidR="009C124F" w:rsidRDefault="009C124F" w:rsidP="00DC2783">
            <w:pPr>
              <w:rPr>
                <w:rFonts w:ascii="Calibri" w:eastAsia="Times New Roman" w:hAnsi="Calibri" w:cs="Times New Roman"/>
              </w:rPr>
            </w:pPr>
            <w:r w:rsidRPr="00BC2DA7">
              <w:rPr>
                <w:rFonts w:ascii="Microsoft YaHei" w:eastAsia="Microsoft YaHei" w:hAnsi="Microsoft YaHei" w:cs="Microsoft YaHei"/>
              </w:rPr>
              <w:t>以开朗和诚挚为特征的</w:t>
            </w:r>
            <w:r w:rsidRPr="00BC2DA7">
              <w:rPr>
                <w:rFonts w:ascii="Calibri" w:eastAsia="Times New Roman" w:hAnsi="Calibri" w:cs="Times New Roman"/>
              </w:rPr>
              <w:t>,</w:t>
            </w:r>
            <w:r>
              <w:rPr>
                <w:rFonts w:ascii="Calibri" w:eastAsia="Times New Roman" w:hAnsi="Calibri" w:cs="Times New Roman"/>
              </w:rPr>
              <w:t xml:space="preserve"> </w:t>
            </w:r>
            <w:r w:rsidRPr="00BC2DA7">
              <w:rPr>
                <w:rFonts w:ascii="Microsoft YaHei" w:eastAsia="Microsoft YaHei" w:hAnsi="Microsoft YaHei" w:cs="Microsoft YaHei"/>
              </w:rPr>
              <w:t>坦率的说话率直的，不转弯抹角的：</w:t>
            </w:r>
            <w:r w:rsidRPr="00BC2DA7">
              <w:rPr>
                <w:rFonts w:ascii="Calibri" w:eastAsia="Times New Roman" w:hAnsi="Calibri" w:cs="Times New Roman"/>
              </w:rPr>
              <w:t xml:space="preserve"> Characterized by openness and sincerity of expression; unreservedly straightforward, frank and blunt:  [In private, I gave </w:t>
            </w:r>
            <w:r w:rsidRPr="00BC2DA7">
              <w:rPr>
                <w:rFonts w:ascii="Calibri" w:eastAsia="Times New Roman" w:hAnsi="Calibri" w:cs="Times New Roman"/>
              </w:rPr>
              <w:lastRenderedPageBreak/>
              <w:t xml:space="preserve">them my candid opinion. </w:t>
            </w:r>
            <w:r>
              <w:rPr>
                <w:rFonts w:ascii="Calibri" w:eastAsia="Times New Roman" w:hAnsi="Calibri" w:cs="Times New Roman"/>
              </w:rPr>
              <w:t xml:space="preserve"> </w:t>
            </w:r>
            <w:r w:rsidRPr="00BC2DA7">
              <w:rPr>
                <w:rFonts w:ascii="Microsoft YaHei" w:eastAsia="Microsoft YaHei" w:hAnsi="Microsoft YaHei" w:cs="Microsoft YaHei"/>
              </w:rPr>
              <w:t>私下里，我对他们直言相告</w:t>
            </w:r>
            <w:r w:rsidRPr="00BC2DA7">
              <w:rPr>
                <w:rFonts w:ascii="Calibri" w:eastAsia="Times New Roman" w:hAnsi="Calibri" w:cs="Times New Roman"/>
              </w:rPr>
              <w:t xml:space="preserve">;  [Please allow me to be blunt/candid </w:t>
            </w:r>
            <w:r w:rsidRPr="00BC2DA7">
              <w:rPr>
                <w:rFonts w:ascii="Microsoft YaHei" w:eastAsia="Microsoft YaHei" w:hAnsi="Microsoft YaHei" w:cs="Microsoft YaHei"/>
              </w:rPr>
              <w:t>请允许我坦白说</w:t>
            </w:r>
            <w:r w:rsidRPr="00BC2DA7">
              <w:rPr>
                <w:rFonts w:ascii="Calibri" w:eastAsia="Times New Roman" w:hAnsi="Calibri" w:cs="Times New Roman"/>
              </w:rPr>
              <w:t xml:space="preserve">= frankly speaking; ]  </w:t>
            </w:r>
          </w:p>
          <w:p w:rsidR="009C124F" w:rsidRDefault="009C124F" w:rsidP="00DC2783">
            <w:pPr>
              <w:rPr>
                <w:rFonts w:ascii="Calibri" w:eastAsia="Times New Roman" w:hAnsi="Calibri" w:cs="Times New Roman"/>
              </w:rPr>
            </w:pPr>
            <w:r w:rsidRPr="00BC2DA7">
              <w:rPr>
                <w:rFonts w:ascii="Calibri" w:eastAsia="Times New Roman" w:hAnsi="Calibri" w:cs="Times New Roman"/>
              </w:rPr>
              <w:t xml:space="preserve">eg I will be quite candid with you, I think you acted foolishly. </w:t>
            </w:r>
            <w:r w:rsidRPr="00BC2DA7">
              <w:rPr>
                <w:rFonts w:ascii="Microsoft YaHei" w:eastAsia="Microsoft YaHei" w:hAnsi="Microsoft YaHei" w:cs="Microsoft YaHei"/>
              </w:rPr>
              <w:t>我要</w:t>
            </w:r>
            <w:r>
              <w:rPr>
                <w:rFonts w:ascii="Microsoft YaHei" w:eastAsia="Microsoft YaHei" w:hAnsi="Microsoft YaHei" w:cs="Microsoft YaHei" w:hint="eastAsia"/>
              </w:rPr>
              <w:t xml:space="preserve"> </w:t>
            </w:r>
            <w:r w:rsidRPr="002E1950">
              <w:rPr>
                <w:rFonts w:ascii="Microsoft YaHei" w:eastAsia="Microsoft YaHei" w:hAnsi="Microsoft YaHei" w:cs="Microsoft YaHei"/>
                <w:b/>
              </w:rPr>
              <w:t>坦率地</w:t>
            </w:r>
            <w:r>
              <w:rPr>
                <w:rFonts w:ascii="Microsoft YaHei" w:eastAsia="Microsoft YaHei" w:hAnsi="Microsoft YaHei" w:cs="Microsoft YaHei" w:hint="eastAsia"/>
              </w:rPr>
              <w:t xml:space="preserve"> </w:t>
            </w:r>
            <w:r w:rsidRPr="00BC2DA7">
              <w:rPr>
                <w:rFonts w:ascii="Microsoft YaHei" w:eastAsia="Microsoft YaHei" w:hAnsi="Microsoft YaHei" w:cs="Microsoft YaHei"/>
              </w:rPr>
              <w:t>对你说</w:t>
            </w:r>
            <w:r w:rsidRPr="00BC2DA7">
              <w:rPr>
                <w:rFonts w:ascii="Calibri" w:eastAsia="Times New Roman" w:hAnsi="Calibri" w:cs="Times New Roman"/>
              </w:rPr>
              <w:t xml:space="preserve">, </w:t>
            </w:r>
            <w:r w:rsidRPr="00BC2DA7">
              <w:rPr>
                <w:rFonts w:ascii="Microsoft YaHei" w:eastAsia="Microsoft YaHei" w:hAnsi="Microsoft YaHei" w:cs="Microsoft YaHei"/>
              </w:rPr>
              <w:t>你做得很愚蠢。</w:t>
            </w:r>
            <w:r w:rsidRPr="00BC2DA7">
              <w:rPr>
                <w:rFonts w:ascii="Calibri" w:eastAsia="Times New Roman" w:hAnsi="Calibri" w:cs="Times New Roman"/>
              </w:rPr>
              <w:t xml:space="preserve"> </w:t>
            </w:r>
          </w:p>
          <w:p w:rsidR="009C124F" w:rsidRDefault="009C124F" w:rsidP="00DC2783">
            <w:pPr>
              <w:rPr>
                <w:rFonts w:ascii="Calibri" w:eastAsia="Times New Roman" w:hAnsi="Calibri" w:cs="Times New Roman"/>
              </w:rPr>
            </w:pPr>
            <w:r w:rsidRPr="00BC2DA7">
              <w:rPr>
                <w:rFonts w:ascii="Calibri" w:eastAsia="Times New Roman" w:hAnsi="Calibri" w:cs="Times New Roman"/>
              </w:rPr>
              <w:t>Eg Frankly/bluntly speaking, I don't like SH, a kind of concrete jungle, making me feel suffocated/smothered</w:t>
            </w:r>
            <w:r w:rsidRPr="00BC2DA7">
              <w:rPr>
                <w:rFonts w:ascii="Microsoft YaHei" w:eastAsia="Microsoft YaHei" w:hAnsi="Microsoft YaHei" w:cs="Microsoft YaHei"/>
              </w:rPr>
              <w:t>窒息</w:t>
            </w:r>
            <w:r w:rsidRPr="00BC2DA7">
              <w:rPr>
                <w:rFonts w:ascii="Calibri" w:eastAsia="Times New Roman" w:hAnsi="Calibri" w:cs="Times New Roman"/>
              </w:rPr>
              <w:t xml:space="preserve">.  </w:t>
            </w:r>
          </w:p>
          <w:p w:rsidR="009C124F" w:rsidRDefault="009C124F" w:rsidP="00DC2783"/>
        </w:tc>
      </w:tr>
      <w:tr w:rsidR="009C124F" w:rsidTr="004F1270">
        <w:tc>
          <w:tcPr>
            <w:tcW w:w="1271" w:type="dxa"/>
            <w:vMerge/>
          </w:tcPr>
          <w:p w:rsidR="009C124F" w:rsidRDefault="009C124F" w:rsidP="00DC2783"/>
        </w:tc>
        <w:tc>
          <w:tcPr>
            <w:tcW w:w="8505" w:type="dxa"/>
          </w:tcPr>
          <w:p w:rsidR="009C124F" w:rsidRDefault="009C124F" w:rsidP="00DC2783">
            <w:pPr>
              <w:rPr>
                <w:rFonts w:ascii="Calibri" w:eastAsia="Times New Roman" w:hAnsi="Calibri" w:cs="Times New Roman"/>
              </w:rPr>
            </w:pPr>
            <w:r>
              <w:rPr>
                <w:rFonts w:ascii="Calibri" w:eastAsia="Times New Roman" w:hAnsi="Calibri" w:cs="Times New Roman"/>
              </w:rPr>
              <w:t xml:space="preserve">[ </w:t>
            </w:r>
            <w:r w:rsidRPr="004F1270">
              <w:rPr>
                <w:rFonts w:ascii="Calibri" w:eastAsia="Times New Roman" w:hAnsi="Calibri" w:cs="Times New Roman"/>
                <w:b/>
                <w:highlight w:val="yellow"/>
                <w:u w:val="single"/>
              </w:rPr>
              <w:t xml:space="preserve">candid photos </w:t>
            </w:r>
            <w:r w:rsidRPr="004F1270">
              <w:rPr>
                <w:rFonts w:ascii="Microsoft YaHei" w:eastAsia="Microsoft YaHei" w:hAnsi="Microsoft YaHei" w:cs="Microsoft YaHei"/>
                <w:b/>
                <w:highlight w:val="yellow"/>
                <w:u w:val="single"/>
              </w:rPr>
              <w:t>生活照</w:t>
            </w:r>
            <w:r>
              <w:rPr>
                <w:rFonts w:ascii="Calibri" w:eastAsia="Times New Roman" w:hAnsi="Calibri" w:cs="Times New Roman"/>
              </w:rPr>
              <w:t>: n</w:t>
            </w:r>
            <w:r w:rsidRPr="00BC2DA7">
              <w:rPr>
                <w:rFonts w:ascii="Calibri" w:eastAsia="Times New Roman" w:hAnsi="Calibri" w:cs="Times New Roman"/>
              </w:rPr>
              <w:t xml:space="preserve">ot posed or rehearsed: </w:t>
            </w:r>
            <w:r w:rsidRPr="00BC2DA7">
              <w:rPr>
                <w:rFonts w:ascii="Microsoft YaHei" w:eastAsia="Microsoft YaHei" w:hAnsi="Microsoft YaHei" w:cs="Microsoft YaHei"/>
              </w:rPr>
              <w:t>偷拍的照片：</w:t>
            </w:r>
            <w:proofErr w:type="gramStart"/>
            <w:r w:rsidRPr="00BC2DA7">
              <w:rPr>
                <w:rFonts w:ascii="Microsoft YaHei" w:eastAsia="Microsoft YaHei" w:hAnsi="Microsoft YaHei" w:cs="Microsoft YaHei"/>
              </w:rPr>
              <w:t>未摆好姿势的或事先未安排好的</w:t>
            </w:r>
            <w:r>
              <w:rPr>
                <w:rFonts w:ascii="Microsoft YaHei" w:eastAsia="Microsoft YaHei" w:hAnsi="Microsoft YaHei" w:cs="Microsoft YaHei" w:hint="eastAsia"/>
              </w:rPr>
              <w:t xml:space="preserve"> ]</w:t>
            </w:r>
            <w:proofErr w:type="gramEnd"/>
            <w:r>
              <w:rPr>
                <w:rFonts w:ascii="Microsoft YaHei" w:eastAsia="Microsoft YaHei" w:hAnsi="Microsoft YaHei" w:cs="Microsoft YaHei"/>
              </w:rPr>
              <w:t xml:space="preserve"> </w:t>
            </w:r>
            <w:r w:rsidRPr="004F1270">
              <w:rPr>
                <w:rFonts w:ascii="Calibri" w:eastAsia="Times New Roman" w:hAnsi="Calibri" w:cs="Times New Roman"/>
                <w:b/>
                <w:highlight w:val="yellow"/>
                <w:u w:val="single"/>
              </w:rPr>
              <w:t>[ a candid snapshot</w:t>
            </w:r>
            <w:r w:rsidRPr="004F1270">
              <w:rPr>
                <w:rFonts w:ascii="Microsoft YaHei" w:eastAsia="Microsoft YaHei" w:hAnsi="Microsoft YaHei" w:cs="Microsoft YaHei" w:hint="eastAsia"/>
                <w:b/>
                <w:highlight w:val="yellow"/>
                <w:u w:val="single"/>
              </w:rPr>
              <w:t>一张偷拍的生活快照</w:t>
            </w:r>
            <w:r w:rsidRPr="004F1270">
              <w:rPr>
                <w:rFonts w:ascii="Calibri" w:eastAsia="Times New Roman" w:hAnsi="Calibri" w:cs="Times New Roman"/>
                <w:b/>
                <w:highlight w:val="yellow"/>
                <w:u w:val="single"/>
              </w:rPr>
              <w:t>(slang);  candid camera (</w:t>
            </w:r>
            <w:r w:rsidRPr="004F1270">
              <w:rPr>
                <w:rFonts w:ascii="Microsoft YaHei" w:eastAsia="Microsoft YaHei" w:hAnsi="Microsoft YaHei" w:cs="Microsoft YaHei" w:hint="eastAsia"/>
                <w:b/>
                <w:highlight w:val="yellow"/>
                <w:u w:val="single"/>
              </w:rPr>
              <w:t>趁人不备时</w:t>
            </w:r>
            <w:r w:rsidRPr="004F1270">
              <w:rPr>
                <w:rFonts w:ascii="Calibri" w:eastAsia="Times New Roman" w:hAnsi="Calibri" w:cs="Times New Roman"/>
                <w:b/>
                <w:highlight w:val="yellow"/>
                <w:u w:val="single"/>
              </w:rPr>
              <w:t>)</w:t>
            </w:r>
            <w:r w:rsidRPr="004F1270">
              <w:rPr>
                <w:rFonts w:ascii="Microsoft YaHei" w:eastAsia="Microsoft YaHei" w:hAnsi="Microsoft YaHei" w:cs="Microsoft YaHei" w:hint="eastAsia"/>
                <w:b/>
                <w:highlight w:val="yellow"/>
                <w:u w:val="single"/>
              </w:rPr>
              <w:t>快拍用的小照相机</w:t>
            </w:r>
            <w:r w:rsidRPr="004F1270">
              <w:rPr>
                <w:rFonts w:ascii="Calibri" w:eastAsia="Times New Roman" w:hAnsi="Calibri" w:cs="Times New Roman"/>
                <w:b/>
                <w:highlight w:val="yellow"/>
                <w:u w:val="single"/>
              </w:rPr>
              <w:t xml:space="preserve">;] </w:t>
            </w:r>
          </w:p>
          <w:p w:rsidR="009C124F" w:rsidRDefault="009C124F" w:rsidP="00DC2783">
            <w:pPr>
              <w:rPr>
                <w:rFonts w:ascii="Calibri" w:eastAsia="Times New Roman" w:hAnsi="Calibri" w:cs="Times New Roman"/>
              </w:rPr>
            </w:pPr>
          </w:p>
          <w:p w:rsidR="009C124F" w:rsidRDefault="009C124F" w:rsidP="004C6812">
            <w:r w:rsidRPr="00BC2DA7">
              <w:rPr>
                <w:rFonts w:ascii="Calibri" w:eastAsia="Times New Roman" w:hAnsi="Calibri" w:cs="Times New Roman"/>
              </w:rPr>
              <w:t xml:space="preserve">eg The </w:t>
            </w:r>
            <w:r w:rsidRPr="004C6812">
              <w:rPr>
                <w:rFonts w:ascii="Calibri" w:eastAsia="Times New Roman" w:hAnsi="Calibri" w:cs="Times New Roman"/>
                <w:b/>
                <w:highlight w:val="yellow"/>
              </w:rPr>
              <w:t xml:space="preserve">paparazzi </w:t>
            </w:r>
            <w:proofErr w:type="gramStart"/>
            <w:r w:rsidRPr="004C6812">
              <w:rPr>
                <w:rFonts w:ascii="Calibri" w:eastAsia="Times New Roman" w:hAnsi="Calibri" w:cs="Times New Roman"/>
                <w:b/>
                <w:highlight w:val="yellow"/>
              </w:rPr>
              <w:t>[,pɑːpə'rɑːtsiː</w:t>
            </w:r>
            <w:proofErr w:type="gramEnd"/>
            <w:r w:rsidRPr="004C6812">
              <w:rPr>
                <w:rFonts w:ascii="Calibri" w:eastAsia="Times New Roman" w:hAnsi="Calibri" w:cs="Times New Roman"/>
                <w:b/>
                <w:highlight w:val="yellow"/>
              </w:rPr>
              <w:t>]</w:t>
            </w:r>
            <w:r w:rsidRPr="004C6812">
              <w:rPr>
                <w:rFonts w:ascii="Microsoft YaHei" w:eastAsia="Microsoft YaHei" w:hAnsi="Microsoft YaHei" w:cs="Microsoft YaHei" w:hint="eastAsia"/>
                <w:b/>
                <w:highlight w:val="yellow"/>
              </w:rPr>
              <w:t>狗仔队</w:t>
            </w:r>
            <w:r w:rsidRPr="00BC2DA7">
              <w:rPr>
                <w:rFonts w:ascii="Calibri" w:eastAsia="Times New Roman" w:hAnsi="Calibri" w:cs="Times New Roman"/>
              </w:rPr>
              <w:t xml:space="preserve"> is so skilled at taking </w:t>
            </w:r>
            <w:r w:rsidRPr="004F1270">
              <w:rPr>
                <w:rFonts w:ascii="Calibri" w:eastAsia="Times New Roman" w:hAnsi="Calibri" w:cs="Times New Roman"/>
                <w:b/>
                <w:u w:val="single"/>
              </w:rPr>
              <w:t>candid snapshots</w:t>
            </w:r>
            <w:r w:rsidRPr="00BC2DA7">
              <w:rPr>
                <w:rFonts w:ascii="Calibri" w:eastAsia="Times New Roman" w:hAnsi="Calibri" w:cs="Times New Roman"/>
              </w:rPr>
              <w:t xml:space="preserve"> for celebrities, especially for those who are not </w:t>
            </w:r>
            <w:r w:rsidRPr="004F1270">
              <w:rPr>
                <w:rFonts w:ascii="Calibri" w:eastAsia="Times New Roman" w:hAnsi="Calibri" w:cs="Times New Roman"/>
                <w:b/>
                <w:highlight w:val="yellow"/>
              </w:rPr>
              <w:t>photogenic</w:t>
            </w:r>
            <w:r w:rsidRPr="004C6812">
              <w:rPr>
                <w:rFonts w:ascii="Calibri" w:eastAsia="Times New Roman" w:hAnsi="Calibri" w:cs="Times New Roman"/>
                <w:b/>
                <w:highlight w:val="yellow"/>
              </w:rPr>
              <w:t>/ˌfəʊ</w:t>
            </w:r>
            <w:r w:rsidRPr="004C6812">
              <w:rPr>
                <w:rFonts w:ascii="Calibri" w:eastAsia="Times New Roman" w:hAnsi="Calibri" w:cs="Times New Roman"/>
                <w:b/>
                <w:color w:val="FF0000"/>
                <w:highlight w:val="yellow"/>
              </w:rPr>
              <w:t>təˈ</w:t>
            </w:r>
            <w:r w:rsidRPr="004C6812">
              <w:rPr>
                <w:rFonts w:ascii="Calibri" w:eastAsia="Times New Roman" w:hAnsi="Calibri" w:cs="Times New Roman"/>
                <w:b/>
                <w:highlight w:val="yellow"/>
              </w:rPr>
              <w:t>dʒɛnɪk/</w:t>
            </w:r>
            <w:r w:rsidRPr="004C6812">
              <w:rPr>
                <w:rFonts w:ascii="Microsoft YaHei" w:eastAsia="Microsoft YaHei" w:hAnsi="Microsoft YaHei" w:cs="Microsoft YaHei" w:hint="eastAsia"/>
                <w:b/>
                <w:highlight w:val="yellow"/>
              </w:rPr>
              <w:t>上镜上照的</w:t>
            </w:r>
            <w:r w:rsidRPr="004C6812">
              <w:rPr>
                <w:rFonts w:ascii="Calibri" w:eastAsia="Times New Roman" w:hAnsi="Calibri" w:cs="Times New Roman"/>
                <w:b/>
                <w:highlight w:val="yellow"/>
              </w:rPr>
              <w:t>.</w:t>
            </w:r>
            <w:r w:rsidRPr="00BC2DA7">
              <w:rPr>
                <w:rFonts w:ascii="Calibri" w:eastAsia="Times New Roman" w:hAnsi="Calibri" w:cs="Times New Roman"/>
              </w:rPr>
              <w:t xml:space="preserve"> </w:t>
            </w:r>
            <w:r>
              <w:rPr>
                <w:rFonts w:ascii="Calibri" w:eastAsia="Times New Roman" w:hAnsi="Calibri" w:cs="Times New Roman"/>
              </w:rPr>
              <w:t xml:space="preserve">  </w:t>
            </w:r>
            <w:r>
              <w:rPr>
                <w:rStyle w:val="apple-converted-space"/>
                <w:rFonts w:ascii="Tahoma" w:hAnsi="Tahoma" w:cs="Tahoma"/>
                <w:color w:val="434343"/>
                <w:sz w:val="18"/>
                <w:szCs w:val="18"/>
              </w:rPr>
              <w:t> </w:t>
            </w:r>
          </w:p>
          <w:p w:rsidR="009C124F" w:rsidRDefault="009C124F" w:rsidP="00DC2783"/>
        </w:tc>
      </w:tr>
    </w:tbl>
    <w:p w:rsidR="00DC2783" w:rsidRPr="00DC2783" w:rsidRDefault="00DC2783" w:rsidP="00DC2783"/>
    <w:p w:rsidR="00831753" w:rsidRDefault="00831753" w:rsidP="00831753">
      <w:pPr>
        <w:rPr>
          <w:lang w:val="en-US"/>
        </w:rPr>
      </w:pPr>
    </w:p>
    <w:p w:rsidR="00274C51" w:rsidRPr="003E094A" w:rsidRDefault="00274C51" w:rsidP="002462ED">
      <w:pPr>
        <w:pStyle w:val="ListParagraph"/>
        <w:numPr>
          <w:ilvl w:val="0"/>
          <w:numId w:val="25"/>
        </w:numPr>
        <w:ind w:left="142"/>
        <w:rPr>
          <w:rFonts w:ascii="Times New Roman" w:hAnsi="Times New Roman" w:cs="Times New Roman"/>
          <w:lang w:val="en-US"/>
        </w:rPr>
      </w:pPr>
      <w:r w:rsidRPr="003E094A">
        <w:rPr>
          <w:rFonts w:ascii="Times New Roman" w:eastAsia="Microsoft YaHei" w:hAnsi="Times New Roman" w:cs="Times New Roman"/>
        </w:rPr>
        <w:t>自拍照</w:t>
      </w:r>
      <w:r w:rsidRPr="003E094A">
        <w:rPr>
          <w:rFonts w:ascii="Times New Roman" w:eastAsia="Microsoft YaHei" w:hAnsi="Times New Roman" w:cs="Times New Roman"/>
        </w:rPr>
        <w:t xml:space="preserve">:  </w:t>
      </w:r>
      <w:r w:rsidRPr="003E094A">
        <w:rPr>
          <w:rFonts w:ascii="Times New Roman" w:eastAsia="Times New Roman" w:hAnsi="Times New Roman" w:cs="Times New Roman"/>
          <w:color w:val="000000"/>
        </w:rPr>
        <w:t xml:space="preserve">selfie; </w:t>
      </w:r>
      <w:r w:rsidRPr="003E094A">
        <w:rPr>
          <w:rFonts w:ascii="Times New Roman" w:eastAsia="Microsoft YaHei" w:hAnsi="Times New Roman" w:cs="Times New Roman"/>
          <w:b/>
          <w:highlight w:val="yellow"/>
          <w:u w:val="single"/>
        </w:rPr>
        <w:t>[snap a selfie</w:t>
      </w:r>
      <w:r w:rsidR="001C0CF8" w:rsidRPr="003E094A">
        <w:rPr>
          <w:rFonts w:ascii="Times New Roman" w:eastAsia="Microsoft YaHei" w:hAnsi="Times New Roman" w:cs="Times New Roman"/>
          <w:b/>
          <w:highlight w:val="yellow"/>
          <w:u w:val="single"/>
        </w:rPr>
        <w:t xml:space="preserve"> </w:t>
      </w:r>
      <w:r w:rsidR="001C0CF8" w:rsidRPr="003E094A">
        <w:rPr>
          <w:rFonts w:ascii="Times New Roman" w:eastAsia="Microsoft YaHei" w:hAnsi="Times New Roman" w:cs="Times New Roman"/>
          <w:b/>
          <w:highlight w:val="yellow"/>
          <w:u w:val="single"/>
        </w:rPr>
        <w:t>自拍</w:t>
      </w:r>
      <w:r w:rsidRPr="003E094A">
        <w:rPr>
          <w:rFonts w:ascii="Times New Roman" w:eastAsia="Microsoft YaHei" w:hAnsi="Times New Roman" w:cs="Times New Roman"/>
          <w:b/>
          <w:highlight w:val="yellow"/>
          <w:u w:val="single"/>
        </w:rPr>
        <w:t xml:space="preserve">; the selfie stick </w:t>
      </w:r>
      <w:r w:rsidRPr="003E094A">
        <w:rPr>
          <w:rFonts w:ascii="Times New Roman" w:eastAsia="Microsoft YaHei" w:hAnsi="Times New Roman" w:cs="Times New Roman"/>
          <w:b/>
          <w:highlight w:val="yellow"/>
          <w:u w:val="single"/>
        </w:rPr>
        <w:t>自拍杆</w:t>
      </w:r>
      <w:r w:rsidRPr="003E094A">
        <w:rPr>
          <w:rFonts w:ascii="Times New Roman" w:eastAsia="Microsoft YaHei" w:hAnsi="Times New Roman" w:cs="Times New Roman"/>
          <w:b/>
          <w:highlight w:val="yellow"/>
          <w:u w:val="single"/>
        </w:rPr>
        <w:t>]</w:t>
      </w:r>
      <w:r w:rsidRPr="003E094A">
        <w:rPr>
          <w:rFonts w:ascii="Times New Roman" w:eastAsia="Times New Roman" w:hAnsi="Times New Roman" w:cs="Times New Roman"/>
          <w:color w:val="000000"/>
        </w:rPr>
        <w:t xml:space="preserve">  eg I wanna </w:t>
      </w:r>
      <w:r w:rsidRPr="003E094A">
        <w:rPr>
          <w:rFonts w:ascii="Times New Roman" w:eastAsia="Times New Roman" w:hAnsi="Times New Roman" w:cs="Times New Roman"/>
          <w:b/>
          <w:highlight w:val="yellow"/>
          <w:u w:val="single"/>
        </w:rPr>
        <w:t>snap a selfie</w:t>
      </w:r>
      <w:r w:rsidRPr="003E094A">
        <w:rPr>
          <w:rFonts w:ascii="Times New Roman" w:eastAsia="Times New Roman" w:hAnsi="Times New Roman" w:cs="Times New Roman"/>
          <w:color w:val="000000"/>
        </w:rPr>
        <w:t xml:space="preserve">.          </w:t>
      </w:r>
      <w:r w:rsidRPr="003E094A">
        <w:rPr>
          <w:rFonts w:ascii="Times New Roman" w:eastAsia="Times New Roman" w:hAnsi="Times New Roman" w:cs="Times New Roman"/>
          <w:b/>
          <w:bCs/>
          <w:color w:val="000000"/>
        </w:rPr>
        <w:t xml:space="preserve">  //</w:t>
      </w:r>
      <w:r w:rsidR="00A7442C" w:rsidRPr="003E094A">
        <w:rPr>
          <w:rFonts w:ascii="Times New Roman" w:eastAsia="Times New Roman" w:hAnsi="Times New Roman" w:cs="Times New Roman"/>
          <w:b/>
          <w:highlight w:val="yellow"/>
          <w:u w:val="single"/>
        </w:rPr>
        <w:t xml:space="preserve">candid photos </w:t>
      </w:r>
      <w:r w:rsidR="00A7442C" w:rsidRPr="003E094A">
        <w:rPr>
          <w:rFonts w:ascii="Times New Roman" w:eastAsia="Microsoft YaHei" w:hAnsi="Times New Roman" w:cs="Times New Roman"/>
          <w:b/>
          <w:highlight w:val="yellow"/>
          <w:u w:val="single"/>
        </w:rPr>
        <w:t>生活照</w:t>
      </w:r>
      <w:r w:rsidR="00DC6683" w:rsidRPr="003E094A">
        <w:rPr>
          <w:rFonts w:ascii="Times New Roman" w:eastAsia="Microsoft YaHei" w:hAnsi="Times New Roman" w:cs="Times New Roman"/>
          <w:b/>
          <w:u w:val="single"/>
        </w:rPr>
        <w:br/>
      </w:r>
    </w:p>
    <w:p w:rsidR="00DC6683" w:rsidRPr="003E094A" w:rsidRDefault="00DC6683" w:rsidP="002462ED">
      <w:pPr>
        <w:pStyle w:val="ListParagraph"/>
        <w:numPr>
          <w:ilvl w:val="0"/>
          <w:numId w:val="25"/>
        </w:numPr>
        <w:ind w:left="142"/>
        <w:rPr>
          <w:rFonts w:ascii="Times New Roman" w:eastAsia="Microsoft YaHei" w:hAnsi="Times New Roman" w:cs="Times New Roman"/>
        </w:rPr>
      </w:pPr>
      <w:r w:rsidRPr="003E094A">
        <w:rPr>
          <w:rFonts w:ascii="Times New Roman" w:eastAsia="Microsoft YaHei" w:hAnsi="Times New Roman" w:cs="Times New Roman"/>
        </w:rPr>
        <w:t>上镜的上相的</w:t>
      </w:r>
      <w:r w:rsidRPr="003E094A">
        <w:rPr>
          <w:rFonts w:ascii="Times New Roman" w:eastAsia="Microsoft YaHei" w:hAnsi="Times New Roman" w:cs="Times New Roman"/>
        </w:rPr>
        <w:t xml:space="preserve"> photogenic  /</w:t>
      </w:r>
      <w:r w:rsidRPr="003E094A">
        <w:rPr>
          <w:rFonts w:ascii="Times New Roman" w:eastAsia="MS Gothic" w:hAnsi="Times New Roman" w:cs="Times New Roman"/>
        </w:rPr>
        <w:t>ˌ</w:t>
      </w:r>
      <w:r w:rsidRPr="003E094A">
        <w:rPr>
          <w:rFonts w:ascii="Times New Roman" w:eastAsia="Microsoft YaHei" w:hAnsi="Times New Roman" w:cs="Times New Roman"/>
        </w:rPr>
        <w:t>f</w:t>
      </w:r>
      <w:r w:rsidRPr="003E094A">
        <w:rPr>
          <w:rFonts w:ascii="Times New Roman" w:eastAsia="MS Gothic" w:hAnsi="Times New Roman" w:cs="Times New Roman"/>
        </w:rPr>
        <w:t>əʊ</w:t>
      </w:r>
      <w:r w:rsidRPr="003E094A">
        <w:rPr>
          <w:rFonts w:ascii="Times New Roman" w:eastAsia="Microsoft YaHei" w:hAnsi="Times New Roman" w:cs="Times New Roman"/>
          <w:b/>
          <w:highlight w:val="yellow"/>
        </w:rPr>
        <w:t>t</w:t>
      </w:r>
      <w:r w:rsidRPr="003E094A">
        <w:rPr>
          <w:rFonts w:ascii="Times New Roman" w:eastAsia="MS Gothic" w:hAnsi="Times New Roman" w:cs="Times New Roman"/>
          <w:b/>
          <w:highlight w:val="yellow"/>
        </w:rPr>
        <w:t>ə</w:t>
      </w:r>
      <w:r w:rsidRPr="003E094A">
        <w:rPr>
          <w:rFonts w:ascii="Times New Roman" w:eastAsia="MS Gothic" w:hAnsi="Times New Roman" w:cs="Times New Roman"/>
        </w:rPr>
        <w:t>ˈ</w:t>
      </w:r>
      <w:r w:rsidRPr="003E094A">
        <w:rPr>
          <w:rFonts w:ascii="Times New Roman" w:eastAsia="Microsoft YaHei" w:hAnsi="Times New Roman" w:cs="Times New Roman"/>
        </w:rPr>
        <w:t>d</w:t>
      </w:r>
      <w:r w:rsidRPr="003E094A">
        <w:rPr>
          <w:rFonts w:ascii="Times New Roman" w:eastAsia="MS Gothic" w:hAnsi="Times New Roman" w:cs="Times New Roman"/>
        </w:rPr>
        <w:t>ʒɛ</w:t>
      </w:r>
      <w:r w:rsidRPr="003E094A">
        <w:rPr>
          <w:rFonts w:ascii="Times New Roman" w:eastAsia="Microsoft YaHei" w:hAnsi="Times New Roman" w:cs="Times New Roman"/>
        </w:rPr>
        <w:t>n</w:t>
      </w:r>
      <w:r w:rsidRPr="003E094A">
        <w:rPr>
          <w:rFonts w:ascii="Times New Roman" w:eastAsia="MS Gothic" w:hAnsi="Times New Roman" w:cs="Times New Roman"/>
        </w:rPr>
        <w:t>ɪ</w:t>
      </w:r>
      <w:r w:rsidRPr="003E094A">
        <w:rPr>
          <w:rFonts w:ascii="Times New Roman" w:eastAsia="Microsoft YaHei" w:hAnsi="Times New Roman" w:cs="Times New Roman"/>
        </w:rPr>
        <w:t>k/:  looking attractive and gorgeous as a subject for photography at camera shooting.</w:t>
      </w:r>
      <w:r w:rsidRPr="003E094A">
        <w:rPr>
          <w:rFonts w:ascii="Times New Roman" w:eastAsia="Times New Roman" w:hAnsi="Times New Roman" w:cs="Times New Roman"/>
          <w:color w:val="000000"/>
        </w:rPr>
        <w:t xml:space="preserve"> </w:t>
      </w:r>
      <w:r w:rsidRPr="003E094A">
        <w:rPr>
          <w:rFonts w:ascii="Times New Roman" w:eastAsia="Times New Roman" w:hAnsi="Times New Roman" w:cs="Times New Roman"/>
          <w:color w:val="000000"/>
        </w:rPr>
        <w:br/>
        <w:t xml:space="preserve">eg </w:t>
      </w:r>
      <w:proofErr w:type="gramStart"/>
      <w:r w:rsidRPr="003E094A">
        <w:rPr>
          <w:rFonts w:ascii="Times New Roman" w:eastAsia="Times New Roman" w:hAnsi="Times New Roman" w:cs="Times New Roman"/>
          <w:color w:val="000000"/>
        </w:rPr>
        <w:t>The</w:t>
      </w:r>
      <w:proofErr w:type="gramEnd"/>
      <w:r w:rsidRPr="003E094A">
        <w:rPr>
          <w:rFonts w:ascii="Times New Roman" w:eastAsia="Times New Roman" w:hAnsi="Times New Roman" w:cs="Times New Roman"/>
          <w:color w:val="000000"/>
        </w:rPr>
        <w:t xml:space="preserve"> paparazzi</w:t>
      </w:r>
      <w:r w:rsidRPr="003E094A">
        <w:rPr>
          <w:rFonts w:ascii="Times New Roman" w:eastAsia="Microsoft YaHei" w:hAnsi="Times New Roman" w:cs="Times New Roman"/>
          <w:color w:val="000000"/>
        </w:rPr>
        <w:t>狗仔队</w:t>
      </w:r>
      <w:r w:rsidRPr="003E094A">
        <w:rPr>
          <w:rFonts w:ascii="Times New Roman" w:eastAsia="Times New Roman" w:hAnsi="Times New Roman" w:cs="Times New Roman"/>
          <w:color w:val="000000"/>
        </w:rPr>
        <w:t xml:space="preserve"> is so skilled at taking the </w:t>
      </w:r>
      <w:r w:rsidRPr="003E094A">
        <w:rPr>
          <w:rFonts w:ascii="Times New Roman" w:eastAsia="Times New Roman" w:hAnsi="Times New Roman" w:cs="Times New Roman"/>
          <w:b/>
          <w:color w:val="000000"/>
          <w:highlight w:val="yellow"/>
          <w:u w:val="single"/>
        </w:rPr>
        <w:t>candid snapshots</w:t>
      </w:r>
      <w:r w:rsidRPr="003E094A">
        <w:rPr>
          <w:rFonts w:ascii="Times New Roman" w:eastAsia="Times New Roman" w:hAnsi="Times New Roman" w:cs="Times New Roman"/>
          <w:color w:val="000000"/>
        </w:rPr>
        <w:t xml:space="preserve"> for celebrities, especially the stars who are not </w:t>
      </w:r>
      <w:r w:rsidRPr="003E094A">
        <w:rPr>
          <w:rFonts w:ascii="Times New Roman" w:eastAsia="Times New Roman" w:hAnsi="Times New Roman" w:cs="Times New Roman"/>
          <w:b/>
          <w:color w:val="000000"/>
        </w:rPr>
        <w:t>photogenic</w:t>
      </w:r>
      <w:r w:rsidRPr="003E094A">
        <w:rPr>
          <w:rFonts w:ascii="Times New Roman" w:eastAsia="Times New Roman" w:hAnsi="Times New Roman" w:cs="Times New Roman"/>
          <w:color w:val="000000"/>
        </w:rPr>
        <w:t xml:space="preserve">.    </w:t>
      </w:r>
      <w:r w:rsidR="003E094A" w:rsidRPr="003E094A">
        <w:rPr>
          <w:rFonts w:ascii="Times New Roman" w:eastAsia="Times New Roman" w:hAnsi="Times New Roman" w:cs="Times New Roman"/>
          <w:color w:val="000000"/>
        </w:rPr>
        <w:br/>
        <w:t>Eg If</w:t>
      </w:r>
      <w:r w:rsidRPr="003E094A">
        <w:rPr>
          <w:rFonts w:ascii="Times New Roman" w:eastAsia="Times New Roman" w:hAnsi="Times New Roman" w:cs="Times New Roman"/>
          <w:color w:val="000000"/>
        </w:rPr>
        <w:t xml:space="preserve"> you are going to be an </w:t>
      </w:r>
      <w:proofErr w:type="gramStart"/>
      <w:r w:rsidRPr="003E094A">
        <w:rPr>
          <w:rFonts w:ascii="Times New Roman" w:eastAsia="Times New Roman" w:hAnsi="Times New Roman" w:cs="Times New Roman"/>
          <w:color w:val="000000"/>
        </w:rPr>
        <w:t xml:space="preserve">actress </w:t>
      </w:r>
      <w:r w:rsidR="003E094A" w:rsidRPr="003E094A">
        <w:rPr>
          <w:rFonts w:ascii="Times New Roman" w:eastAsia="Times New Roman" w:hAnsi="Times New Roman" w:cs="Times New Roman"/>
          <w:color w:val="000000"/>
        </w:rPr>
        <w:t xml:space="preserve"> (</w:t>
      </w:r>
      <w:proofErr w:type="gramEnd"/>
      <w:r w:rsidR="003E094A" w:rsidRPr="003E094A">
        <w:rPr>
          <w:rFonts w:ascii="Times New Roman" w:eastAsia="Times New Roman" w:hAnsi="Times New Roman" w:cs="Times New Roman"/>
          <w:color w:val="000000"/>
        </w:rPr>
        <w:t xml:space="preserve">esp the most sought-after actress </w:t>
      </w:r>
      <w:r w:rsidR="003E094A" w:rsidRPr="003E094A">
        <w:rPr>
          <w:rFonts w:ascii="Times New Roman" w:eastAsia="Microsoft YaHei" w:hAnsi="Times New Roman" w:cs="Times New Roman"/>
          <w:color w:val="000000"/>
        </w:rPr>
        <w:t>吃香的</w:t>
      </w:r>
      <w:r w:rsidR="003E094A" w:rsidRPr="003E094A">
        <w:rPr>
          <w:rFonts w:ascii="Times New Roman" w:eastAsia="Microsoft YaHei" w:hAnsi="Times New Roman" w:cs="Times New Roman"/>
          <w:color w:val="000000"/>
        </w:rPr>
        <w:t xml:space="preserve">) </w:t>
      </w:r>
      <w:r w:rsidRPr="003E094A">
        <w:rPr>
          <w:rFonts w:ascii="Times New Roman" w:eastAsia="Times New Roman" w:hAnsi="Times New Roman" w:cs="Times New Roman"/>
          <w:color w:val="000000"/>
        </w:rPr>
        <w:t xml:space="preserve">or a supermodel, you should have a preparation for not being </w:t>
      </w:r>
      <w:r w:rsidRPr="003E094A">
        <w:rPr>
          <w:rFonts w:ascii="Times New Roman" w:eastAsia="Times New Roman" w:hAnsi="Times New Roman" w:cs="Times New Roman"/>
          <w:b/>
          <w:color w:val="000000"/>
        </w:rPr>
        <w:t>photogenic</w:t>
      </w:r>
    </w:p>
    <w:p w:rsidR="00DC6683" w:rsidRPr="003E094A" w:rsidRDefault="00DC6683" w:rsidP="003E094A"/>
    <w:p w:rsidR="00EC5BF2" w:rsidRPr="00EC5BF2" w:rsidRDefault="00EC5BF2" w:rsidP="002462ED">
      <w:pPr>
        <w:pStyle w:val="ListParagraph"/>
        <w:numPr>
          <w:ilvl w:val="0"/>
          <w:numId w:val="17"/>
        </w:numPr>
        <w:ind w:left="142"/>
      </w:pPr>
      <w:r w:rsidRPr="00EC5BF2">
        <w:t>paparazzi </w:t>
      </w:r>
      <w:proofErr w:type="gramStart"/>
      <w:r w:rsidRPr="00EC5BF2">
        <w:t>[,pɑːpə'rɑːtsiː</w:t>
      </w:r>
      <w:proofErr w:type="gramEnd"/>
      <w:r w:rsidRPr="00EC5BF2">
        <w:t xml:space="preserve">]  n. </w:t>
      </w:r>
      <w:r w:rsidRPr="00EC5BF2">
        <w:t>狗仔队（专门追逐名人偷拍照片的摄影者或记者，</w:t>
      </w:r>
      <w:r w:rsidRPr="00EC5BF2">
        <w:t>paparazzo</w:t>
      </w:r>
      <w:r w:rsidRPr="00EC5BF2">
        <w:t>的复数</w:t>
      </w:r>
      <w:r w:rsidRPr="00EC5BF2">
        <w:rPr>
          <w:rFonts w:hint="eastAsia"/>
        </w:rPr>
        <w:t>）</w:t>
      </w:r>
    </w:p>
    <w:p w:rsidR="00EC5BF2" w:rsidRPr="00116A0E" w:rsidRDefault="00EC5BF2" w:rsidP="00EC5BF2">
      <w:pPr>
        <w:pStyle w:val="ListParagraph"/>
        <w:ind w:left="142"/>
      </w:pPr>
    </w:p>
    <w:p w:rsidR="007E261A" w:rsidRDefault="00C13016" w:rsidP="002462ED">
      <w:pPr>
        <w:pStyle w:val="ListParagraph"/>
        <w:numPr>
          <w:ilvl w:val="0"/>
          <w:numId w:val="17"/>
        </w:numPr>
        <w:ind w:left="142"/>
      </w:pPr>
      <w:r w:rsidRPr="001C7A01">
        <w:t>plagiarize /ˈpleɪdʒəˌraɪ</w:t>
      </w:r>
      <w:r w:rsidR="002152C5">
        <w:t xml:space="preserve">z/; </w:t>
      </w:r>
      <w:r w:rsidR="002152C5" w:rsidRPr="001C7A01">
        <w:t>plagiarism /ˈpleɪdʒəˌrɪzəm</w:t>
      </w:r>
      <w:r w:rsidR="007F2623">
        <w:t>/</w:t>
      </w:r>
      <w:r w:rsidR="002152C5">
        <w:br/>
      </w:r>
      <w:proofErr w:type="gramStart"/>
      <w:r w:rsidRPr="001C7A01">
        <w:t>1.V</w:t>
      </w:r>
      <w:proofErr w:type="gramEnd"/>
      <w:r w:rsidRPr="001C7A01">
        <w:t xml:space="preserve">-T If someone plagiarizes another person's idea or work, they use it or copy it and pretend that they thought of it or created it. </w:t>
      </w:r>
      <w:r w:rsidR="002152C5" w:rsidRPr="001C7A01">
        <w:rPr>
          <w:rFonts w:hint="eastAsia"/>
        </w:rPr>
        <w:t>抄袭</w:t>
      </w:r>
      <w:r w:rsidRPr="001C7A01">
        <w:rPr>
          <w:rFonts w:hint="eastAsia"/>
        </w:rPr>
        <w:t>剽</w:t>
      </w:r>
      <w:r w:rsidRPr="001C7A01">
        <w:t>窃</w:t>
      </w:r>
      <w:r w:rsidR="002152C5">
        <w:rPr>
          <w:rFonts w:hint="eastAsia"/>
        </w:rPr>
        <w:t xml:space="preserve">  e.g. </w:t>
      </w:r>
      <w:r w:rsidRPr="001C7A01">
        <w:t>The students denied plagiarizing papers.</w:t>
      </w:r>
      <w:r w:rsidR="002152C5">
        <w:t xml:space="preserve"> </w:t>
      </w:r>
      <w:r w:rsidRPr="001C7A01">
        <w:rPr>
          <w:rFonts w:hint="eastAsia"/>
        </w:rPr>
        <w:t>学生们不承认抄袭试</w:t>
      </w:r>
      <w:r w:rsidRPr="001C7A01">
        <w:t>卷</w:t>
      </w:r>
      <w:r w:rsidR="002152C5">
        <w:br/>
        <w:t xml:space="preserve">N) </w:t>
      </w:r>
      <w:r w:rsidRPr="001C7A01">
        <w:t>plagiarism /ˈpleɪdʒəˌrɪzəm/</w:t>
      </w:r>
      <w:r w:rsidR="002152C5">
        <w:t xml:space="preserve"> </w:t>
      </w:r>
      <w:r w:rsidRPr="001C7A01">
        <w:t xml:space="preserve"> Plagiarism is the practice of using or copying someone else's idea or work and pretending that you thought of it or created it. </w:t>
      </w:r>
      <w:r w:rsidR="002152C5" w:rsidRPr="001C7A01">
        <w:rPr>
          <w:rFonts w:hint="eastAsia"/>
        </w:rPr>
        <w:t>抄袭剽</w:t>
      </w:r>
      <w:r w:rsidR="002152C5" w:rsidRPr="001C7A01">
        <w:t>窃</w:t>
      </w:r>
      <w:r w:rsidR="002152C5">
        <w:rPr>
          <w:rFonts w:hint="eastAsia"/>
        </w:rPr>
        <w:t xml:space="preserve">  </w:t>
      </w:r>
      <w:r w:rsidR="007F2623">
        <w:t xml:space="preserve"> e.g. </w:t>
      </w:r>
      <w:r w:rsidRPr="001C7A01">
        <w:t>Now he's in real trouble. He</w:t>
      </w:r>
      <w:r w:rsidR="007F2623">
        <w:t xml:space="preserve">'s accused of plagiarism of another’s patent </w:t>
      </w:r>
      <w:r w:rsidRPr="001C7A01">
        <w:rPr>
          <w:rFonts w:hint="eastAsia"/>
        </w:rPr>
        <w:t>他被指控</w:t>
      </w:r>
      <w:r w:rsidR="007F2623">
        <w:rPr>
          <w:rFonts w:hint="eastAsia"/>
        </w:rPr>
        <w:t xml:space="preserve"> </w:t>
      </w:r>
      <w:r w:rsidR="007F2623" w:rsidRPr="001C7A01">
        <w:rPr>
          <w:rFonts w:hint="eastAsia"/>
        </w:rPr>
        <w:t>抄袭剽</w:t>
      </w:r>
      <w:r w:rsidR="007F2623" w:rsidRPr="001C7A01">
        <w:t>窃</w:t>
      </w:r>
      <w:r w:rsidR="007F2623">
        <w:br/>
      </w:r>
      <w:r w:rsidR="007F2623" w:rsidRPr="007F2623">
        <w:t xml:space="preserve">n. </w:t>
      </w:r>
      <w:r w:rsidR="007F2623" w:rsidRPr="001C7A01">
        <w:rPr>
          <w:rFonts w:hint="eastAsia"/>
        </w:rPr>
        <w:t>抄袭</w:t>
      </w:r>
      <w:r w:rsidR="007F2623">
        <w:rPr>
          <w:rFonts w:hint="eastAsia"/>
        </w:rPr>
        <w:t>/</w:t>
      </w:r>
      <w:r w:rsidR="007F2623" w:rsidRPr="007F2623">
        <w:t>剽窃</w:t>
      </w:r>
      <w:r w:rsidR="007F2623" w:rsidRPr="007F2623">
        <w:rPr>
          <w:rFonts w:hint="eastAsia"/>
        </w:rPr>
        <w:t>者</w:t>
      </w:r>
      <w:r w:rsidR="007E261A" w:rsidRPr="001C7A01">
        <w:t>plagiarist ['pleidʒiə</w:t>
      </w:r>
      <w:r w:rsidR="007F2623">
        <w:t xml:space="preserve">rist] = </w:t>
      </w:r>
      <w:r w:rsidR="007F2623" w:rsidRPr="007F2623">
        <w:t>plagiarizer ['</w:t>
      </w:r>
      <w:proofErr w:type="gramStart"/>
      <w:r w:rsidR="007F2623" w:rsidRPr="007F2623">
        <w:t>pleidʒiə,raizə</w:t>
      </w:r>
      <w:proofErr w:type="gramEnd"/>
      <w:r w:rsidR="007F2623" w:rsidRPr="007F2623">
        <w:t>]  </w:t>
      </w:r>
      <w:r w:rsidR="007F2623">
        <w:t xml:space="preserve"> </w:t>
      </w:r>
      <w:r w:rsidR="007E261A" w:rsidRPr="001C7A01">
        <w:t>someone who uses another person's words or ideas as if they were his own</w:t>
      </w:r>
    </w:p>
    <w:p w:rsidR="007F2623" w:rsidRDefault="007F2623" w:rsidP="007F2623">
      <w:pPr>
        <w:pStyle w:val="ListParagraph"/>
      </w:pPr>
    </w:p>
    <w:p w:rsidR="007F2623" w:rsidRPr="001C7A01" w:rsidRDefault="007F2623" w:rsidP="007F2623">
      <w:pPr>
        <w:pStyle w:val="ListParagraph"/>
        <w:ind w:left="142"/>
      </w:pPr>
    </w:p>
    <w:p w:rsidR="00F437FD" w:rsidRPr="001C7A01" w:rsidRDefault="00F437FD" w:rsidP="002462ED">
      <w:pPr>
        <w:pStyle w:val="ListParagraph"/>
        <w:numPr>
          <w:ilvl w:val="0"/>
          <w:numId w:val="17"/>
        </w:numPr>
        <w:ind w:left="142"/>
      </w:pPr>
      <w:r w:rsidRPr="001C7A01">
        <w:t>sinkhole /ˈsɪŋkˌhəʊl/</w:t>
      </w:r>
      <w:r w:rsidR="007F2623">
        <w:t xml:space="preserve"> = swallow hole</w:t>
      </w:r>
    </w:p>
    <w:p w:rsidR="00F437FD" w:rsidRPr="001C7A01" w:rsidRDefault="00F437FD" w:rsidP="001C7A01">
      <w:r w:rsidRPr="001C7A01">
        <w:lastRenderedPageBreak/>
        <w:t xml:space="preserve">1.N a depression in the ground surface, esp in limestone, where a surface stream disappears underground </w:t>
      </w:r>
      <w:r w:rsidRPr="001C7A01">
        <w:rPr>
          <w:rFonts w:hint="eastAsia"/>
        </w:rPr>
        <w:t>落水洞</w:t>
      </w:r>
      <w:r w:rsidRPr="001C7A01">
        <w:t xml:space="preserve">; </w:t>
      </w:r>
      <w:r w:rsidRPr="001C7A01">
        <w:rPr>
          <w:rFonts w:hint="eastAsia"/>
        </w:rPr>
        <w:t>尤指石灰石地面下陷，地表水消失于地下</w:t>
      </w:r>
      <w:r w:rsidRPr="001C7A01">
        <w:t xml:space="preserve"> </w:t>
      </w:r>
    </w:p>
    <w:p w:rsidR="00F437FD" w:rsidRPr="001C7A01" w:rsidRDefault="00F437FD" w:rsidP="001C7A01"/>
    <w:p w:rsidR="00C70240" w:rsidRPr="001C7A01" w:rsidRDefault="00C70240" w:rsidP="002462ED">
      <w:pPr>
        <w:pStyle w:val="ListParagraph"/>
        <w:numPr>
          <w:ilvl w:val="0"/>
          <w:numId w:val="17"/>
        </w:numPr>
        <w:ind w:left="142"/>
      </w:pPr>
      <w:r w:rsidRPr="001C7A01">
        <w:t>infringe /ɪnˈfrɪndʒ</w:t>
      </w:r>
      <w:r w:rsidR="007F2623">
        <w:t xml:space="preserve">/; infringement </w:t>
      </w:r>
    </w:p>
    <w:p w:rsidR="00C70240" w:rsidRPr="001C7A01" w:rsidRDefault="00C70240" w:rsidP="001C7A01">
      <w:r w:rsidRPr="001C7A01">
        <w:t xml:space="preserve">1.V-T If someone infringes a law or a rule, they break it or do something that disobeys it. </w:t>
      </w:r>
      <w:r w:rsidRPr="001C7A01">
        <w:rPr>
          <w:rFonts w:hint="eastAsia"/>
        </w:rPr>
        <w:t>违</w:t>
      </w:r>
      <w:r w:rsidRPr="001C7A01">
        <w:t>反</w:t>
      </w:r>
      <w:r w:rsidR="007F2623">
        <w:t xml:space="preserve"> e.g. </w:t>
      </w:r>
      <w:r w:rsidRPr="001C7A01">
        <w:t xml:space="preserve">The film exploited his image and </w:t>
      </w:r>
      <w:r w:rsidRPr="007F2623">
        <w:rPr>
          <w:b/>
          <w:highlight w:val="yellow"/>
          <w:u w:val="single"/>
        </w:rPr>
        <w:t>infringed his copyright</w:t>
      </w:r>
      <w:r w:rsidRPr="001C7A01">
        <w:t>.</w:t>
      </w:r>
      <w:r w:rsidR="007F2623">
        <w:t xml:space="preserve">  </w:t>
      </w:r>
      <w:r w:rsidRPr="001C7A01">
        <w:rPr>
          <w:rFonts w:hint="eastAsia"/>
        </w:rPr>
        <w:t>侵犯了他的肖像权</w:t>
      </w:r>
      <w:r w:rsidRPr="001C7A01">
        <w:t>。</w:t>
      </w:r>
    </w:p>
    <w:p w:rsidR="00C70240" w:rsidRPr="001C7A01" w:rsidRDefault="00C70240" w:rsidP="001C7A01">
      <w:r w:rsidRPr="001C7A01">
        <w:t>2.V-T/V-I If something </w:t>
      </w:r>
      <w:r w:rsidRPr="009F7140">
        <w:rPr>
          <w:b/>
          <w:highlight w:val="yellow"/>
          <w:u w:val="single"/>
        </w:rPr>
        <w:t>infringes people's rights,</w:t>
      </w:r>
      <w:r w:rsidRPr="001C7A01">
        <w:t xml:space="preserve"> or infringes on them, it interferes with these rights and does not allow people the freedom they are entitled to. </w:t>
      </w:r>
      <w:r w:rsidRPr="001C7A01">
        <w:rPr>
          <w:rFonts w:hint="eastAsia"/>
        </w:rPr>
        <w:t>侵</w:t>
      </w:r>
      <w:r w:rsidRPr="001C7A01">
        <w:t>犯</w:t>
      </w:r>
      <w:r w:rsidR="00F8472D">
        <w:rPr>
          <w:rFonts w:hint="eastAsia"/>
        </w:rPr>
        <w:t>s</w:t>
      </w:r>
      <w:r w:rsidR="00F8472D">
        <w:t xml:space="preserve">b’s </w:t>
      </w:r>
      <w:r w:rsidR="00F8472D" w:rsidRPr="001C7A01">
        <w:rPr>
          <w:rFonts w:hint="eastAsia"/>
        </w:rPr>
        <w:t>权利</w:t>
      </w:r>
    </w:p>
    <w:p w:rsidR="00C70240" w:rsidRPr="001C7A01" w:rsidRDefault="00A856CB" w:rsidP="001C7A01">
      <w:r>
        <w:rPr>
          <w:rFonts w:hint="eastAsia"/>
        </w:rPr>
        <w:t xml:space="preserve">e.g. </w:t>
      </w:r>
      <w:r w:rsidR="00C70240" w:rsidRPr="001C7A01">
        <w:t>They rob us, they infringe our rights, they kill us.</w:t>
      </w:r>
      <w:r>
        <w:t xml:space="preserve"> </w:t>
      </w:r>
      <w:r w:rsidR="00C70240" w:rsidRPr="001C7A01">
        <w:rPr>
          <w:rFonts w:hint="eastAsia"/>
        </w:rPr>
        <w:t>他们侵犯我们的权利，他们屠杀我们</w:t>
      </w:r>
      <w:r w:rsidR="00C70240" w:rsidRPr="001C7A01">
        <w:t>。</w:t>
      </w:r>
    </w:p>
    <w:p w:rsidR="00C70240" w:rsidRPr="00116A0E" w:rsidRDefault="00C70240" w:rsidP="00BD3DEB"/>
    <w:p w:rsidR="00CE4827" w:rsidRPr="00CA4BC7" w:rsidRDefault="00882A01" w:rsidP="002462ED">
      <w:pPr>
        <w:pStyle w:val="ListParagraph"/>
        <w:numPr>
          <w:ilvl w:val="0"/>
          <w:numId w:val="17"/>
        </w:numPr>
        <w:ind w:left="142"/>
        <w:rPr>
          <w:highlight w:val="yellow"/>
        </w:rPr>
      </w:pPr>
      <w:r>
        <w:t>p</w:t>
      </w:r>
      <w:r w:rsidR="00281995" w:rsidRPr="00116A0E">
        <w:t>ublic interest</w:t>
      </w:r>
      <w:proofErr w:type="gramStart"/>
      <w:r w:rsidR="00CE4827">
        <w:t xml:space="preserve">: </w:t>
      </w:r>
      <w:r w:rsidR="00A0396D">
        <w:t xml:space="preserve"> </w:t>
      </w:r>
      <w:r w:rsidR="00A0396D" w:rsidRPr="004C3EE4">
        <w:rPr>
          <w:b/>
          <w:highlight w:val="yellow"/>
          <w:u w:val="single"/>
        </w:rPr>
        <w:t>[</w:t>
      </w:r>
      <w:proofErr w:type="gramEnd"/>
      <w:r w:rsidR="00A0396D" w:rsidRPr="004C3EE4">
        <w:rPr>
          <w:b/>
          <w:highlight w:val="yellow"/>
          <w:u w:val="single"/>
        </w:rPr>
        <w:t xml:space="preserve"> it’s </w:t>
      </w:r>
      <w:r w:rsidR="00A0396D" w:rsidRPr="004C3EE4">
        <w:rPr>
          <w:b/>
          <w:i/>
          <w:highlight w:val="yellow"/>
          <w:u w:val="single"/>
        </w:rPr>
        <w:t>in the</w:t>
      </w:r>
      <w:r w:rsidR="00A0396D" w:rsidRPr="004C3EE4">
        <w:rPr>
          <w:b/>
          <w:highlight w:val="yellow"/>
          <w:u w:val="single"/>
        </w:rPr>
        <w:t xml:space="preserve"> public interest for sb. to do sth ]</w:t>
      </w:r>
      <w:r w:rsidR="00C10AD8" w:rsidRPr="004C3EE4">
        <w:rPr>
          <w:b/>
          <w:highlight w:val="yellow"/>
          <w:u w:val="single"/>
        </w:rPr>
        <w:t xml:space="preserve">   V.S. conflict of interest</w:t>
      </w:r>
      <w:r w:rsidR="00C10AD8" w:rsidRPr="004C3EE4">
        <w:rPr>
          <w:rFonts w:hint="eastAsia"/>
          <w:b/>
          <w:highlight w:val="yellow"/>
          <w:u w:val="single"/>
        </w:rPr>
        <w:t xml:space="preserve"> </w:t>
      </w:r>
      <w:r w:rsidR="00C10AD8" w:rsidRPr="004C3EE4">
        <w:rPr>
          <w:rFonts w:hint="eastAsia"/>
          <w:b/>
          <w:highlight w:val="yellow"/>
          <w:u w:val="single"/>
        </w:rPr>
        <w:t>利益冲突</w:t>
      </w:r>
      <w:r w:rsidR="00CE4827" w:rsidRPr="004C3EE4">
        <w:rPr>
          <w:rFonts w:hint="eastAsia"/>
          <w:b/>
          <w:u w:val="single"/>
        </w:rPr>
        <w:t xml:space="preserve"> </w:t>
      </w:r>
      <w:r w:rsidR="00CE4827" w:rsidRPr="004C3EE4">
        <w:rPr>
          <w:bdr w:val="none" w:sz="0" w:space="0" w:color="auto" w:frame="1"/>
        </w:rPr>
        <w:t xml:space="preserve">The public interest refers to the "common well-being" or "general welfare". The public interest is central to policy debates, politics, democracy and the nature of government itself. </w:t>
      </w:r>
      <w:r w:rsidR="00CE4827" w:rsidRPr="004C3EE4">
        <w:rPr>
          <w:highlight w:val="yellow"/>
        </w:rPr>
        <w:t>[ It’s in the public interest for sb to do</w:t>
      </w:r>
      <w:proofErr w:type="gramStart"/>
      <w:r w:rsidR="00CE4827" w:rsidRPr="004C3EE4">
        <w:rPr>
          <w:highlight w:val="yellow"/>
        </w:rPr>
        <w:t>. ]</w:t>
      </w:r>
      <w:proofErr w:type="gramEnd"/>
      <w:r w:rsidR="00CE4827" w:rsidRPr="00116A0E">
        <w:t xml:space="preserve"> </w:t>
      </w:r>
    </w:p>
    <w:p w:rsidR="00CA4BC7" w:rsidRDefault="00CA4BC7" w:rsidP="00CA4BC7">
      <w:pPr>
        <w:pStyle w:val="ListParagraph"/>
        <w:ind w:left="142"/>
      </w:pPr>
      <w:r>
        <w:t xml:space="preserve">e.g. </w:t>
      </w:r>
    </w:p>
    <w:p w:rsidR="00D3737F" w:rsidRPr="004C3EE4" w:rsidRDefault="00D3737F" w:rsidP="00900D88">
      <w:pPr>
        <w:pStyle w:val="ListParagraph"/>
        <w:ind w:left="0"/>
        <w:rPr>
          <w:highlight w:val="yellow"/>
        </w:rPr>
      </w:pPr>
      <w:r>
        <w:rPr>
          <w:noProof/>
        </w:rPr>
        <w:drawing>
          <wp:inline distT="0" distB="0" distL="0" distR="0" wp14:anchorId="67A5E077" wp14:editId="72A6BF9D">
            <wp:extent cx="6268824" cy="1894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295638" cy="1902977"/>
                    </a:xfrm>
                    <a:prstGeom prst="rect">
                      <a:avLst/>
                    </a:prstGeom>
                  </pic:spPr>
                </pic:pic>
              </a:graphicData>
            </a:graphic>
          </wp:inline>
        </w:drawing>
      </w:r>
    </w:p>
    <w:p w:rsidR="00281995" w:rsidRPr="00116A0E" w:rsidRDefault="00B87D66" w:rsidP="00601A60">
      <w:pPr>
        <w:pStyle w:val="src"/>
        <w:spacing w:before="0" w:beforeAutospacing="0" w:after="0" w:afterAutospacing="0"/>
      </w:pPr>
      <w:r w:rsidRPr="00902CF2">
        <w:rPr>
          <w:rFonts w:asciiTheme="minorHAnsi" w:eastAsiaTheme="minorEastAsia" w:hAnsiTheme="minorHAnsi" w:cstheme="minorBidi"/>
          <w:sz w:val="22"/>
          <w:szCs w:val="22"/>
          <w:lang w:val="en-US"/>
        </w:rPr>
        <w:t xml:space="preserve">e.g. </w:t>
      </w:r>
      <w:r w:rsidR="00281995" w:rsidRPr="00902CF2">
        <w:rPr>
          <w:rFonts w:asciiTheme="minorHAnsi" w:eastAsiaTheme="minorEastAsia" w:hAnsiTheme="minorHAnsi" w:cstheme="minorBidi"/>
          <w:sz w:val="22"/>
          <w:szCs w:val="22"/>
          <w:lang w:val="en-US"/>
        </w:rPr>
        <w:t>Any conduct harmful</w:t>
      </w:r>
      <w:r w:rsidR="00902CF2">
        <w:rPr>
          <w:rFonts w:asciiTheme="minorHAnsi" w:eastAsiaTheme="minorEastAsia" w:hAnsiTheme="minorHAnsi" w:cstheme="minorBidi"/>
          <w:sz w:val="22"/>
          <w:szCs w:val="22"/>
          <w:lang w:val="en-US"/>
        </w:rPr>
        <w:t>/detrimental</w:t>
      </w:r>
      <w:r w:rsidR="00281995" w:rsidRPr="00902CF2">
        <w:rPr>
          <w:rFonts w:asciiTheme="minorHAnsi" w:eastAsiaTheme="minorEastAsia" w:hAnsiTheme="minorHAnsi" w:cstheme="minorBidi"/>
          <w:sz w:val="22"/>
          <w:szCs w:val="22"/>
          <w:lang w:val="en-US"/>
        </w:rPr>
        <w:t> to the </w:t>
      </w:r>
      <w:r w:rsidR="00281995" w:rsidRPr="00902CF2">
        <w:rPr>
          <w:rFonts w:asciiTheme="minorHAnsi" w:eastAsiaTheme="minorEastAsia" w:hAnsiTheme="minorHAnsi" w:cstheme="minorBidi"/>
          <w:b/>
          <w:sz w:val="22"/>
          <w:szCs w:val="22"/>
          <w:highlight w:val="yellow"/>
          <w:u w:val="single"/>
          <w:lang w:val="en-US"/>
        </w:rPr>
        <w:t>public interest</w:t>
      </w:r>
      <w:r w:rsidR="00281995" w:rsidRPr="00902CF2">
        <w:rPr>
          <w:rFonts w:asciiTheme="minorHAnsi" w:eastAsiaTheme="minorEastAsia" w:hAnsiTheme="minorHAnsi" w:cstheme="minorBidi"/>
          <w:sz w:val="22"/>
          <w:szCs w:val="22"/>
          <w:lang w:val="en-US"/>
        </w:rPr>
        <w:t> must not be permitted. </w:t>
      </w:r>
      <w:r w:rsidR="00601A60" w:rsidRPr="00902CF2">
        <w:rPr>
          <w:rFonts w:asciiTheme="minorHAnsi" w:eastAsiaTheme="minorEastAsia" w:hAnsiTheme="minorHAnsi" w:cstheme="minorBidi"/>
          <w:sz w:val="22"/>
          <w:szCs w:val="22"/>
          <w:lang w:val="en-US"/>
        </w:rPr>
        <w:t xml:space="preserve"> </w:t>
      </w:r>
      <w:r w:rsidR="00281995" w:rsidRPr="00902CF2">
        <w:rPr>
          <w:rFonts w:asciiTheme="minorHAnsi" w:eastAsiaTheme="minorEastAsia" w:hAnsiTheme="minorHAnsi" w:cstheme="minorBidi" w:hint="eastAsia"/>
          <w:sz w:val="22"/>
          <w:szCs w:val="22"/>
          <w:lang w:val="en-US"/>
        </w:rPr>
        <w:t>凡是损害</w:t>
      </w:r>
      <w:r w:rsidR="00281995" w:rsidRPr="00902CF2">
        <w:rPr>
          <w:rFonts w:asciiTheme="minorHAnsi" w:eastAsiaTheme="minorEastAsia" w:hAnsiTheme="minorHAnsi" w:cstheme="minorBidi" w:hint="eastAsia"/>
          <w:b/>
          <w:sz w:val="22"/>
          <w:szCs w:val="22"/>
          <w:highlight w:val="yellow"/>
          <w:u w:val="single"/>
          <w:lang w:val="en-US"/>
        </w:rPr>
        <w:t>公共利益</w:t>
      </w:r>
      <w:r w:rsidR="00281995" w:rsidRPr="00902CF2">
        <w:rPr>
          <w:rFonts w:asciiTheme="minorHAnsi" w:eastAsiaTheme="minorEastAsia" w:hAnsiTheme="minorHAnsi" w:cstheme="minorBidi" w:hint="eastAsia"/>
          <w:sz w:val="22"/>
          <w:szCs w:val="22"/>
          <w:lang w:val="en-US"/>
        </w:rPr>
        <w:t>的行为，</w:t>
      </w:r>
      <w:r w:rsidR="00281995" w:rsidRPr="00902CF2">
        <w:rPr>
          <w:rFonts w:asciiTheme="minorHAnsi" w:eastAsiaTheme="minorEastAsia" w:hAnsiTheme="minorHAnsi" w:cstheme="minorBidi"/>
          <w:sz w:val="22"/>
          <w:szCs w:val="22"/>
          <w:lang w:val="en-US"/>
        </w:rPr>
        <w:t xml:space="preserve"> </w:t>
      </w:r>
      <w:r w:rsidR="00281995" w:rsidRPr="00902CF2">
        <w:rPr>
          <w:rFonts w:asciiTheme="minorHAnsi" w:eastAsiaTheme="minorEastAsia" w:hAnsiTheme="minorHAnsi" w:cstheme="minorBidi" w:hint="eastAsia"/>
          <w:sz w:val="22"/>
          <w:szCs w:val="22"/>
          <w:lang w:val="en-US"/>
        </w:rPr>
        <w:t>都应该制止</w:t>
      </w:r>
      <w:r w:rsidR="00281995" w:rsidRPr="00116A0E">
        <w:rPr>
          <w:rFonts w:ascii="SimSun" w:eastAsia="SimSun" w:hAnsi="SimSun" w:cs="SimSun" w:hint="eastAsia"/>
        </w:rPr>
        <w:t>。</w:t>
      </w:r>
    </w:p>
    <w:p w:rsidR="00B87D66" w:rsidRDefault="00B87D66" w:rsidP="00B87D66">
      <w:pPr>
        <w:rPr>
          <w:lang w:val="en-US"/>
        </w:rPr>
      </w:pPr>
      <w:r>
        <w:t xml:space="preserve">e.g. </w:t>
      </w:r>
      <w:r w:rsidRPr="00AD0AF3">
        <w:rPr>
          <w:lang w:val="en-US"/>
        </w:rPr>
        <w:t>Grimes’ office refused t</w:t>
      </w:r>
      <w:r>
        <w:rPr>
          <w:lang w:val="en-US"/>
        </w:rPr>
        <w:t xml:space="preserve">o comment on the allegation </w:t>
      </w:r>
      <w:proofErr w:type="gramStart"/>
      <w:r>
        <w:rPr>
          <w:lang w:val="en-US"/>
        </w:rPr>
        <w:t xml:space="preserve">and </w:t>
      </w:r>
      <w:r w:rsidRPr="00AD0AF3">
        <w:rPr>
          <w:lang w:val="en-US"/>
        </w:rPr>
        <w:t>also</w:t>
      </w:r>
      <w:proofErr w:type="gramEnd"/>
      <w:r w:rsidRPr="00AD0AF3">
        <w:rPr>
          <w:lang w:val="en-US"/>
        </w:rPr>
        <w:t xml:space="preserve"> </w:t>
      </w:r>
      <w:r w:rsidRPr="00AD0AF3">
        <w:rPr>
          <w:b/>
          <w:highlight w:val="yellow"/>
          <w:u w:val="single"/>
          <w:lang w:val="en-US"/>
        </w:rPr>
        <w:t>fended/warded off</w:t>
      </w:r>
      <w:r w:rsidRPr="00AD0AF3">
        <w:rPr>
          <w:lang w:val="en-US"/>
        </w:rPr>
        <w:t xml:space="preserve"> the related </w:t>
      </w:r>
      <w:r>
        <w:rPr>
          <w:rFonts w:hint="eastAsia"/>
          <w:lang w:val="en-US"/>
        </w:rPr>
        <w:t xml:space="preserve">bribery </w:t>
      </w:r>
      <w:r w:rsidRPr="00AD0AF3">
        <w:rPr>
          <w:lang w:val="en-US"/>
        </w:rPr>
        <w:t xml:space="preserve">questions in a press conference, but did insist, “Senator Grimes has always acted in the best </w:t>
      </w:r>
      <w:r w:rsidRPr="00AD0AF3">
        <w:rPr>
          <w:b/>
          <w:u w:val="single"/>
          <w:lang w:val="en-US"/>
        </w:rPr>
        <w:t xml:space="preserve">public interests </w:t>
      </w:r>
      <w:r>
        <w:rPr>
          <w:rFonts w:hint="eastAsia"/>
          <w:lang w:val="en-US"/>
        </w:rPr>
        <w:t>公共利益</w:t>
      </w:r>
      <w:r w:rsidRPr="00AD0AF3">
        <w:rPr>
          <w:lang w:val="en-US"/>
        </w:rPr>
        <w:t>for our state and will continue to do so”</w:t>
      </w:r>
    </w:p>
    <w:p w:rsidR="00BD3DEB" w:rsidRPr="00116A0E" w:rsidRDefault="006873E1" w:rsidP="002462ED">
      <w:pPr>
        <w:pStyle w:val="ListParagraph"/>
        <w:numPr>
          <w:ilvl w:val="0"/>
          <w:numId w:val="17"/>
        </w:numPr>
        <w:ind w:left="-567"/>
      </w:pPr>
      <w:r w:rsidRPr="006873E1">
        <w:rPr>
          <w:rFonts w:ascii="Microsoft YaHei" w:eastAsia="Microsoft YaHei" w:hAnsi="Microsoft YaHei" w:cs="Microsoft YaHei" w:hint="eastAsia"/>
          <w:sz w:val="16"/>
          <w:szCs w:val="16"/>
        </w:rPr>
        <w:t>中伤，</w:t>
      </w:r>
      <w:r w:rsidRPr="006873E1">
        <w:rPr>
          <w:rFonts w:ascii="Calibri" w:eastAsia="Times New Roman" w:hAnsi="Calibri" w:cs="Times New Roman"/>
          <w:sz w:val="16"/>
          <w:szCs w:val="16"/>
        </w:rPr>
        <w:t xml:space="preserve"> </w:t>
      </w:r>
      <w:r w:rsidRPr="006873E1">
        <w:rPr>
          <w:rFonts w:ascii="Microsoft YaHei" w:eastAsia="Microsoft YaHei" w:hAnsi="Microsoft YaHei" w:cs="Microsoft YaHei" w:hint="eastAsia"/>
          <w:sz w:val="16"/>
          <w:szCs w:val="16"/>
        </w:rPr>
        <w:t>诽谤</w:t>
      </w:r>
    </w:p>
    <w:tbl>
      <w:tblPr>
        <w:tblW w:w="10632"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9639"/>
      </w:tblGrid>
      <w:tr w:rsidR="00E84187" w:rsidRPr="00116A0E" w:rsidTr="00D85985">
        <w:trPr>
          <w:trHeight w:val="1215"/>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hint="eastAsia"/>
                <w:sz w:val="16"/>
                <w:szCs w:val="16"/>
              </w:rPr>
              <w:t>中伤，</w:t>
            </w:r>
            <w:r w:rsidRPr="00116A0E">
              <w:rPr>
                <w:rFonts w:ascii="Calibri" w:eastAsia="Times New Roman" w:hAnsi="Calibri" w:cs="Times New Roman"/>
                <w:sz w:val="16"/>
                <w:szCs w:val="16"/>
              </w:rPr>
              <w:t xml:space="preserve"> </w:t>
            </w:r>
            <w:r w:rsidRPr="00116A0E">
              <w:rPr>
                <w:rFonts w:ascii="Microsoft YaHei" w:eastAsia="Microsoft YaHei" w:hAnsi="Microsoft YaHei" w:cs="Microsoft YaHei" w:hint="eastAsia"/>
                <w:sz w:val="16"/>
                <w:szCs w:val="16"/>
              </w:rPr>
              <w:t>诽谤</w:t>
            </w:r>
            <w:r w:rsidRPr="00116A0E">
              <w:rPr>
                <w:rFonts w:ascii="Calibri" w:eastAsia="Times New Roman" w:hAnsi="Calibri" w:cs="Times New Roman"/>
                <w:sz w:val="16"/>
                <w:szCs w:val="16"/>
              </w:rPr>
              <w:t xml:space="preserve">;  </w:t>
            </w:r>
            <w:r w:rsidRPr="00116A0E">
              <w:rPr>
                <w:rFonts w:ascii="Microsoft YaHei" w:eastAsia="Microsoft YaHei" w:hAnsi="Microsoft YaHei" w:cs="Microsoft YaHei" w:hint="eastAsia"/>
                <w:sz w:val="16"/>
                <w:szCs w:val="16"/>
              </w:rPr>
              <w:t>诋</w:t>
            </w:r>
            <w:r w:rsidRPr="00116A0E">
              <w:rPr>
                <w:rFonts w:ascii="Microsoft YaHei" w:eastAsia="Microsoft YaHei" w:hAnsi="Microsoft YaHei" w:cs="Microsoft YaHei"/>
                <w:sz w:val="16"/>
                <w:szCs w:val="16"/>
              </w:rPr>
              <w:t>毁</w:t>
            </w:r>
          </w:p>
        </w:tc>
        <w:tc>
          <w:tcPr>
            <w:tcW w:w="9639" w:type="dxa"/>
            <w:shd w:val="clear" w:color="auto" w:fill="auto"/>
            <w:hideMark/>
          </w:tcPr>
          <w:p w:rsidR="00C91195" w:rsidRDefault="00BB671B" w:rsidP="00E8418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V) </w:t>
            </w:r>
            <w:r w:rsidR="00E84187" w:rsidRPr="00BE2BEA">
              <w:rPr>
                <w:rFonts w:ascii="Calibri" w:eastAsia="Times New Roman" w:hAnsi="Calibri" w:cs="Times New Roman"/>
                <w:b/>
                <w:color w:val="000000"/>
                <w:highlight w:val="yellow"/>
              </w:rPr>
              <w:t xml:space="preserve">smear sb = defame sb = malign sb = </w:t>
            </w:r>
            <w:proofErr w:type="gramStart"/>
            <w:r w:rsidR="00E84187" w:rsidRPr="00BE2BEA">
              <w:rPr>
                <w:rFonts w:ascii="Calibri" w:eastAsia="Times New Roman" w:hAnsi="Calibri" w:cs="Times New Roman"/>
                <w:b/>
                <w:color w:val="000000"/>
                <w:highlight w:val="yellow"/>
              </w:rPr>
              <w:t>detract</w:t>
            </w:r>
            <w:r w:rsidR="00E84187" w:rsidRPr="00116A0E">
              <w:rPr>
                <w:rFonts w:ascii="Calibri" w:eastAsia="Times New Roman" w:hAnsi="Calibri" w:cs="Times New Roman"/>
                <w:color w:val="000000"/>
              </w:rPr>
              <w:t xml:space="preserve">; </w:t>
            </w:r>
            <w:r>
              <w:rPr>
                <w:rFonts w:ascii="Calibri" w:eastAsia="Times New Roman" w:hAnsi="Calibri" w:cs="Times New Roman"/>
                <w:color w:val="000000"/>
              </w:rPr>
              <w:t xml:space="preserve"> N</w:t>
            </w:r>
            <w:proofErr w:type="gramEnd"/>
            <w:r>
              <w:rPr>
                <w:rFonts w:ascii="Calibri" w:eastAsia="Times New Roman" w:hAnsi="Calibri" w:cs="Times New Roman"/>
                <w:color w:val="000000"/>
              </w:rPr>
              <w:t xml:space="preserve">) </w:t>
            </w:r>
            <w:r w:rsidR="00E84187" w:rsidRPr="00116A0E">
              <w:rPr>
                <w:rFonts w:ascii="Calibri" w:eastAsia="Times New Roman" w:hAnsi="Calibri" w:cs="Times New Roman"/>
                <w:color w:val="000000"/>
              </w:rPr>
              <w:t>smear = defamation</w:t>
            </w:r>
            <w:r>
              <w:rPr>
                <w:rFonts w:ascii="Calibri" w:eastAsia="Times New Roman" w:hAnsi="Calibri" w:cs="Times New Roman"/>
                <w:color w:val="000000"/>
              </w:rPr>
              <w:t xml:space="preserve"> </w:t>
            </w:r>
            <w:r w:rsidRPr="00BB671B">
              <w:rPr>
                <w:rFonts w:ascii="Calibri" w:eastAsia="Times New Roman" w:hAnsi="Calibri" w:cs="Times New Roman"/>
                <w:b/>
                <w:color w:val="000000"/>
                <w:highlight w:val="yellow"/>
              </w:rPr>
              <w:t>[,defə'meɪʃ(ə)n]</w:t>
            </w:r>
            <w:r w:rsidR="00E84187" w:rsidRPr="00BB671B">
              <w:rPr>
                <w:rFonts w:ascii="Calibri" w:eastAsia="Times New Roman" w:hAnsi="Calibri" w:cs="Times New Roman"/>
                <w:b/>
                <w:color w:val="000000"/>
                <w:highlight w:val="yellow"/>
              </w:rPr>
              <w:t>;</w:t>
            </w:r>
            <w:r w:rsidR="00E84187" w:rsidRPr="00116A0E">
              <w:rPr>
                <w:rFonts w:ascii="Calibri" w:eastAsia="Times New Roman" w:hAnsi="Calibri" w:cs="Times New Roman"/>
                <w:color w:val="000000"/>
              </w:rPr>
              <w:t xml:space="preserve">  </w:t>
            </w:r>
          </w:p>
          <w:p w:rsidR="00C91195" w:rsidRPr="00C91195" w:rsidRDefault="00E84187" w:rsidP="002462ED">
            <w:pPr>
              <w:pStyle w:val="ListParagraph"/>
              <w:numPr>
                <w:ilvl w:val="0"/>
                <w:numId w:val="22"/>
              </w:numPr>
              <w:spacing w:after="0" w:line="240" w:lineRule="auto"/>
              <w:rPr>
                <w:rFonts w:ascii="Microsoft YaHei" w:eastAsia="Microsoft YaHei" w:hAnsi="Microsoft YaHei" w:cs="Microsoft YaHei"/>
                <w:color w:val="000000"/>
              </w:rPr>
            </w:pPr>
            <w:r w:rsidRPr="00C91195">
              <w:rPr>
                <w:rFonts w:ascii="Calibri" w:eastAsia="Times New Roman" w:hAnsi="Calibri" w:cs="Times New Roman"/>
                <w:color w:val="000000"/>
              </w:rPr>
              <w:t xml:space="preserve">To smear sb. or defame sb means to spread unpleasant and untrue rumours, scandals, or accusations about them </w:t>
            </w:r>
            <w:proofErr w:type="gramStart"/>
            <w:r w:rsidRPr="00C91195">
              <w:rPr>
                <w:rFonts w:ascii="Calibri" w:eastAsia="Times New Roman" w:hAnsi="Calibri" w:cs="Times New Roman"/>
                <w:color w:val="000000"/>
              </w:rPr>
              <w:t>in order to</w:t>
            </w:r>
            <w:proofErr w:type="gramEnd"/>
            <w:r w:rsidRPr="00C91195">
              <w:rPr>
                <w:rFonts w:ascii="Calibri" w:eastAsia="Times New Roman" w:hAnsi="Calibri" w:cs="Times New Roman"/>
                <w:color w:val="000000"/>
              </w:rPr>
              <w:t xml:space="preserve"> damage their fame and reputation. </w:t>
            </w:r>
            <w:r w:rsidRPr="00C91195">
              <w:rPr>
                <w:rFonts w:ascii="Microsoft YaHei" w:eastAsia="Microsoft YaHei" w:hAnsi="Microsoft YaHei" w:cs="Microsoft YaHei"/>
                <w:color w:val="000000"/>
              </w:rPr>
              <w:t>中伤，</w:t>
            </w:r>
            <w:r w:rsidRPr="00C91195">
              <w:rPr>
                <w:rFonts w:ascii="Calibri" w:eastAsia="Times New Roman" w:hAnsi="Calibri" w:cs="Times New Roman"/>
                <w:color w:val="000000"/>
              </w:rPr>
              <w:t xml:space="preserve"> </w:t>
            </w:r>
            <w:r w:rsidRPr="00C91195">
              <w:rPr>
                <w:rFonts w:ascii="Microsoft YaHei" w:eastAsia="Microsoft YaHei" w:hAnsi="Microsoft YaHei" w:cs="Microsoft YaHei"/>
                <w:color w:val="000000"/>
              </w:rPr>
              <w:t>诽谤</w:t>
            </w:r>
            <w:r w:rsidRPr="00C91195">
              <w:rPr>
                <w:rFonts w:ascii="Calibri" w:eastAsia="Times New Roman" w:hAnsi="Calibri" w:cs="Times New Roman"/>
                <w:color w:val="000000"/>
              </w:rPr>
              <w:t xml:space="preserve">; </w:t>
            </w:r>
            <w:r w:rsidRPr="00C91195">
              <w:rPr>
                <w:rFonts w:ascii="Microsoft YaHei" w:eastAsia="Microsoft YaHei" w:hAnsi="Microsoft YaHei" w:cs="Microsoft YaHei"/>
                <w:color w:val="000000"/>
              </w:rPr>
              <w:t>诋毁</w:t>
            </w:r>
            <w:r w:rsidRPr="00C91195">
              <w:rPr>
                <w:rFonts w:ascii="Calibri" w:eastAsia="Times New Roman" w:hAnsi="Calibri" w:cs="Times New Roman"/>
                <w:color w:val="000000"/>
              </w:rPr>
              <w:t xml:space="preserve">; </w:t>
            </w:r>
            <w:r w:rsidR="00DA2831">
              <w:rPr>
                <w:rFonts w:ascii="Calibri" w:eastAsia="Times New Roman" w:hAnsi="Calibri" w:cs="Times New Roman"/>
                <w:color w:val="000000"/>
              </w:rPr>
              <w:t xml:space="preserve"> </w:t>
            </w:r>
            <w:r w:rsidRPr="00C91195">
              <w:rPr>
                <w:rFonts w:ascii="Calibri" w:eastAsia="Times New Roman" w:hAnsi="Calibri" w:cs="Times New Roman"/>
                <w:color w:val="000000"/>
              </w:rPr>
              <w:t xml:space="preserve">eg  They planned to </w:t>
            </w:r>
            <w:r w:rsidRPr="00DA2831">
              <w:rPr>
                <w:b/>
                <w:highlight w:val="yellow"/>
                <w:u w:val="single"/>
                <w:lang w:val="en-US"/>
              </w:rPr>
              <w:t>smear</w:t>
            </w:r>
            <w:r w:rsidR="00BE2BEA">
              <w:rPr>
                <w:b/>
                <w:highlight w:val="yellow"/>
                <w:u w:val="single"/>
                <w:lang w:val="en-US"/>
              </w:rPr>
              <w:t>/defame/malign/detract</w:t>
            </w:r>
            <w:r w:rsidRPr="00DA2831">
              <w:rPr>
                <w:b/>
                <w:highlight w:val="yellow"/>
                <w:u w:val="single"/>
                <w:lang w:val="en-US"/>
              </w:rPr>
              <w:t xml:space="preserve"> him</w:t>
            </w:r>
            <w:r w:rsidRPr="00C91195">
              <w:rPr>
                <w:rFonts w:ascii="Calibri" w:eastAsia="Times New Roman" w:hAnsi="Calibri" w:cs="Times New Roman"/>
                <w:color w:val="000000"/>
              </w:rPr>
              <w:t xml:space="preserve"> by publishing information about his private life.</w:t>
            </w:r>
            <w:r w:rsidR="00BE2BEA">
              <w:rPr>
                <w:rFonts w:ascii="Microsoft YaHei" w:eastAsia="Microsoft YaHei" w:hAnsi="Microsoft YaHei" w:cs="Microsoft YaHei" w:hint="eastAsia"/>
                <w:color w:val="000000"/>
              </w:rPr>
              <w:t xml:space="preserve"> </w:t>
            </w:r>
            <w:r w:rsidRPr="00C91195">
              <w:rPr>
                <w:rFonts w:ascii="Microsoft YaHei" w:eastAsia="Microsoft YaHei" w:hAnsi="Microsoft YaHei" w:cs="Microsoft YaHei"/>
                <w:color w:val="000000"/>
              </w:rPr>
              <w:t>来</w:t>
            </w:r>
            <w:r w:rsidRPr="00DA2831">
              <w:rPr>
                <w:b/>
                <w:highlight w:val="yellow"/>
                <w:u w:val="single"/>
                <w:lang w:val="en-US"/>
              </w:rPr>
              <w:t>诋毁</w:t>
            </w:r>
            <w:r w:rsidRPr="00C91195">
              <w:rPr>
                <w:rFonts w:ascii="Microsoft YaHei" w:eastAsia="Microsoft YaHei" w:hAnsi="Microsoft YaHei" w:cs="Microsoft YaHei"/>
                <w:color w:val="000000"/>
              </w:rPr>
              <w:t>他。</w:t>
            </w:r>
          </w:p>
          <w:p w:rsidR="00E84187" w:rsidRPr="00C91195" w:rsidRDefault="00E84187" w:rsidP="002462ED">
            <w:pPr>
              <w:pStyle w:val="ListParagraph"/>
              <w:numPr>
                <w:ilvl w:val="0"/>
                <w:numId w:val="22"/>
              </w:numPr>
              <w:spacing w:after="0" w:line="240" w:lineRule="auto"/>
              <w:rPr>
                <w:rFonts w:ascii="Calibri" w:eastAsia="Times New Roman" w:hAnsi="Calibri" w:cs="Times New Roman"/>
                <w:color w:val="000000"/>
              </w:rPr>
            </w:pPr>
            <w:r w:rsidRPr="00C91195">
              <w:rPr>
                <w:rFonts w:ascii="Calibri" w:eastAsia="Times New Roman" w:hAnsi="Calibri" w:cs="Times New Roman"/>
                <w:color w:val="000000"/>
              </w:rPr>
              <w:t xml:space="preserve">n) A smear/defamation is an unpleasant and untrue rumour or accusation that is intended to damage someone's reputation. </w:t>
            </w:r>
            <w:r w:rsidRPr="00C91195">
              <w:rPr>
                <w:rFonts w:ascii="Microsoft YaHei" w:eastAsia="Microsoft YaHei" w:hAnsi="Microsoft YaHei" w:cs="Microsoft YaHei"/>
                <w:color w:val="000000"/>
              </w:rPr>
              <w:t>诽谤</w:t>
            </w:r>
            <w:r w:rsidRPr="00C91195">
              <w:rPr>
                <w:rFonts w:ascii="Calibri" w:eastAsia="Times New Roman" w:hAnsi="Calibri" w:cs="Times New Roman"/>
                <w:color w:val="000000"/>
              </w:rPr>
              <w:t xml:space="preserve">; </w:t>
            </w:r>
            <w:r w:rsidRPr="00C91195">
              <w:rPr>
                <w:rFonts w:ascii="Microsoft YaHei" w:eastAsia="Microsoft YaHei" w:hAnsi="Microsoft YaHei" w:cs="Microsoft YaHei"/>
                <w:color w:val="000000"/>
              </w:rPr>
              <w:t>诋毁</w:t>
            </w:r>
            <w:r w:rsidRPr="00C91195">
              <w:rPr>
                <w:rFonts w:ascii="Calibri" w:eastAsia="Times New Roman" w:hAnsi="Calibri" w:cs="Times New Roman"/>
                <w:color w:val="000000"/>
              </w:rPr>
              <w:t xml:space="preserve">  </w:t>
            </w:r>
          </w:p>
          <w:p w:rsidR="00C91195" w:rsidRPr="00116A0E" w:rsidRDefault="00C91195" w:rsidP="00E84187">
            <w:pPr>
              <w:spacing w:after="0" w:line="240" w:lineRule="auto"/>
              <w:rPr>
                <w:rFonts w:ascii="Calibri" w:eastAsia="Times New Roman" w:hAnsi="Calibri" w:cs="Times New Roman"/>
                <w:color w:val="000000"/>
              </w:rPr>
            </w:pPr>
          </w:p>
        </w:tc>
      </w:tr>
      <w:tr w:rsidR="00E84187" w:rsidRPr="00116A0E" w:rsidTr="00D85985">
        <w:trPr>
          <w:trHeight w:val="1665"/>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lastRenderedPageBreak/>
              <w:t>1</w:t>
            </w:r>
            <w:r w:rsidRPr="00116A0E">
              <w:rPr>
                <w:rFonts w:ascii="Microsoft YaHei" w:eastAsia="Microsoft YaHei" w:hAnsi="Microsoft YaHei" w:cs="Microsoft YaHei"/>
                <w:sz w:val="16"/>
                <w:szCs w:val="16"/>
              </w:rPr>
              <w:t>贬低</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诽谤</w:t>
            </w:r>
            <w:r w:rsidRPr="00116A0E">
              <w:rPr>
                <w:rFonts w:ascii="Calibri" w:eastAsia="Times New Roman" w:hAnsi="Calibri" w:cs="Times New Roman"/>
                <w:sz w:val="16"/>
                <w:szCs w:val="16"/>
              </w:rPr>
              <w:t xml:space="preserve"> </w:t>
            </w:r>
            <w:proofErr w:type="gramStart"/>
            <w:r w:rsidRPr="00116A0E">
              <w:rPr>
                <w:rFonts w:ascii="Calibri" w:eastAsia="Times New Roman" w:hAnsi="Calibri" w:cs="Times New Roman"/>
                <w:sz w:val="16"/>
                <w:szCs w:val="16"/>
              </w:rPr>
              <w:t>2.</w:t>
            </w:r>
            <w:r w:rsidRPr="00116A0E">
              <w:rPr>
                <w:rFonts w:ascii="Microsoft YaHei" w:eastAsia="Microsoft YaHei" w:hAnsi="Microsoft YaHei" w:cs="Microsoft YaHei"/>
                <w:sz w:val="16"/>
                <w:szCs w:val="16"/>
              </w:rPr>
              <w:t>减去</w:t>
            </w:r>
            <w:proofErr w:type="gramEnd"/>
          </w:p>
        </w:tc>
        <w:tc>
          <w:tcPr>
            <w:tcW w:w="9639" w:type="dxa"/>
            <w:shd w:val="clear" w:color="auto" w:fill="auto"/>
            <w:hideMark/>
          </w:tcPr>
          <w:p w:rsidR="00BE2BEA" w:rsidRDefault="00BE2BEA" w:rsidP="00E84187">
            <w:pPr>
              <w:spacing w:after="0" w:line="240" w:lineRule="auto"/>
              <w:rPr>
                <w:rFonts w:ascii="Calibri" w:eastAsia="Times New Roman" w:hAnsi="Calibri" w:cs="Times New Roman"/>
              </w:rPr>
            </w:pPr>
            <w:r>
              <w:rPr>
                <w:rFonts w:ascii="Calibri" w:eastAsia="Times New Roman" w:hAnsi="Calibri" w:cs="Times New Roman"/>
              </w:rPr>
              <w:t>detract</w:t>
            </w:r>
            <w:r w:rsidR="00CF5AA2">
              <w:rPr>
                <w:rFonts w:ascii="Calibri" w:eastAsia="Times New Roman" w:hAnsi="Calibri" w:cs="Times New Roman"/>
              </w:rPr>
              <w:t xml:space="preserve">, </w:t>
            </w:r>
            <w:r w:rsidR="00CF5AA2" w:rsidRPr="00116A0E">
              <w:rPr>
                <w:rFonts w:ascii="Calibri" w:eastAsia="Times New Roman" w:hAnsi="Calibri" w:cs="Times New Roman"/>
              </w:rPr>
              <w:t>detraction</w:t>
            </w:r>
            <w:r w:rsidR="00782E96">
              <w:rPr>
                <w:rFonts w:ascii="Calibri" w:eastAsia="Times New Roman" w:hAnsi="Calibri" w:cs="Times New Roman"/>
              </w:rPr>
              <w:t>,</w:t>
            </w:r>
            <w:r w:rsidR="00782E96" w:rsidRPr="00116A0E">
              <w:rPr>
                <w:rFonts w:ascii="Calibri" w:eastAsia="Times New Roman" w:hAnsi="Calibri" w:cs="Times New Roman"/>
              </w:rPr>
              <w:t xml:space="preserve"> </w:t>
            </w:r>
            <w:r w:rsidR="00782E96">
              <w:rPr>
                <w:rFonts w:ascii="Calibri" w:eastAsia="Times New Roman" w:hAnsi="Calibri" w:cs="Times New Roman"/>
              </w:rPr>
              <w:t>detractive, detractor</w:t>
            </w:r>
          </w:p>
          <w:p w:rsidR="00BE2BEA" w:rsidRPr="004264FE" w:rsidRDefault="00BE2BEA" w:rsidP="002462ED">
            <w:pPr>
              <w:pStyle w:val="ListParagraph"/>
              <w:numPr>
                <w:ilvl w:val="0"/>
                <w:numId w:val="26"/>
              </w:numPr>
              <w:spacing w:after="0" w:line="240" w:lineRule="auto"/>
              <w:rPr>
                <w:rFonts w:ascii="Calibri" w:eastAsia="Times New Roman" w:hAnsi="Calibri" w:cs="Times New Roman"/>
                <w:color w:val="000000"/>
              </w:rPr>
            </w:pPr>
            <w:r w:rsidRPr="00BE2BEA">
              <w:rPr>
                <w:rFonts w:ascii="Calibri" w:eastAsia="Times New Roman" w:hAnsi="Calibri" w:cs="Times New Roman"/>
                <w:color w:val="000000"/>
              </w:rPr>
              <w:t>literal</w:t>
            </w:r>
            <w:r>
              <w:rPr>
                <w:rFonts w:ascii="Calibri" w:eastAsia="Times New Roman" w:hAnsi="Calibri" w:cs="Times New Roman"/>
                <w:color w:val="000000"/>
              </w:rPr>
              <w:t xml:space="preserve"> meaning</w:t>
            </w:r>
            <w:r w:rsidRPr="00BE2BEA">
              <w:rPr>
                <w:rFonts w:ascii="Calibri" w:eastAsia="Times New Roman" w:hAnsi="Calibri" w:cs="Times New Roman"/>
                <w:color w:val="000000"/>
              </w:rPr>
              <w:t xml:space="preserve">: </w:t>
            </w:r>
            <w:r w:rsidR="00E84187" w:rsidRPr="00BE2BEA">
              <w:rPr>
                <w:rFonts w:ascii="Calibri" w:eastAsia="Times New Roman" w:hAnsi="Calibri" w:cs="Times New Roman"/>
                <w:color w:val="000000"/>
              </w:rPr>
              <w:t xml:space="preserve"> </w:t>
            </w:r>
            <w:r w:rsidR="00E84187" w:rsidRPr="00BE2BEA">
              <w:rPr>
                <w:rFonts w:ascii="Microsoft YaHei" w:eastAsia="Microsoft YaHei" w:hAnsi="Microsoft YaHei" w:cs="Microsoft YaHei" w:hint="eastAsia"/>
                <w:color w:val="000000"/>
              </w:rPr>
              <w:t>减去</w:t>
            </w:r>
            <w:r w:rsidR="004264FE" w:rsidRPr="00116A0E">
              <w:rPr>
                <w:rFonts w:ascii="Microsoft YaHei" w:eastAsia="Microsoft YaHei" w:hAnsi="Microsoft YaHei" w:cs="Microsoft YaHei"/>
              </w:rPr>
              <w:t>减损</w:t>
            </w:r>
            <w:r w:rsidR="004264FE" w:rsidRPr="00116A0E">
              <w:rPr>
                <w:rFonts w:ascii="Calibri" w:eastAsia="Times New Roman" w:hAnsi="Calibri" w:cs="Times New Roman"/>
              </w:rPr>
              <w:t>If one thing detracts from another, it makes it seem less good or impressive</w:t>
            </w:r>
            <w:r w:rsidR="004264FE" w:rsidRPr="00AD6FB5">
              <w:rPr>
                <w:rFonts w:ascii="Calibri" w:eastAsia="Times New Roman" w:hAnsi="Calibri" w:cs="Times New Roman"/>
                <w:b/>
                <w:highlight w:val="yellow"/>
                <w:u w:val="single"/>
              </w:rPr>
              <w:t>.  [ detact from sth]</w:t>
            </w:r>
            <w:r w:rsidR="004264FE" w:rsidRPr="00116A0E">
              <w:rPr>
                <w:rFonts w:ascii="Calibri" w:eastAsia="Times New Roman" w:hAnsi="Calibri" w:cs="Times New Roman"/>
              </w:rPr>
              <w:t xml:space="preserve"> undervalue  </w:t>
            </w:r>
          </w:p>
          <w:p w:rsidR="004264FE" w:rsidRDefault="004264FE" w:rsidP="004264FE">
            <w:pPr>
              <w:pStyle w:val="ListParagraph"/>
              <w:spacing w:after="0" w:line="240" w:lineRule="auto"/>
              <w:rPr>
                <w:rFonts w:ascii="Calibri" w:eastAsia="Times New Roman" w:hAnsi="Calibri" w:cs="Times New Roman"/>
              </w:rPr>
            </w:pPr>
            <w:r w:rsidRPr="00116A0E">
              <w:rPr>
                <w:rFonts w:ascii="Calibri" w:eastAsia="Times New Roman" w:hAnsi="Calibri" w:cs="Times New Roman"/>
              </w:rPr>
              <w:t xml:space="preserve">e.g. They feared that the publicity surrounding him would </w:t>
            </w:r>
            <w:r w:rsidRPr="00AD6FB5">
              <w:rPr>
                <w:rFonts w:ascii="Calibri" w:eastAsia="Times New Roman" w:hAnsi="Calibri" w:cs="Times New Roman"/>
                <w:b/>
                <w:highlight w:val="yellow"/>
                <w:u w:val="single"/>
              </w:rPr>
              <w:t>detract from</w:t>
            </w:r>
            <w:r w:rsidRPr="00116A0E">
              <w:rPr>
                <w:rFonts w:ascii="Calibri" w:eastAsia="Times New Roman" w:hAnsi="Calibri" w:cs="Times New Roman"/>
              </w:rPr>
              <w:t xml:space="preserve"> their own election campaigns.</w:t>
            </w:r>
            <w:r>
              <w:rPr>
                <w:rFonts w:ascii="Calibri" w:eastAsia="Times New Roman" w:hAnsi="Calibri" w:cs="Times New Roman"/>
              </w:rPr>
              <w:t xml:space="preserve">  </w:t>
            </w:r>
            <w:r w:rsidRPr="00116A0E">
              <w:rPr>
                <w:rFonts w:ascii="Microsoft YaHei" w:eastAsia="Microsoft YaHei" w:hAnsi="Microsoft YaHei" w:cs="Microsoft YaHei"/>
              </w:rPr>
              <w:t>他们担心围绕他的宣传会有损他们自已的竞选活动</w:t>
            </w:r>
            <w:r w:rsidRPr="00116A0E">
              <w:rPr>
                <w:rFonts w:ascii="Calibri" w:eastAsia="Times New Roman" w:hAnsi="Calibri" w:cs="Times New Roman"/>
              </w:rPr>
              <w:t xml:space="preserve">  </w:t>
            </w:r>
          </w:p>
          <w:p w:rsidR="00AD6FB5" w:rsidRPr="00BE2BEA" w:rsidRDefault="00AD6FB5" w:rsidP="004264FE">
            <w:pPr>
              <w:pStyle w:val="ListParagraph"/>
              <w:spacing w:after="0" w:line="240" w:lineRule="auto"/>
              <w:rPr>
                <w:rFonts w:ascii="Calibri" w:eastAsia="Times New Roman" w:hAnsi="Calibri" w:cs="Times New Roman"/>
                <w:color w:val="000000"/>
              </w:rPr>
            </w:pPr>
            <w:r w:rsidRPr="00116A0E">
              <w:rPr>
                <w:rFonts w:ascii="Calibri" w:eastAsia="Times New Roman" w:hAnsi="Calibri" w:cs="Times New Roman"/>
              </w:rPr>
              <w:t xml:space="preserve">e.g. The spread-out rumor has already </w:t>
            </w:r>
            <w:r w:rsidRPr="00C21DC1">
              <w:rPr>
                <w:rFonts w:ascii="Calibri" w:eastAsia="Times New Roman" w:hAnsi="Calibri" w:cs="Times New Roman"/>
                <w:b/>
                <w:highlight w:val="yellow"/>
                <w:u w:val="single"/>
              </w:rPr>
              <w:t>detracted from</w:t>
            </w:r>
            <w:r w:rsidRPr="00116A0E">
              <w:rPr>
                <w:rFonts w:ascii="Calibri" w:eastAsia="Times New Roman" w:hAnsi="Calibri" w:cs="Times New Roman"/>
              </w:rPr>
              <w:t xml:space="preserve"> my fame and reputation </w:t>
            </w:r>
            <w:r w:rsidR="00782E96">
              <w:rPr>
                <w:rFonts w:ascii="Calibri" w:eastAsia="Times New Roman" w:hAnsi="Calibri" w:cs="Times New Roman"/>
              </w:rPr>
              <w:t xml:space="preserve"> </w:t>
            </w:r>
            <w:r w:rsidRPr="00116A0E">
              <w:rPr>
                <w:rFonts w:ascii="Calibri" w:eastAsia="Times New Roman" w:hAnsi="Calibri" w:cs="Times New Roman"/>
              </w:rPr>
              <w:t xml:space="preserve"> </w:t>
            </w:r>
            <w:r w:rsidRPr="00116A0E">
              <w:rPr>
                <w:rFonts w:ascii="Microsoft YaHei" w:eastAsia="Microsoft YaHei" w:hAnsi="Microsoft YaHei" w:cs="Microsoft YaHei"/>
              </w:rPr>
              <w:t>扩散的谣言已经</w:t>
            </w:r>
            <w:r w:rsidR="00782E96">
              <w:rPr>
                <w:rFonts w:ascii="Microsoft YaHei" w:eastAsia="Microsoft YaHei" w:hAnsi="Microsoft YaHei" w:cs="Microsoft YaHei" w:hint="eastAsia"/>
              </w:rPr>
              <w:t xml:space="preserve"> </w:t>
            </w:r>
            <w:r w:rsidRPr="00116A0E">
              <w:rPr>
                <w:rFonts w:ascii="Microsoft YaHei" w:eastAsia="Microsoft YaHei" w:hAnsi="Microsoft YaHei" w:cs="Microsoft YaHei"/>
              </w:rPr>
              <w:t>有损</w:t>
            </w:r>
            <w:r w:rsidR="00782E96">
              <w:rPr>
                <w:rFonts w:ascii="Microsoft YaHei" w:eastAsia="Microsoft YaHei" w:hAnsi="Microsoft YaHei" w:cs="Microsoft YaHei" w:hint="eastAsia"/>
              </w:rPr>
              <w:t>/</w:t>
            </w:r>
            <w:r w:rsidR="00782E96" w:rsidRPr="00116A0E">
              <w:rPr>
                <w:rFonts w:ascii="Microsoft YaHei" w:eastAsia="Microsoft YaHei" w:hAnsi="Microsoft YaHei" w:cs="Microsoft YaHei"/>
              </w:rPr>
              <w:t>减损</w:t>
            </w:r>
            <w:r w:rsidR="00782E96">
              <w:rPr>
                <w:rFonts w:ascii="Microsoft YaHei" w:eastAsia="Microsoft YaHei" w:hAnsi="Microsoft YaHei" w:cs="Microsoft YaHei" w:hint="eastAsia"/>
              </w:rPr>
              <w:t xml:space="preserve"> </w:t>
            </w:r>
            <w:r w:rsidRPr="00116A0E">
              <w:rPr>
                <w:rFonts w:ascii="Microsoft YaHei" w:eastAsia="Microsoft YaHei" w:hAnsi="Microsoft YaHei" w:cs="Microsoft YaHei"/>
              </w:rPr>
              <w:t>了我的名誉</w:t>
            </w:r>
          </w:p>
          <w:p w:rsidR="00BE2BEA" w:rsidRPr="00BE2BEA" w:rsidRDefault="00BE2BEA" w:rsidP="002462ED">
            <w:pPr>
              <w:pStyle w:val="ListParagraph"/>
              <w:numPr>
                <w:ilvl w:val="0"/>
                <w:numId w:val="26"/>
              </w:numPr>
              <w:spacing w:after="0" w:line="240" w:lineRule="auto"/>
              <w:rPr>
                <w:rFonts w:ascii="Calibri" w:eastAsia="Times New Roman" w:hAnsi="Calibri" w:cs="Times New Roman"/>
                <w:color w:val="000000"/>
              </w:rPr>
            </w:pPr>
            <w:r w:rsidRPr="00BE2BEA">
              <w:rPr>
                <w:rFonts w:ascii="Calibri" w:eastAsia="Times New Roman" w:hAnsi="Calibri" w:cs="Times New Roman" w:hint="eastAsia"/>
                <w:color w:val="000000"/>
              </w:rPr>
              <w:t>figurative</w:t>
            </w:r>
            <w:r>
              <w:rPr>
                <w:rFonts w:ascii="Calibri" w:eastAsia="Times New Roman" w:hAnsi="Calibri" w:cs="Times New Roman"/>
                <w:color w:val="000000"/>
              </w:rPr>
              <w:t xml:space="preserve"> meaning</w:t>
            </w:r>
            <w:r w:rsidRPr="00BE2BEA">
              <w:rPr>
                <w:rFonts w:ascii="Calibri" w:eastAsia="Times New Roman" w:hAnsi="Calibri" w:cs="Times New Roman" w:hint="eastAsia"/>
                <w:color w:val="000000"/>
              </w:rPr>
              <w:t xml:space="preserve">: </w:t>
            </w:r>
            <w:proofErr w:type="gramStart"/>
            <w:r w:rsidRPr="00BE2BEA">
              <w:rPr>
                <w:rFonts w:ascii="Microsoft YaHei" w:eastAsia="Microsoft YaHei" w:hAnsi="Microsoft YaHei" w:cs="Microsoft YaHei" w:hint="eastAsia"/>
                <w:color w:val="000000"/>
              </w:rPr>
              <w:t>减去</w:t>
            </w:r>
            <w:r w:rsidRPr="00BE2BEA">
              <w:rPr>
                <w:rFonts w:ascii="Calibri" w:eastAsia="Times New Roman" w:hAnsi="Calibri" w:cs="Times New Roman" w:hint="eastAsia"/>
                <w:color w:val="000000"/>
              </w:rPr>
              <w:t>(</w:t>
            </w:r>
            <w:proofErr w:type="gramEnd"/>
            <w:r w:rsidRPr="00BE2BEA">
              <w:rPr>
                <w:rFonts w:ascii="Calibri" w:eastAsia="Times New Roman" w:hAnsi="Calibri" w:cs="Times New Roman" w:hint="eastAsia"/>
                <w:color w:val="000000"/>
              </w:rPr>
              <w:t>sb</w:t>
            </w:r>
            <w:r w:rsidRPr="00BE2BEA">
              <w:rPr>
                <w:rFonts w:ascii="Calibri" w:eastAsia="Times New Roman" w:hAnsi="Calibri" w:cs="Times New Roman"/>
                <w:color w:val="000000"/>
              </w:rPr>
              <w:t xml:space="preserve">`s fame) </w:t>
            </w:r>
            <w:r>
              <w:rPr>
                <w:rFonts w:ascii="Calibri" w:eastAsia="Times New Roman" w:hAnsi="Calibri" w:cs="Times New Roman"/>
                <w:color w:val="000000"/>
              </w:rPr>
              <w:t xml:space="preserve">=&gt; </w:t>
            </w:r>
            <w:r w:rsidRPr="00BE2BEA">
              <w:rPr>
                <w:rFonts w:ascii="Microsoft YaHei" w:eastAsia="Microsoft YaHei" w:hAnsi="Microsoft YaHei" w:cs="Microsoft YaHei" w:hint="eastAsia"/>
                <w:color w:val="000000"/>
              </w:rPr>
              <w:t>贬低</w:t>
            </w:r>
            <w:r w:rsidRPr="00BE2BEA">
              <w:rPr>
                <w:rFonts w:ascii="Calibri" w:eastAsia="Times New Roman" w:hAnsi="Calibri" w:cs="Times New Roman"/>
                <w:color w:val="000000"/>
              </w:rPr>
              <w:t>/</w:t>
            </w:r>
            <w:r w:rsidRPr="00BE2BEA">
              <w:rPr>
                <w:rFonts w:ascii="Microsoft YaHei" w:eastAsia="Microsoft YaHei" w:hAnsi="Microsoft YaHei" w:cs="Microsoft YaHei" w:hint="eastAsia"/>
                <w:color w:val="000000"/>
              </w:rPr>
              <w:t>诽谤</w:t>
            </w:r>
            <w:r>
              <w:rPr>
                <w:rFonts w:ascii="Microsoft YaHei" w:eastAsia="Microsoft YaHei" w:hAnsi="Microsoft YaHei" w:cs="Microsoft YaHei" w:hint="eastAsia"/>
                <w:color w:val="000000"/>
              </w:rPr>
              <w:t xml:space="preserve"> </w:t>
            </w:r>
            <w:r w:rsidRPr="00BE2BEA">
              <w:rPr>
                <w:rFonts w:ascii="Calibri" w:eastAsia="Times New Roman" w:hAnsi="Calibri" w:cs="Times New Roman" w:hint="eastAsia"/>
                <w:b/>
                <w:color w:val="000000"/>
                <w:highlight w:val="yellow"/>
              </w:rPr>
              <w:t>detract/smear/defame/malign sb</w:t>
            </w:r>
          </w:p>
          <w:p w:rsidR="00CF5AA2" w:rsidRDefault="00782E96" w:rsidP="00E84187">
            <w:pPr>
              <w:spacing w:after="0" w:line="240" w:lineRule="auto"/>
              <w:rPr>
                <w:rFonts w:ascii="Calibri" w:eastAsia="Times New Roman" w:hAnsi="Calibri" w:cs="Times New Roman"/>
              </w:rPr>
            </w:pPr>
            <w:r>
              <w:rPr>
                <w:rFonts w:ascii="Calibri" w:eastAsia="Times New Roman" w:hAnsi="Calibri" w:cs="Times New Roman"/>
              </w:rPr>
              <w:t xml:space="preserve">=&gt; </w:t>
            </w:r>
            <w:r w:rsidR="00CF5AA2">
              <w:rPr>
                <w:rFonts w:ascii="Calibri" w:eastAsia="Times New Roman" w:hAnsi="Calibri" w:cs="Times New Roman"/>
              </w:rPr>
              <w:t>N) detraction = smear = defamation</w:t>
            </w:r>
            <w:r w:rsidR="00E84187" w:rsidRPr="00116A0E">
              <w:rPr>
                <w:rFonts w:ascii="Microsoft YaHei" w:eastAsia="Microsoft YaHei" w:hAnsi="Microsoft YaHei" w:cs="Microsoft YaHei"/>
              </w:rPr>
              <w:t>；减损</w:t>
            </w:r>
            <w:r w:rsidR="00E84187" w:rsidRPr="00116A0E">
              <w:rPr>
                <w:rFonts w:ascii="Calibri" w:eastAsia="Times New Roman" w:hAnsi="Calibri" w:cs="Times New Roman"/>
              </w:rPr>
              <w:t xml:space="preserve"> </w:t>
            </w:r>
          </w:p>
          <w:p w:rsidR="004264FE" w:rsidRDefault="00E84187" w:rsidP="00E84187">
            <w:pPr>
              <w:spacing w:after="0" w:line="240" w:lineRule="auto"/>
              <w:rPr>
                <w:rFonts w:ascii="Calibri" w:eastAsia="Times New Roman" w:hAnsi="Calibri" w:cs="Times New Roman"/>
              </w:rPr>
            </w:pPr>
            <w:r w:rsidRPr="00116A0E">
              <w:rPr>
                <w:rFonts w:ascii="Calibri" w:eastAsia="Times New Roman" w:hAnsi="Calibri" w:cs="Times New Roman"/>
              </w:rPr>
              <w:t xml:space="preserve">=&gt;   detractor /dɪˈtræktə/ </w:t>
            </w:r>
            <w:r w:rsidRPr="00116A0E">
              <w:rPr>
                <w:rFonts w:ascii="Microsoft YaHei" w:eastAsia="Microsoft YaHei" w:hAnsi="Microsoft YaHei" w:cs="Microsoft YaHei"/>
              </w:rPr>
              <w:t>诋毁者</w:t>
            </w:r>
            <w:r w:rsidRPr="00116A0E">
              <w:rPr>
                <w:rFonts w:ascii="Calibri" w:eastAsia="Times New Roman" w:hAnsi="Calibri" w:cs="Times New Roman"/>
              </w:rPr>
              <w:t>/</w:t>
            </w:r>
            <w:r w:rsidRPr="00116A0E">
              <w:rPr>
                <w:rFonts w:ascii="Microsoft YaHei" w:eastAsia="Microsoft YaHei" w:hAnsi="Microsoft YaHei" w:cs="Microsoft YaHei"/>
              </w:rPr>
              <w:t>诽谤者</w:t>
            </w:r>
            <w:r w:rsidR="004264FE" w:rsidRPr="00116A0E">
              <w:rPr>
                <w:rFonts w:ascii="Calibri" w:eastAsia="Times New Roman" w:hAnsi="Calibri" w:cs="Times New Roman"/>
              </w:rPr>
              <w:t xml:space="preserve">The </w:t>
            </w:r>
            <w:r w:rsidR="004264FE" w:rsidRPr="004264FE">
              <w:rPr>
                <w:rFonts w:ascii="Calibri" w:eastAsia="Times New Roman" w:hAnsi="Calibri" w:cs="Times New Roman"/>
                <w:b/>
              </w:rPr>
              <w:t>detractors</w:t>
            </w:r>
            <w:r w:rsidR="004264FE" w:rsidRPr="00116A0E">
              <w:rPr>
                <w:rFonts w:ascii="Calibri" w:eastAsia="Times New Roman" w:hAnsi="Calibri" w:cs="Times New Roman"/>
              </w:rPr>
              <w:t xml:space="preserve"> of a person or thing are people who criticize that person or thing. </w:t>
            </w:r>
            <w:r w:rsidRPr="00116A0E">
              <w:rPr>
                <w:rFonts w:ascii="Calibri" w:eastAsia="Times New Roman" w:hAnsi="Calibri" w:cs="Times New Roman"/>
              </w:rPr>
              <w:br/>
              <w:t xml:space="preserve">e.g. His performance will silence many of his </w:t>
            </w:r>
            <w:r w:rsidRPr="004264FE">
              <w:rPr>
                <w:rFonts w:ascii="Calibri" w:eastAsia="Times New Roman" w:hAnsi="Calibri" w:cs="Times New Roman"/>
                <w:b/>
              </w:rPr>
              <w:t>detractors</w:t>
            </w:r>
            <w:r w:rsidRPr="00116A0E">
              <w:rPr>
                <w:rFonts w:ascii="Calibri" w:eastAsia="Times New Roman" w:hAnsi="Calibri" w:cs="Times New Roman"/>
              </w:rPr>
              <w:t xml:space="preserve">. </w:t>
            </w:r>
            <w:r w:rsidRPr="00116A0E">
              <w:rPr>
                <w:rFonts w:ascii="Microsoft YaHei" w:eastAsia="Microsoft YaHei" w:hAnsi="Microsoft YaHei" w:cs="Microsoft YaHei"/>
              </w:rPr>
              <w:t>这次表演会让他的很多诋毁者哑口无言</w:t>
            </w:r>
            <w:r w:rsidRPr="00116A0E">
              <w:rPr>
                <w:rFonts w:ascii="Calibri" w:eastAsia="Times New Roman" w:hAnsi="Calibri" w:cs="Times New Roman"/>
              </w:rPr>
              <w:t xml:space="preserve">   </w:t>
            </w:r>
          </w:p>
          <w:p w:rsidR="00E84187" w:rsidRPr="00116A0E" w:rsidRDefault="00E84187" w:rsidP="004264FE">
            <w:pPr>
              <w:spacing w:after="0" w:line="240" w:lineRule="auto"/>
              <w:rPr>
                <w:rFonts w:ascii="Calibri" w:eastAsia="Times New Roman" w:hAnsi="Calibri" w:cs="Times New Roman"/>
              </w:rPr>
            </w:pPr>
            <w:r w:rsidRPr="00116A0E">
              <w:rPr>
                <w:rFonts w:ascii="Calibri" w:eastAsia="Times New Roman" w:hAnsi="Calibri" w:cs="Times New Roman"/>
              </w:rPr>
              <w:t xml:space="preserve">e.g. He, even as one of the most sought-after actors in Korea, still have lots of </w:t>
            </w:r>
            <w:r w:rsidRPr="004264FE">
              <w:rPr>
                <w:rFonts w:ascii="Calibri" w:eastAsia="Times New Roman" w:hAnsi="Calibri" w:cs="Times New Roman"/>
                <w:b/>
              </w:rPr>
              <w:t>detractors</w:t>
            </w:r>
            <w:r w:rsidRPr="00116A0E">
              <w:rPr>
                <w:rFonts w:ascii="Calibri" w:eastAsia="Times New Roman" w:hAnsi="Calibri" w:cs="Times New Roman"/>
              </w:rPr>
              <w:t xml:space="preserve"> </w:t>
            </w:r>
            <w:r w:rsidRPr="00116A0E">
              <w:rPr>
                <w:rFonts w:ascii="Microsoft YaHei" w:eastAsia="Microsoft YaHei" w:hAnsi="Microsoft YaHei" w:cs="Microsoft YaHei"/>
              </w:rPr>
              <w:t>诋毁者</w:t>
            </w:r>
            <w:r w:rsidRPr="00116A0E">
              <w:rPr>
                <w:rFonts w:ascii="Calibri" w:eastAsia="Times New Roman" w:hAnsi="Calibri" w:cs="Times New Roman"/>
              </w:rPr>
              <w:t>/</w:t>
            </w:r>
            <w:r w:rsidRPr="00116A0E">
              <w:rPr>
                <w:rFonts w:ascii="Microsoft YaHei" w:eastAsia="Microsoft YaHei" w:hAnsi="Microsoft YaHei" w:cs="Microsoft YaHei"/>
              </w:rPr>
              <w:t>诽谤者</w:t>
            </w:r>
            <w:r w:rsidRPr="00116A0E">
              <w:rPr>
                <w:rFonts w:ascii="Calibri" w:eastAsia="Times New Roman" w:hAnsi="Calibri" w:cs="Times New Roman"/>
              </w:rPr>
              <w:t>.       //</w:t>
            </w:r>
            <w:r w:rsidRPr="00116A0E">
              <w:rPr>
                <w:rFonts w:ascii="Microsoft YaHei" w:eastAsia="Microsoft YaHei" w:hAnsi="Microsoft YaHei" w:cs="Microsoft YaHei"/>
              </w:rPr>
              <w:t>吃香的，受欢迎的</w:t>
            </w:r>
            <w:r w:rsidRPr="00116A0E">
              <w:rPr>
                <w:rFonts w:ascii="Calibri" w:eastAsia="Times New Roman" w:hAnsi="Calibri" w:cs="Times New Roman"/>
              </w:rPr>
              <w:t xml:space="preserve"> sought-after</w:t>
            </w:r>
          </w:p>
        </w:tc>
      </w:tr>
      <w:tr w:rsidR="00E84187" w:rsidRPr="00116A0E" w:rsidTr="00D85985">
        <w:trPr>
          <w:trHeight w:val="1500"/>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t xml:space="preserve">v) </w:t>
            </w:r>
            <w:proofErr w:type="gramStart"/>
            <w:r w:rsidRPr="00116A0E">
              <w:rPr>
                <w:rFonts w:ascii="Microsoft YaHei" w:eastAsia="Microsoft YaHei" w:hAnsi="Microsoft YaHei" w:cs="Microsoft YaHei"/>
                <w:sz w:val="16"/>
                <w:szCs w:val="16"/>
              </w:rPr>
              <w:t>诽谤</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中伤</w:t>
            </w:r>
            <w:proofErr w:type="gramEnd"/>
            <w:r w:rsidRPr="00116A0E">
              <w:rPr>
                <w:rFonts w:ascii="Calibri" w:eastAsia="Times New Roman" w:hAnsi="Calibri" w:cs="Times New Roman"/>
                <w:sz w:val="16"/>
                <w:szCs w:val="16"/>
              </w:rPr>
              <w:t xml:space="preserve"> sb  </w:t>
            </w:r>
            <w:r w:rsidRPr="00116A0E">
              <w:rPr>
                <w:rFonts w:ascii="Calibri" w:eastAsia="Times New Roman" w:hAnsi="Calibri" w:cs="Times New Roman"/>
                <w:b/>
                <w:bCs/>
                <w:color w:val="000000"/>
                <w:sz w:val="16"/>
                <w:szCs w:val="16"/>
              </w:rPr>
              <w:t>Adj)</w:t>
            </w:r>
            <w:r w:rsidRPr="00116A0E">
              <w:rPr>
                <w:rFonts w:ascii="Microsoft YaHei" w:eastAsia="Microsoft YaHei" w:hAnsi="Microsoft YaHei" w:cs="Microsoft YaHei"/>
                <w:b/>
                <w:bCs/>
                <w:color w:val="000000"/>
                <w:sz w:val="16"/>
                <w:szCs w:val="16"/>
              </w:rPr>
              <w:t>有害的</w:t>
            </w:r>
          </w:p>
        </w:tc>
        <w:tc>
          <w:tcPr>
            <w:tcW w:w="9639" w:type="dxa"/>
            <w:shd w:val="clear" w:color="auto" w:fill="auto"/>
            <w:hideMark/>
          </w:tcPr>
          <w:p w:rsidR="00E84187" w:rsidRDefault="00E84187" w:rsidP="00E84187">
            <w:pPr>
              <w:spacing w:after="0" w:line="240" w:lineRule="auto"/>
              <w:rPr>
                <w:rFonts w:ascii="Calibri" w:eastAsia="Times New Roman" w:hAnsi="Calibri" w:cs="Times New Roman"/>
              </w:rPr>
            </w:pPr>
            <w:r w:rsidRPr="00116A0E">
              <w:rPr>
                <w:rFonts w:ascii="Calibri" w:eastAsia="Times New Roman" w:hAnsi="Calibri" w:cs="Times New Roman"/>
              </w:rPr>
              <w:t xml:space="preserve">malign /məˈlaɪn/ </w:t>
            </w:r>
            <w:r w:rsidRPr="00116A0E">
              <w:rPr>
                <w:rFonts w:ascii="Calibri" w:eastAsia="Times New Roman" w:hAnsi="Calibri" w:cs="Times New Roman"/>
              </w:rPr>
              <w:br/>
            </w:r>
            <w:proofErr w:type="gramStart"/>
            <w:r w:rsidRPr="00116A0E">
              <w:rPr>
                <w:rFonts w:ascii="Calibri" w:eastAsia="Times New Roman" w:hAnsi="Calibri" w:cs="Times New Roman"/>
              </w:rPr>
              <w:t>1.V</w:t>
            </w:r>
            <w:proofErr w:type="gramEnd"/>
            <w:r w:rsidRPr="00116A0E">
              <w:rPr>
                <w:rFonts w:ascii="Calibri" w:eastAsia="Times New Roman" w:hAnsi="Calibri" w:cs="Times New Roman"/>
              </w:rPr>
              <w:t xml:space="preserve">-T If you malign someone, you say unpleasant and untrue things about them in order to hurt sb's fame and reputation </w:t>
            </w:r>
            <w:r w:rsidRPr="00116A0E">
              <w:rPr>
                <w:rFonts w:ascii="Microsoft YaHei" w:eastAsia="Microsoft YaHei" w:hAnsi="Microsoft YaHei" w:cs="Microsoft YaHei"/>
              </w:rPr>
              <w:t>诽谤</w:t>
            </w:r>
            <w:r w:rsidRPr="00116A0E">
              <w:rPr>
                <w:rFonts w:ascii="Calibri" w:eastAsia="Times New Roman" w:hAnsi="Calibri" w:cs="Times New Roman"/>
              </w:rPr>
              <w:t>,</w:t>
            </w:r>
            <w:r w:rsidRPr="00116A0E">
              <w:rPr>
                <w:rFonts w:ascii="Microsoft YaHei" w:eastAsia="Microsoft YaHei" w:hAnsi="Microsoft YaHei" w:cs="Microsoft YaHei"/>
              </w:rPr>
              <w:t>中伤</w:t>
            </w:r>
            <w:r w:rsidRPr="00116A0E">
              <w:rPr>
                <w:rFonts w:ascii="Calibri" w:eastAsia="Times New Roman" w:hAnsi="Calibri" w:cs="Times New Roman"/>
              </w:rPr>
              <w:t xml:space="preserve"> sb  [</w:t>
            </w:r>
            <w:r w:rsidR="000C74AD" w:rsidRPr="00BE2BEA">
              <w:rPr>
                <w:rFonts w:ascii="Calibri" w:eastAsia="Times New Roman" w:hAnsi="Calibri" w:cs="Times New Roman" w:hint="eastAsia"/>
                <w:b/>
                <w:color w:val="000000"/>
                <w:highlight w:val="yellow"/>
              </w:rPr>
              <w:t>detract/smear/defame/malign sb</w:t>
            </w:r>
            <w:r w:rsidRPr="00116A0E">
              <w:rPr>
                <w:rFonts w:ascii="Calibri" w:eastAsia="Times New Roman" w:hAnsi="Calibri" w:cs="Times New Roman"/>
              </w:rPr>
              <w:t xml:space="preserve">]   e.g. We maligned/defamed him dreadfully when you come to think of it. </w:t>
            </w:r>
            <w:r w:rsidRPr="00116A0E">
              <w:rPr>
                <w:rFonts w:ascii="Microsoft YaHei" w:eastAsia="Microsoft YaHei" w:hAnsi="Microsoft YaHei" w:cs="Microsoft YaHei"/>
              </w:rPr>
              <w:t>我们当时很恶毒地</w:t>
            </w:r>
            <w:r w:rsidR="000C74AD">
              <w:rPr>
                <w:rFonts w:ascii="Microsoft YaHei" w:eastAsia="Microsoft YaHei" w:hAnsi="Microsoft YaHei" w:cs="Microsoft YaHei" w:hint="eastAsia"/>
              </w:rPr>
              <w:t xml:space="preserve"> </w:t>
            </w:r>
            <w:r w:rsidRPr="00116A0E">
              <w:rPr>
                <w:rFonts w:ascii="Microsoft YaHei" w:eastAsia="Microsoft YaHei" w:hAnsi="Microsoft YaHei" w:cs="Microsoft YaHei"/>
              </w:rPr>
              <w:t>中伤</w:t>
            </w:r>
            <w:r w:rsidR="000C74AD">
              <w:rPr>
                <w:rFonts w:ascii="Microsoft YaHei" w:eastAsia="Microsoft YaHei" w:hAnsi="Microsoft YaHei" w:cs="Microsoft YaHei" w:hint="eastAsia"/>
              </w:rPr>
              <w:t xml:space="preserve"> </w:t>
            </w:r>
            <w:r w:rsidRPr="00116A0E">
              <w:rPr>
                <w:rFonts w:ascii="Microsoft YaHei" w:eastAsia="Microsoft YaHei" w:hAnsi="Microsoft YaHei" w:cs="Microsoft YaHei"/>
              </w:rPr>
              <w:t>了他。</w:t>
            </w:r>
            <w:r w:rsidRPr="00116A0E">
              <w:rPr>
                <w:rFonts w:ascii="Calibri" w:eastAsia="Times New Roman" w:hAnsi="Calibri" w:cs="Times New Roman"/>
              </w:rPr>
              <w:br/>
              <w:t xml:space="preserve">2. ADJ If something is malign, it causes harm. </w:t>
            </w:r>
            <w:r w:rsidRPr="00116A0E">
              <w:rPr>
                <w:rFonts w:ascii="Microsoft YaHei" w:eastAsia="Microsoft YaHei" w:hAnsi="Microsoft YaHei" w:cs="Microsoft YaHei"/>
              </w:rPr>
              <w:t>有害的</w:t>
            </w:r>
            <w:r w:rsidRPr="00116A0E">
              <w:rPr>
                <w:rFonts w:ascii="Calibri" w:eastAsia="Times New Roman" w:hAnsi="Calibri" w:cs="Times New Roman"/>
              </w:rPr>
              <w:t xml:space="preserve"> malign = harmful   [ the malign influence = the harmful influence </w:t>
            </w:r>
            <w:r w:rsidRPr="00116A0E">
              <w:rPr>
                <w:rFonts w:ascii="Microsoft YaHei" w:eastAsia="Microsoft YaHei" w:hAnsi="Microsoft YaHei" w:cs="Microsoft YaHei"/>
              </w:rPr>
              <w:t>有害影响</w:t>
            </w:r>
            <w:r w:rsidRPr="00116A0E">
              <w:rPr>
                <w:rFonts w:ascii="Calibri" w:eastAsia="Times New Roman" w:hAnsi="Calibri" w:cs="Times New Roman"/>
              </w:rPr>
              <w:t xml:space="preserve"> ] </w:t>
            </w:r>
          </w:p>
          <w:p w:rsidR="00C91195" w:rsidRPr="00116A0E" w:rsidRDefault="00C91195" w:rsidP="00E84187">
            <w:pPr>
              <w:spacing w:after="0" w:line="240" w:lineRule="auto"/>
              <w:rPr>
                <w:rFonts w:ascii="Calibri" w:eastAsia="Times New Roman" w:hAnsi="Calibri" w:cs="Times New Roman"/>
              </w:rPr>
            </w:pPr>
          </w:p>
        </w:tc>
      </w:tr>
      <w:tr w:rsidR="00E84187" w:rsidRPr="00116A0E" w:rsidTr="00D85985">
        <w:trPr>
          <w:trHeight w:val="855"/>
        </w:trPr>
        <w:tc>
          <w:tcPr>
            <w:tcW w:w="993" w:type="dxa"/>
            <w:vMerge w:val="restart"/>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Microsoft YaHei" w:eastAsia="Microsoft YaHei" w:hAnsi="Microsoft YaHei" w:cs="Microsoft YaHei"/>
                <w:sz w:val="16"/>
                <w:szCs w:val="16"/>
              </w:rPr>
              <w:t>诽谤</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中伤</w:t>
            </w:r>
          </w:p>
        </w:tc>
        <w:tc>
          <w:tcPr>
            <w:tcW w:w="9639" w:type="dxa"/>
            <w:shd w:val="clear" w:color="auto" w:fill="auto"/>
            <w:hideMark/>
          </w:tcPr>
          <w:p w:rsidR="000C74AD"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fame -&gt; defame sb/malign sb/smear sb/detract sb =&gt; </w:t>
            </w:r>
          </w:p>
          <w:p w:rsidR="00E84187"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N) </w:t>
            </w:r>
            <w:r w:rsidRPr="00116A0E">
              <w:rPr>
                <w:rFonts w:ascii="Microsoft YaHei" w:eastAsia="Microsoft YaHei" w:hAnsi="Microsoft YaHei" w:cs="Microsoft YaHei"/>
                <w:color w:val="000000"/>
              </w:rPr>
              <w:t>诽谤</w:t>
            </w:r>
            <w:r w:rsidRPr="00116A0E">
              <w:rPr>
                <w:rFonts w:ascii="Calibri" w:eastAsia="Times New Roman" w:hAnsi="Calibri" w:cs="Times New Roman"/>
                <w:color w:val="000000"/>
              </w:rPr>
              <w:t xml:space="preserve"> smear, malign= defamation</w:t>
            </w:r>
            <w:r w:rsidR="00BB671B">
              <w:rPr>
                <w:rFonts w:ascii="Calibri" w:eastAsia="Times New Roman" w:hAnsi="Calibri" w:cs="Times New Roman"/>
                <w:color w:val="000000"/>
              </w:rPr>
              <w:t xml:space="preserve"> </w:t>
            </w:r>
            <w:proofErr w:type="gramStart"/>
            <w:r w:rsidRPr="00116A0E">
              <w:rPr>
                <w:rFonts w:ascii="Calibri" w:eastAsia="Times New Roman" w:hAnsi="Calibri" w:cs="Times New Roman"/>
                <w:color w:val="000000"/>
              </w:rPr>
              <w:t>[,defə'meɪʃ</w:t>
            </w:r>
            <w:proofErr w:type="gramEnd"/>
            <w:r w:rsidRPr="00116A0E">
              <w:rPr>
                <w:rFonts w:ascii="Calibri" w:eastAsia="Times New Roman" w:hAnsi="Calibri" w:cs="Times New Roman"/>
                <w:color w:val="000000"/>
              </w:rPr>
              <w:t xml:space="preserve">(ə)n] = detraction  to damage sb's reputation, fame, character, or good name normally by spreading malicious/spiteful/venomed scandals or rumors.  </w:t>
            </w:r>
            <w:r w:rsidRPr="00116A0E">
              <w:rPr>
                <w:rFonts w:ascii="Microsoft YaHei" w:eastAsia="Microsoft YaHei" w:hAnsi="Microsoft YaHei" w:cs="Microsoft YaHei"/>
                <w:color w:val="000000"/>
              </w:rPr>
              <w:t>用诽谤的手段损害</w:t>
            </w:r>
            <w:r w:rsidRPr="00116A0E">
              <w:rPr>
                <w:rFonts w:ascii="Calibri" w:eastAsia="Times New Roman" w:hAnsi="Calibri" w:cs="Calibri"/>
                <w:color w:val="000000"/>
              </w:rPr>
              <w:t>…</w:t>
            </w:r>
            <w:r w:rsidRPr="00116A0E">
              <w:rPr>
                <w:rFonts w:ascii="Microsoft YaHei" w:eastAsia="Microsoft YaHei" w:hAnsi="Microsoft YaHei" w:cs="Microsoft YaHei"/>
                <w:color w:val="000000"/>
              </w:rPr>
              <w:t>的名誉、人格或好名声</w:t>
            </w:r>
            <w:r w:rsidRPr="00116A0E">
              <w:rPr>
                <w:rFonts w:ascii="Calibri" w:eastAsia="Times New Roman" w:hAnsi="Calibri" w:cs="Times New Roman"/>
                <w:color w:val="000000"/>
              </w:rPr>
              <w:t xml:space="preserve"> [</w:t>
            </w:r>
            <w:r w:rsidR="000C74AD">
              <w:rPr>
                <w:rFonts w:ascii="Calibri" w:eastAsia="Times New Roman" w:hAnsi="Calibri" w:cs="Times New Roman"/>
                <w:color w:val="000000"/>
              </w:rPr>
              <w:t xml:space="preserve"> </w:t>
            </w:r>
            <w:r w:rsidRPr="00116A0E">
              <w:rPr>
                <w:rFonts w:ascii="Calibri" w:eastAsia="Times New Roman" w:hAnsi="Calibri" w:cs="Times New Roman"/>
                <w:color w:val="000000"/>
              </w:rPr>
              <w:t xml:space="preserve">defamation of sb's character </w:t>
            </w:r>
            <w:r w:rsidRPr="00116A0E">
              <w:rPr>
                <w:rFonts w:ascii="Microsoft YaHei" w:eastAsia="Microsoft YaHei" w:hAnsi="Microsoft YaHei" w:cs="Microsoft YaHei"/>
                <w:color w:val="000000"/>
              </w:rPr>
              <w:t>诽谤人格</w:t>
            </w:r>
            <w:r w:rsidR="000C74AD">
              <w:rPr>
                <w:rFonts w:ascii="Microsoft YaHei" w:eastAsia="Microsoft YaHei" w:hAnsi="Microsoft YaHei" w:cs="Microsoft YaHei" w:hint="eastAsia"/>
                <w:color w:val="000000"/>
              </w:rPr>
              <w:t xml:space="preserve"> </w:t>
            </w:r>
            <w:r w:rsidRPr="00116A0E">
              <w:rPr>
                <w:rFonts w:ascii="Calibri" w:eastAsia="Times New Roman" w:hAnsi="Calibri" w:cs="Times New Roman"/>
                <w:color w:val="000000"/>
              </w:rPr>
              <w:t>]       //malice/spitevenum; malicious/spiteful/venomed</w:t>
            </w:r>
          </w:p>
          <w:p w:rsidR="00C91195" w:rsidRPr="00116A0E" w:rsidRDefault="00C91195" w:rsidP="00E84187">
            <w:pPr>
              <w:spacing w:after="0" w:line="240" w:lineRule="auto"/>
              <w:rPr>
                <w:rFonts w:ascii="Calibri" w:eastAsia="Times New Roman" w:hAnsi="Calibri" w:cs="Times New Roman"/>
                <w:color w:val="000000"/>
              </w:rPr>
            </w:pPr>
          </w:p>
        </w:tc>
      </w:tr>
      <w:tr w:rsidR="00E84187" w:rsidRPr="00116A0E" w:rsidTr="00D85985">
        <w:trPr>
          <w:trHeight w:val="960"/>
        </w:trPr>
        <w:tc>
          <w:tcPr>
            <w:tcW w:w="993" w:type="dxa"/>
            <w:vMerge/>
            <w:vAlign w:val="center"/>
            <w:hideMark/>
          </w:tcPr>
          <w:p w:rsidR="00E84187" w:rsidRPr="00116A0E" w:rsidRDefault="00E84187" w:rsidP="00E84187">
            <w:pPr>
              <w:spacing w:after="0" w:line="240" w:lineRule="auto"/>
              <w:rPr>
                <w:rFonts w:ascii="Calibri" w:eastAsia="Times New Roman" w:hAnsi="Calibri" w:cs="Times New Roman"/>
                <w:sz w:val="16"/>
                <w:szCs w:val="16"/>
              </w:rPr>
            </w:pPr>
          </w:p>
        </w:tc>
        <w:tc>
          <w:tcPr>
            <w:tcW w:w="9639" w:type="dxa"/>
            <w:shd w:val="clear" w:color="auto" w:fill="auto"/>
            <w:hideMark/>
          </w:tcPr>
          <w:p w:rsidR="000C74AD"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I will indict/accuse this correspondent for defamation.  </w:t>
            </w:r>
          </w:p>
          <w:p w:rsidR="000C74AD"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I will accuse this news press of defamation.    </w:t>
            </w:r>
          </w:p>
          <w:p w:rsidR="00E84187"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eg He also challenged Roberts' attorneys to make their accusation/indictment in public, rather than through a "privileged legal document in a talkshow" "They will not state </w:t>
            </w:r>
            <w:proofErr w:type="gramStart"/>
            <w:r w:rsidRPr="00116A0E">
              <w:rPr>
                <w:rFonts w:ascii="Calibri" w:eastAsia="Times New Roman" w:hAnsi="Calibri" w:cs="Times New Roman"/>
                <w:color w:val="000000"/>
              </w:rPr>
              <w:t>on  your</w:t>
            </w:r>
            <w:proofErr w:type="gramEnd"/>
            <w:r w:rsidRPr="00116A0E">
              <w:rPr>
                <w:rFonts w:ascii="Calibri" w:eastAsia="Times New Roman" w:hAnsi="Calibri" w:cs="Times New Roman"/>
                <w:color w:val="000000"/>
              </w:rPr>
              <w:t xml:space="preserve"> show, 'Alan Dershowitz had sex with this woman,' " Dershowitz said. "Because if they do that, they're in court the very next day being inditeced for defamation for $100 million." </w:t>
            </w:r>
          </w:p>
          <w:p w:rsidR="00C91195" w:rsidRPr="00116A0E" w:rsidRDefault="00C91195" w:rsidP="00E84187">
            <w:pPr>
              <w:spacing w:after="0" w:line="240" w:lineRule="auto"/>
              <w:rPr>
                <w:rFonts w:ascii="Calibri" w:eastAsia="Times New Roman" w:hAnsi="Calibri" w:cs="Times New Roman"/>
                <w:color w:val="000000"/>
              </w:rPr>
            </w:pPr>
          </w:p>
        </w:tc>
      </w:tr>
      <w:tr w:rsidR="00E84187" w:rsidRPr="00116A0E" w:rsidTr="00D85985">
        <w:trPr>
          <w:trHeight w:val="1785"/>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t xml:space="preserve">(spoken, oral) </w:t>
            </w:r>
            <w:r w:rsidRPr="00116A0E">
              <w:rPr>
                <w:rFonts w:ascii="Microsoft YaHei" w:eastAsia="Microsoft YaHei" w:hAnsi="Microsoft YaHei" w:cs="Microsoft YaHei"/>
                <w:sz w:val="16"/>
                <w:szCs w:val="16"/>
              </w:rPr>
              <w:t>诽谤</w:t>
            </w:r>
          </w:p>
        </w:tc>
        <w:tc>
          <w:tcPr>
            <w:tcW w:w="9639" w:type="dxa"/>
            <w:shd w:val="clear" w:color="auto" w:fill="auto"/>
            <w:hideMark/>
          </w:tcPr>
          <w:p w:rsidR="00C91195"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slander /ˈslɑːndə/  </w:t>
            </w:r>
          </w:p>
          <w:p w:rsidR="00E84187" w:rsidRDefault="00E84187" w:rsidP="00E84187">
            <w:pPr>
              <w:spacing w:after="0" w:line="240" w:lineRule="auto"/>
              <w:rPr>
                <w:rFonts w:ascii="Microsoft YaHei" w:eastAsia="Microsoft YaHei" w:hAnsi="Microsoft YaHei" w:cs="Microsoft YaHei"/>
                <w:color w:val="000000"/>
              </w:rPr>
            </w:pPr>
            <w:r w:rsidRPr="00116A0E">
              <w:rPr>
                <w:rFonts w:ascii="Calibri" w:eastAsia="Times New Roman" w:hAnsi="Calibri" w:cs="Times New Roman"/>
                <w:color w:val="000000"/>
              </w:rPr>
              <w:t xml:space="preserve"> </w:t>
            </w:r>
            <w:proofErr w:type="gramStart"/>
            <w:r w:rsidRPr="00116A0E">
              <w:rPr>
                <w:rFonts w:ascii="Calibri" w:eastAsia="Times New Roman" w:hAnsi="Calibri" w:cs="Times New Roman"/>
                <w:color w:val="000000"/>
              </w:rPr>
              <w:t>1.N  Slander</w:t>
            </w:r>
            <w:proofErr w:type="gramEnd"/>
            <w:r w:rsidRPr="00116A0E">
              <w:rPr>
                <w:rFonts w:ascii="Calibri" w:eastAsia="Times New Roman" w:hAnsi="Calibri" w:cs="Times New Roman"/>
                <w:color w:val="000000"/>
              </w:rPr>
              <w:t xml:space="preserve"> is an untrue </w:t>
            </w:r>
            <w:r w:rsidRPr="00116A0E">
              <w:rPr>
                <w:rFonts w:ascii="Calibri" w:eastAsia="Times New Roman" w:hAnsi="Calibri" w:cs="Times New Roman"/>
                <w:b/>
                <w:bCs/>
                <w:color w:val="FF0000"/>
              </w:rPr>
              <w:t>spoken</w:t>
            </w:r>
            <w:r w:rsidRPr="00116A0E">
              <w:rPr>
                <w:rFonts w:ascii="Calibri" w:eastAsia="Times New Roman" w:hAnsi="Calibri" w:cs="Times New Roman"/>
                <w:color w:val="000000"/>
              </w:rPr>
              <w:t xml:space="preserve"> statement about someone which is intended to damage their reputation. </w:t>
            </w:r>
            <w:proofErr w:type="gramStart"/>
            <w:r w:rsidRPr="00116A0E">
              <w:rPr>
                <w:rFonts w:ascii="Calibri" w:eastAsia="Times New Roman" w:hAnsi="Calibri" w:cs="Times New Roman"/>
                <w:color w:val="000000"/>
              </w:rPr>
              <w:t>Compare .</w:t>
            </w:r>
            <w:proofErr w:type="gramEnd"/>
            <w:r w:rsidRPr="00116A0E">
              <w:rPr>
                <w:rFonts w:ascii="Calibri" w:eastAsia="Times New Roman" w:hAnsi="Calibri" w:cs="Times New Roman"/>
                <w:color w:val="000000"/>
              </w:rPr>
              <w:t xml:space="preserve"> (spoken, oral) </w:t>
            </w:r>
            <w:r w:rsidRPr="00116A0E">
              <w:rPr>
                <w:rFonts w:ascii="Microsoft YaHei" w:eastAsia="Microsoft YaHei" w:hAnsi="Microsoft YaHei" w:cs="Microsoft YaHei"/>
                <w:color w:val="000000"/>
              </w:rPr>
              <w:t>诽谤</w:t>
            </w:r>
            <w:r w:rsidRPr="00116A0E">
              <w:rPr>
                <w:rFonts w:ascii="Calibri" w:eastAsia="Times New Roman" w:hAnsi="Calibri" w:cs="Times New Roman"/>
                <w:color w:val="000000"/>
              </w:rPr>
              <w:t xml:space="preserve">    e.g. Dr. Bach is now suing the company for slander / oral defamation. </w:t>
            </w:r>
            <w:r w:rsidRPr="00116A0E">
              <w:rPr>
                <w:rFonts w:ascii="Microsoft YaHei" w:eastAsia="Microsoft YaHei" w:hAnsi="Microsoft YaHei" w:cs="Microsoft YaHei"/>
                <w:color w:val="000000"/>
              </w:rPr>
              <w:t>巴赫博士现在正在控告该公司</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犯</w:t>
            </w:r>
            <w:r w:rsidR="000C74AD">
              <w:rPr>
                <w:rFonts w:ascii="Microsoft YaHei" w:eastAsia="Microsoft YaHei" w:hAnsi="Microsoft YaHei" w:cs="Microsoft YaHei" w:hint="eastAsia"/>
                <w:color w:val="000000"/>
              </w:rPr>
              <w:t xml:space="preserve"> </w:t>
            </w:r>
            <w:r w:rsidRPr="00116A0E">
              <w:rPr>
                <w:rFonts w:ascii="Microsoft YaHei" w:eastAsia="Microsoft YaHei" w:hAnsi="Microsoft YaHei" w:cs="Microsoft YaHei"/>
                <w:color w:val="000000"/>
              </w:rPr>
              <w:t>诽谤罪。</w:t>
            </w:r>
            <w:r w:rsidR="00C91195">
              <w:rPr>
                <w:rFonts w:ascii="Calibri" w:eastAsia="Times New Roman" w:hAnsi="Calibri" w:cs="Times New Roman"/>
                <w:color w:val="000000"/>
              </w:rPr>
              <w:br/>
            </w:r>
            <w:r w:rsidRPr="00116A0E">
              <w:rPr>
                <w:rFonts w:ascii="Calibri" w:eastAsia="Times New Roman" w:hAnsi="Calibri" w:cs="Times New Roman"/>
                <w:color w:val="000000"/>
              </w:rPr>
              <w:t xml:space="preserve">2.V-T To slander someone means to say untrue things about them in order to damage their reputation; slander sb = defame </w:t>
            </w:r>
            <w:proofErr w:type="gramStart"/>
            <w:r w:rsidRPr="00116A0E">
              <w:rPr>
                <w:rFonts w:ascii="Calibri" w:eastAsia="Times New Roman" w:hAnsi="Calibri" w:cs="Times New Roman"/>
                <w:color w:val="000000"/>
              </w:rPr>
              <w:t xml:space="preserve">sb  </w:t>
            </w:r>
            <w:r w:rsidRPr="00116A0E">
              <w:rPr>
                <w:rFonts w:ascii="Microsoft YaHei" w:eastAsia="Microsoft YaHei" w:hAnsi="Microsoft YaHei" w:cs="Microsoft YaHei"/>
                <w:color w:val="000000"/>
              </w:rPr>
              <w:t>诋毁</w:t>
            </w:r>
            <w:proofErr w:type="gramEnd"/>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诽谤</w:t>
            </w:r>
            <w:r w:rsidRPr="00116A0E">
              <w:rPr>
                <w:rFonts w:ascii="Calibri" w:eastAsia="Times New Roman" w:hAnsi="Calibri" w:cs="Times New Roman"/>
                <w:color w:val="000000"/>
              </w:rPr>
              <w:t xml:space="preserve">  e.g. He accused me of slandering/defaming him and trying to undermine his position. </w:t>
            </w:r>
            <w:r w:rsidRPr="00116A0E">
              <w:rPr>
                <w:rFonts w:ascii="Microsoft YaHei" w:eastAsia="Microsoft YaHei" w:hAnsi="Microsoft YaHei" w:cs="Microsoft YaHei"/>
                <w:color w:val="000000"/>
              </w:rPr>
              <w:t>他指控我</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诽谤他</w:t>
            </w:r>
            <w:r w:rsidRPr="00116A0E">
              <w:rPr>
                <w:rFonts w:ascii="Calibri" w:eastAsia="Times New Roman" w:hAnsi="Calibri" w:cs="Times New Roman"/>
                <w:color w:val="000000"/>
              </w:rPr>
              <w:t xml:space="preserve"> </w:t>
            </w:r>
            <w:r w:rsidRPr="00116A0E">
              <w:rPr>
                <w:rFonts w:ascii="Microsoft YaHei" w:eastAsia="Microsoft YaHei" w:hAnsi="Microsoft YaHei" w:cs="Microsoft YaHei"/>
                <w:color w:val="000000"/>
              </w:rPr>
              <w:t>并想削弱他的地位。</w:t>
            </w:r>
          </w:p>
          <w:p w:rsidR="000C74AD" w:rsidRPr="00116A0E" w:rsidRDefault="000C74AD" w:rsidP="00E84187">
            <w:pPr>
              <w:spacing w:after="0" w:line="240" w:lineRule="auto"/>
              <w:rPr>
                <w:rFonts w:ascii="Calibri" w:eastAsia="Times New Roman" w:hAnsi="Calibri" w:cs="Times New Roman"/>
                <w:color w:val="000000"/>
              </w:rPr>
            </w:pPr>
          </w:p>
        </w:tc>
      </w:tr>
      <w:tr w:rsidR="00E84187" w:rsidRPr="00116A0E" w:rsidTr="00D85985">
        <w:trPr>
          <w:trHeight w:val="2985"/>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lastRenderedPageBreak/>
              <w:t>(</w:t>
            </w:r>
            <w:r w:rsidRPr="00116A0E">
              <w:rPr>
                <w:rFonts w:ascii="Microsoft YaHei" w:eastAsia="Microsoft YaHei" w:hAnsi="Microsoft YaHei" w:cs="Microsoft YaHei"/>
                <w:sz w:val="16"/>
                <w:szCs w:val="16"/>
              </w:rPr>
              <w:t>书面写的）</w:t>
            </w:r>
            <w:r w:rsidRPr="00116A0E">
              <w:rPr>
                <w:rFonts w:ascii="Calibri" w:eastAsia="Times New Roman" w:hAnsi="Calibri" w:cs="Times New Roman"/>
                <w:sz w:val="16"/>
                <w:szCs w:val="16"/>
              </w:rPr>
              <w:t xml:space="preserve"> </w:t>
            </w:r>
            <w:r w:rsidRPr="00116A0E">
              <w:rPr>
                <w:rFonts w:ascii="Microsoft YaHei" w:eastAsia="Microsoft YaHei" w:hAnsi="Microsoft YaHei" w:cs="Microsoft YaHei"/>
                <w:sz w:val="16"/>
                <w:szCs w:val="16"/>
              </w:rPr>
              <w:t>诽谤</w:t>
            </w:r>
          </w:p>
        </w:tc>
        <w:tc>
          <w:tcPr>
            <w:tcW w:w="9639" w:type="dxa"/>
            <w:shd w:val="clear" w:color="auto" w:fill="auto"/>
            <w:hideMark/>
          </w:tcPr>
          <w:p w:rsidR="00E84187" w:rsidRDefault="00C91195" w:rsidP="00E84187">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libel /ˈlaɪbəl/,</w:t>
            </w:r>
            <w:r w:rsidRPr="00116A0E">
              <w:rPr>
                <w:rFonts w:ascii="Calibri" w:eastAsia="Times New Roman" w:hAnsi="Calibri" w:cs="Times New Roman"/>
                <w:color w:val="000000"/>
              </w:rPr>
              <w:t xml:space="preserve"> libellous /ˈlaɪbələs/</w:t>
            </w:r>
            <w:r w:rsidR="000C74AD">
              <w:rPr>
                <w:rFonts w:ascii="Calibri" w:eastAsia="Times New Roman" w:hAnsi="Calibri" w:cs="Times New Roman"/>
                <w:color w:val="000000"/>
              </w:rPr>
              <w:br/>
            </w:r>
            <w:proofErr w:type="gramStart"/>
            <w:r w:rsidR="00E84187" w:rsidRPr="00116A0E">
              <w:rPr>
                <w:rFonts w:ascii="Calibri" w:eastAsia="Times New Roman" w:hAnsi="Calibri" w:cs="Times New Roman"/>
                <w:color w:val="000000"/>
              </w:rPr>
              <w:t>1.N</w:t>
            </w:r>
            <w:proofErr w:type="gramEnd"/>
            <w:r w:rsidR="00E84187" w:rsidRPr="00116A0E">
              <w:rPr>
                <w:rFonts w:ascii="Calibri" w:eastAsia="Times New Roman" w:hAnsi="Calibri" w:cs="Times New Roman"/>
                <w:color w:val="000000"/>
              </w:rPr>
              <w:t xml:space="preserve">)  Libel is a </w:t>
            </w:r>
            <w:r w:rsidR="00E84187" w:rsidRPr="00116A0E">
              <w:rPr>
                <w:rFonts w:ascii="Calibri" w:eastAsia="Times New Roman" w:hAnsi="Calibri" w:cs="Times New Roman"/>
                <w:b/>
                <w:bCs/>
                <w:color w:val="FF0000"/>
                <w:u w:val="single"/>
              </w:rPr>
              <w:t>written</w:t>
            </w:r>
            <w:r w:rsidR="00E84187" w:rsidRPr="00116A0E">
              <w:rPr>
                <w:rFonts w:ascii="Calibri" w:eastAsia="Times New Roman" w:hAnsi="Calibri" w:cs="Times New Roman"/>
                <w:color w:val="000000"/>
              </w:rPr>
              <w:t xml:space="preserve"> statement which wrongly accuses someone of something, and which is therefore against the law. </w:t>
            </w:r>
            <w:proofErr w:type="gramStart"/>
            <w:r w:rsidR="00E84187" w:rsidRPr="00116A0E">
              <w:rPr>
                <w:rFonts w:ascii="Calibri" w:eastAsia="Times New Roman" w:hAnsi="Calibri" w:cs="Times New Roman"/>
                <w:color w:val="000000"/>
              </w:rPr>
              <w:t>Compare .</w:t>
            </w:r>
            <w:proofErr w:type="gramEnd"/>
            <w:r w:rsidR="00E84187" w:rsidRPr="00116A0E">
              <w:rPr>
                <w:rFonts w:ascii="Calibri" w:eastAsia="Times New Roman" w:hAnsi="Calibri" w:cs="Times New Roman"/>
                <w:color w:val="000000"/>
              </w:rPr>
              <w:t xml:space="preserve"> (</w:t>
            </w:r>
            <w:r w:rsidR="00E84187" w:rsidRPr="00116A0E">
              <w:rPr>
                <w:rFonts w:ascii="Microsoft YaHei" w:eastAsia="Microsoft YaHei" w:hAnsi="Microsoft YaHei" w:cs="Microsoft YaHei"/>
                <w:color w:val="000000"/>
              </w:rPr>
              <w:t>书面写的）</w:t>
            </w:r>
            <w:r w:rsidR="00E84187" w:rsidRPr="00116A0E">
              <w:rPr>
                <w:rFonts w:ascii="Calibri" w:eastAsia="Times New Roman" w:hAnsi="Calibri" w:cs="Times New Roman"/>
                <w:color w:val="000000"/>
              </w:rPr>
              <w:t xml:space="preserve"> </w:t>
            </w:r>
            <w:proofErr w:type="gramStart"/>
            <w:r w:rsidR="00E84187" w:rsidRPr="00116A0E">
              <w:rPr>
                <w:rFonts w:ascii="Microsoft YaHei" w:eastAsia="Microsoft YaHei" w:hAnsi="Microsoft YaHei" w:cs="Microsoft YaHei"/>
                <w:color w:val="000000"/>
              </w:rPr>
              <w:t>诽谤</w:t>
            </w:r>
            <w:r w:rsidR="00E84187" w:rsidRPr="00116A0E">
              <w:rPr>
                <w:rFonts w:ascii="Calibri" w:eastAsia="Times New Roman" w:hAnsi="Calibri" w:cs="Times New Roman"/>
                <w:color w:val="000000"/>
              </w:rPr>
              <w:t xml:space="preserve">  e.g.</w:t>
            </w:r>
            <w:proofErr w:type="gramEnd"/>
            <w:r w:rsidR="00E84187" w:rsidRPr="00116A0E">
              <w:rPr>
                <w:rFonts w:ascii="Calibri" w:eastAsia="Times New Roman" w:hAnsi="Calibri" w:cs="Times New Roman"/>
                <w:color w:val="000000"/>
              </w:rPr>
              <w:t xml:space="preserve"> Warren sued him for </w:t>
            </w:r>
            <w:r w:rsidR="00E84187" w:rsidRPr="00116A0E">
              <w:rPr>
                <w:rFonts w:ascii="Calibri" w:eastAsia="Times New Roman" w:hAnsi="Calibri" w:cs="Times New Roman"/>
                <w:b/>
                <w:bCs/>
                <w:color w:val="000000"/>
              </w:rPr>
              <w:t>libel</w:t>
            </w:r>
            <w:r w:rsidR="00E84187" w:rsidRPr="00116A0E">
              <w:rPr>
                <w:rFonts w:ascii="Calibri" w:eastAsia="Times New Roman" w:hAnsi="Calibri" w:cs="Times New Roman"/>
                <w:color w:val="000000"/>
              </w:rPr>
              <w:t xml:space="preserve"> over the remarks on newspaper. </w:t>
            </w:r>
            <w:r w:rsidR="00E84187" w:rsidRPr="00116A0E">
              <w:rPr>
                <w:rFonts w:ascii="Microsoft YaHei" w:eastAsia="Microsoft YaHei" w:hAnsi="Microsoft YaHei" w:cs="Microsoft YaHei"/>
                <w:color w:val="000000"/>
              </w:rPr>
              <w:t>沃伦因为他在</w:t>
            </w:r>
            <w:r w:rsidR="00E84187" w:rsidRPr="00116A0E">
              <w:rPr>
                <w:rFonts w:ascii="Calibri" w:eastAsia="Times New Roman" w:hAnsi="Calibri" w:cs="Times New Roman"/>
                <w:color w:val="000000"/>
              </w:rPr>
              <w:t xml:space="preserve"> </w:t>
            </w:r>
            <w:r w:rsidR="00E84187" w:rsidRPr="00116A0E">
              <w:rPr>
                <w:rFonts w:ascii="Microsoft YaHei" w:eastAsia="Microsoft YaHei" w:hAnsi="Microsoft YaHei" w:cs="Microsoft YaHei"/>
                <w:color w:val="000000"/>
              </w:rPr>
              <w:t>报纸上言论诽谤</w:t>
            </w:r>
            <w:r w:rsidR="00E84187" w:rsidRPr="00116A0E">
              <w:rPr>
                <w:rFonts w:ascii="Calibri" w:eastAsia="Times New Roman" w:hAnsi="Calibri" w:cs="Times New Roman"/>
                <w:color w:val="000000"/>
              </w:rPr>
              <w:t xml:space="preserve"> </w:t>
            </w:r>
            <w:r w:rsidR="00E84187" w:rsidRPr="00116A0E">
              <w:rPr>
                <w:rFonts w:ascii="Microsoft YaHei" w:eastAsia="Microsoft YaHei" w:hAnsi="Microsoft YaHei" w:cs="Microsoft YaHei"/>
                <w:color w:val="000000"/>
              </w:rPr>
              <w:t>而起诉了他。</w:t>
            </w:r>
            <w:r w:rsidR="000C74AD">
              <w:rPr>
                <w:rFonts w:ascii="Calibri" w:eastAsia="Times New Roman" w:hAnsi="Calibri" w:cs="Times New Roman"/>
                <w:color w:val="000000"/>
              </w:rPr>
              <w:br/>
            </w:r>
            <w:r w:rsidR="00E84187" w:rsidRPr="00116A0E">
              <w:rPr>
                <w:rFonts w:ascii="Calibri" w:eastAsia="Times New Roman" w:hAnsi="Calibri" w:cs="Times New Roman"/>
                <w:color w:val="000000"/>
              </w:rPr>
              <w:t>2.V-T To libel someone means to write or print something in a book, newspaper, or magazine which wrongly damages that person's reputation and is therefore against the law. (</w:t>
            </w:r>
            <w:r w:rsidR="00E84187" w:rsidRPr="00116A0E">
              <w:rPr>
                <w:rFonts w:ascii="Microsoft YaHei" w:eastAsia="Microsoft YaHei" w:hAnsi="Microsoft YaHei" w:cs="Microsoft YaHei"/>
                <w:color w:val="000000"/>
              </w:rPr>
              <w:t>书面写的）</w:t>
            </w:r>
            <w:proofErr w:type="gramStart"/>
            <w:r w:rsidR="00E84187" w:rsidRPr="00116A0E">
              <w:rPr>
                <w:rFonts w:ascii="Microsoft YaHei" w:eastAsia="Microsoft YaHei" w:hAnsi="Microsoft YaHei" w:cs="Microsoft YaHei"/>
                <w:color w:val="000000"/>
              </w:rPr>
              <w:t>诽谤</w:t>
            </w:r>
            <w:r w:rsidR="00E84187" w:rsidRPr="00116A0E">
              <w:rPr>
                <w:rFonts w:ascii="Calibri" w:eastAsia="Times New Roman" w:hAnsi="Calibri" w:cs="Times New Roman"/>
                <w:color w:val="000000"/>
              </w:rPr>
              <w:t xml:space="preserve">  e.g.</w:t>
            </w:r>
            <w:proofErr w:type="gramEnd"/>
            <w:r w:rsidR="00E84187" w:rsidRPr="00116A0E">
              <w:rPr>
                <w:rFonts w:ascii="Calibri" w:eastAsia="Times New Roman" w:hAnsi="Calibri" w:cs="Times New Roman"/>
                <w:color w:val="000000"/>
              </w:rPr>
              <w:t xml:space="preserve"> </w:t>
            </w:r>
            <w:r w:rsidR="00E84187" w:rsidRPr="00116A0E">
              <w:rPr>
                <w:rFonts w:ascii="Calibri" w:eastAsia="Times New Roman" w:hAnsi="Calibri" w:cs="Times New Roman"/>
                <w:color w:val="000000"/>
              </w:rPr>
              <w:br/>
              <w:t xml:space="preserve">The newspaper which libelled him had already offered compensation. </w:t>
            </w:r>
            <w:r w:rsidR="00E84187" w:rsidRPr="00116A0E">
              <w:rPr>
                <w:rFonts w:ascii="Microsoft YaHei" w:eastAsia="Microsoft YaHei" w:hAnsi="Microsoft YaHei" w:cs="Microsoft YaHei"/>
                <w:color w:val="000000"/>
              </w:rPr>
              <w:t>那家</w:t>
            </w:r>
            <w:r w:rsidR="00E84187" w:rsidRPr="00116A0E">
              <w:rPr>
                <w:rFonts w:ascii="Calibri" w:eastAsia="Times New Roman" w:hAnsi="Calibri" w:cs="Times New Roman"/>
                <w:color w:val="000000"/>
              </w:rPr>
              <w:t xml:space="preserve"> </w:t>
            </w:r>
            <w:r w:rsidR="00E84187" w:rsidRPr="00116A0E">
              <w:rPr>
                <w:rFonts w:ascii="Microsoft YaHei" w:eastAsia="Microsoft YaHei" w:hAnsi="Microsoft YaHei" w:cs="Microsoft YaHei"/>
                <w:color w:val="000000"/>
              </w:rPr>
              <w:t>诽谤</w:t>
            </w:r>
            <w:r w:rsidR="00E84187" w:rsidRPr="00116A0E">
              <w:rPr>
                <w:rFonts w:ascii="Calibri" w:eastAsia="Times New Roman" w:hAnsi="Calibri" w:cs="Times New Roman"/>
                <w:color w:val="000000"/>
              </w:rPr>
              <w:t xml:space="preserve"> </w:t>
            </w:r>
            <w:r w:rsidR="00E84187" w:rsidRPr="00116A0E">
              <w:rPr>
                <w:rFonts w:ascii="Microsoft YaHei" w:eastAsia="Microsoft YaHei" w:hAnsi="Microsoft YaHei" w:cs="Microsoft YaHei"/>
                <w:color w:val="000000"/>
              </w:rPr>
              <w:t>他的报纸已经提出赔偿。</w:t>
            </w:r>
            <w:r w:rsidR="00E84187" w:rsidRPr="00116A0E">
              <w:rPr>
                <w:rFonts w:ascii="Calibri" w:eastAsia="Times New Roman" w:hAnsi="Calibri" w:cs="Times New Roman"/>
                <w:color w:val="000000"/>
              </w:rPr>
              <w:br/>
              <w:t>• adj libel, libellous /ˈlaɪbələs</w:t>
            </w:r>
            <w:proofErr w:type="gramStart"/>
            <w:r w:rsidR="00E84187" w:rsidRPr="00116A0E">
              <w:rPr>
                <w:rFonts w:ascii="Calibri" w:eastAsia="Times New Roman" w:hAnsi="Calibri" w:cs="Times New Roman"/>
                <w:color w:val="000000"/>
              </w:rPr>
              <w:t>/(</w:t>
            </w:r>
            <w:proofErr w:type="gramEnd"/>
            <w:r w:rsidR="00A321F5" w:rsidRPr="00116A0E">
              <w:rPr>
                <w:rFonts w:ascii="Calibri" w:hAnsi="Calibri" w:cs="Times New Roman" w:hint="eastAsia"/>
                <w:color w:val="000000"/>
                <w:lang w:val="en-US"/>
              </w:rPr>
              <w:t>书面的</w:t>
            </w:r>
            <w:r w:rsidR="00A321F5" w:rsidRPr="00116A0E">
              <w:rPr>
                <w:rFonts w:ascii="Calibri" w:hAnsi="Calibri" w:cs="Times New Roman"/>
                <w:color w:val="000000"/>
                <w:lang w:val="en-US"/>
              </w:rPr>
              <w:t xml:space="preserve">, e.g. </w:t>
            </w:r>
            <w:r w:rsidR="00E84187" w:rsidRPr="00116A0E">
              <w:rPr>
                <w:rFonts w:ascii="Microsoft YaHei" w:eastAsia="Microsoft YaHei" w:hAnsi="Microsoft YaHei" w:cs="Microsoft YaHei"/>
                <w:color w:val="000000"/>
              </w:rPr>
              <w:t>书报、杂志的言论</w:t>
            </w:r>
            <w:r w:rsidR="00E84187" w:rsidRPr="00116A0E">
              <w:rPr>
                <w:rFonts w:ascii="Calibri" w:eastAsia="Times New Roman" w:hAnsi="Calibri" w:cs="Times New Roman"/>
                <w:color w:val="000000"/>
              </w:rPr>
              <w:t>)</w:t>
            </w:r>
            <w:r w:rsidR="00E84187" w:rsidRPr="00116A0E">
              <w:rPr>
                <w:rFonts w:ascii="Microsoft YaHei" w:eastAsia="Microsoft YaHei" w:hAnsi="Microsoft YaHei" w:cs="Microsoft YaHei"/>
                <w:color w:val="000000"/>
              </w:rPr>
              <w:t>诽谤性的</w:t>
            </w:r>
            <w:r w:rsidR="00E84187" w:rsidRPr="00116A0E">
              <w:rPr>
                <w:rFonts w:ascii="Calibri" w:eastAsia="Times New Roman" w:hAnsi="Calibri" w:cs="Times New Roman"/>
                <w:color w:val="000000"/>
              </w:rPr>
              <w:br/>
              <w:t xml:space="preserve"> If a statement in a book, newspaper, or magazine is libellous, it wrongly accuses someone of something, and is therefore against the law.   e.g. ...stories that are inaccurate or outright libellous.   ...</w:t>
            </w:r>
            <w:r w:rsidR="00E84187" w:rsidRPr="00116A0E">
              <w:rPr>
                <w:rFonts w:ascii="Microsoft YaHei" w:eastAsia="Microsoft YaHei" w:hAnsi="Microsoft YaHei" w:cs="Microsoft YaHei"/>
                <w:color w:val="000000"/>
              </w:rPr>
              <w:t>不准确或完全诽谤性的故事</w:t>
            </w:r>
            <w:r w:rsidR="00E84187" w:rsidRPr="00116A0E">
              <w:rPr>
                <w:rFonts w:ascii="Calibri" w:eastAsia="Times New Roman" w:hAnsi="Calibri" w:cs="Times New Roman"/>
                <w:color w:val="000000"/>
              </w:rPr>
              <w:t xml:space="preserve">    e.g.  A curious aspect of British law is that legislators </w:t>
            </w:r>
            <w:proofErr w:type="gramStart"/>
            <w:r w:rsidR="00E84187" w:rsidRPr="00116A0E">
              <w:rPr>
                <w:rFonts w:ascii="Calibri" w:eastAsia="Times New Roman" w:hAnsi="Calibri" w:cs="Times New Roman"/>
                <w:color w:val="000000"/>
              </w:rPr>
              <w:t>are allowed to</w:t>
            </w:r>
            <w:proofErr w:type="gramEnd"/>
            <w:r w:rsidR="00E84187" w:rsidRPr="00116A0E">
              <w:rPr>
                <w:rFonts w:ascii="Calibri" w:eastAsia="Times New Roman" w:hAnsi="Calibri" w:cs="Times New Roman"/>
                <w:color w:val="000000"/>
              </w:rPr>
              <w:t xml:space="preserve"> say whatever theywant in Parliament, within reason, without being sued for libel.  </w:t>
            </w:r>
            <w:r w:rsidR="00E84187" w:rsidRPr="00116A0E">
              <w:rPr>
                <w:rFonts w:ascii="Microsoft YaHei" w:eastAsia="Microsoft YaHei" w:hAnsi="Microsoft YaHei" w:cs="Microsoft YaHei"/>
                <w:color w:val="000000"/>
              </w:rPr>
              <w:t>不被以诽谤罪起诉。</w:t>
            </w:r>
          </w:p>
          <w:p w:rsidR="000C74AD" w:rsidRPr="00116A0E" w:rsidRDefault="000C74AD" w:rsidP="00E84187">
            <w:pPr>
              <w:spacing w:after="0" w:line="240" w:lineRule="auto"/>
              <w:rPr>
                <w:rFonts w:ascii="Calibri" w:eastAsia="Times New Roman" w:hAnsi="Calibri" w:cs="Times New Roman"/>
                <w:color w:val="000000"/>
              </w:rPr>
            </w:pPr>
          </w:p>
        </w:tc>
      </w:tr>
      <w:tr w:rsidR="00E84187" w:rsidRPr="00116A0E" w:rsidTr="00D85985">
        <w:trPr>
          <w:trHeight w:val="2985"/>
        </w:trPr>
        <w:tc>
          <w:tcPr>
            <w:tcW w:w="993" w:type="dxa"/>
            <w:shd w:val="clear" w:color="000000" w:fill="FABF8F"/>
            <w:hideMark/>
          </w:tcPr>
          <w:p w:rsidR="00E84187" w:rsidRPr="00116A0E" w:rsidRDefault="00E84187" w:rsidP="00E84187">
            <w:pPr>
              <w:spacing w:after="0" w:line="240" w:lineRule="auto"/>
              <w:rPr>
                <w:rFonts w:ascii="Calibri" w:eastAsia="Times New Roman" w:hAnsi="Calibri" w:cs="Times New Roman"/>
                <w:sz w:val="16"/>
                <w:szCs w:val="16"/>
              </w:rPr>
            </w:pP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在网络论坛</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故意发布煽动性文章来诽谤</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黑</w:t>
            </w:r>
            <w:r w:rsidRPr="00116A0E">
              <w:rPr>
                <w:rFonts w:ascii="Calibri" w:eastAsia="Times New Roman" w:hAnsi="Calibri" w:cs="Times New Roman"/>
                <w:sz w:val="16"/>
                <w:szCs w:val="16"/>
              </w:rPr>
              <w:t>sb., (</w:t>
            </w:r>
            <w:r w:rsidRPr="00116A0E">
              <w:rPr>
                <w:rFonts w:ascii="Microsoft YaHei" w:eastAsia="Microsoft YaHei" w:hAnsi="Microsoft YaHei" w:cs="Microsoft YaHei"/>
                <w:sz w:val="16"/>
                <w:szCs w:val="16"/>
              </w:rPr>
              <w:t>网络</w:t>
            </w:r>
            <w:r w:rsidRPr="00116A0E">
              <w:rPr>
                <w:rFonts w:ascii="Calibri" w:eastAsia="Times New Roman" w:hAnsi="Calibri" w:cs="Times New Roman"/>
                <w:sz w:val="16"/>
                <w:szCs w:val="16"/>
              </w:rPr>
              <w:t>)</w:t>
            </w:r>
            <w:r w:rsidRPr="00116A0E">
              <w:rPr>
                <w:rFonts w:ascii="Microsoft YaHei" w:eastAsia="Microsoft YaHei" w:hAnsi="Microsoft YaHei" w:cs="Microsoft YaHei"/>
                <w:sz w:val="16"/>
                <w:szCs w:val="16"/>
              </w:rPr>
              <w:t>喷子</w:t>
            </w:r>
          </w:p>
        </w:tc>
        <w:tc>
          <w:tcPr>
            <w:tcW w:w="9639" w:type="dxa"/>
            <w:shd w:val="clear" w:color="auto" w:fill="auto"/>
            <w:hideMark/>
          </w:tcPr>
          <w:p w:rsidR="00EA3476" w:rsidRDefault="00E84187" w:rsidP="00E84187">
            <w:pPr>
              <w:spacing w:after="0" w:line="240" w:lineRule="auto"/>
              <w:rPr>
                <w:rFonts w:ascii="Calibri" w:eastAsia="Times New Roman" w:hAnsi="Calibri" w:cs="Times New Roman"/>
                <w:color w:val="000000"/>
              </w:rPr>
            </w:pPr>
            <w:r w:rsidRPr="00116A0E">
              <w:rPr>
                <w:rFonts w:ascii="Calibri" w:eastAsia="Times New Roman" w:hAnsi="Calibri" w:cs="Times New Roman"/>
                <w:color w:val="000000"/>
              </w:rPr>
              <w:t xml:space="preserve">troll   </w:t>
            </w:r>
          </w:p>
          <w:p w:rsidR="00EA3476" w:rsidRDefault="00E84187" w:rsidP="002462ED">
            <w:pPr>
              <w:pStyle w:val="ListParagraph"/>
              <w:numPr>
                <w:ilvl w:val="0"/>
                <w:numId w:val="26"/>
              </w:numPr>
              <w:spacing w:after="0" w:line="240" w:lineRule="auto"/>
              <w:rPr>
                <w:rFonts w:ascii="Calibri" w:eastAsia="Times New Roman" w:hAnsi="Calibri" w:cs="Times New Roman"/>
                <w:color w:val="000000"/>
              </w:rPr>
            </w:pPr>
            <w:r w:rsidRPr="00EA3476">
              <w:rPr>
                <w:rFonts w:ascii="Calibri" w:eastAsia="Times New Roman" w:hAnsi="Calibri" w:cs="Times New Roman"/>
                <w:color w:val="000000"/>
              </w:rPr>
              <w:t xml:space="preserve"> </w:t>
            </w:r>
            <w:r w:rsidRPr="0098452F">
              <w:rPr>
                <w:rFonts w:ascii="Calibri" w:eastAsia="Times New Roman" w:hAnsi="Calibri" w:cs="Times New Roman"/>
                <w:b/>
                <w:bCs/>
                <w:color w:val="FF0000"/>
                <w:highlight w:val="yellow"/>
                <w:u w:val="single"/>
              </w:rPr>
              <w:t>(</w:t>
            </w:r>
            <w:r w:rsidRPr="0098452F">
              <w:rPr>
                <w:rFonts w:ascii="Microsoft YaHei" w:eastAsia="Microsoft YaHei" w:hAnsi="Microsoft YaHei" w:cs="Microsoft YaHei"/>
                <w:b/>
                <w:bCs/>
                <w:color w:val="FF0000"/>
                <w:highlight w:val="yellow"/>
                <w:u w:val="single"/>
              </w:rPr>
              <w:t>在网络论坛</w:t>
            </w:r>
            <w:r w:rsidRPr="0098452F">
              <w:rPr>
                <w:rFonts w:ascii="Calibri" w:eastAsia="Times New Roman" w:hAnsi="Calibri" w:cs="Times New Roman"/>
                <w:b/>
                <w:bCs/>
                <w:color w:val="FF0000"/>
                <w:highlight w:val="yellow"/>
                <w:u w:val="single"/>
              </w:rPr>
              <w:t>)</w:t>
            </w:r>
            <w:r w:rsidRPr="0098452F">
              <w:rPr>
                <w:rFonts w:ascii="Microsoft YaHei" w:eastAsia="Microsoft YaHei" w:hAnsi="Microsoft YaHei" w:cs="Microsoft YaHei"/>
                <w:b/>
                <w:bCs/>
                <w:color w:val="FF0000"/>
                <w:highlight w:val="yellow"/>
                <w:u w:val="single"/>
              </w:rPr>
              <w:t>故意发布煽动性文章来诽谤</w:t>
            </w:r>
            <w:r w:rsidRPr="0098452F">
              <w:rPr>
                <w:rFonts w:ascii="Calibri" w:eastAsia="Times New Roman" w:hAnsi="Calibri" w:cs="Times New Roman"/>
                <w:b/>
                <w:bCs/>
                <w:color w:val="FF0000"/>
                <w:highlight w:val="yellow"/>
                <w:u w:val="single"/>
              </w:rPr>
              <w:t>/</w:t>
            </w:r>
            <w:r w:rsidRPr="0098452F">
              <w:rPr>
                <w:rFonts w:ascii="Microsoft YaHei" w:eastAsia="Microsoft YaHei" w:hAnsi="Microsoft YaHei" w:cs="Microsoft YaHei"/>
                <w:b/>
                <w:bCs/>
                <w:color w:val="FF0000"/>
                <w:highlight w:val="yellow"/>
                <w:u w:val="single"/>
              </w:rPr>
              <w:t>黑</w:t>
            </w:r>
            <w:r w:rsidRPr="0098452F">
              <w:rPr>
                <w:rFonts w:ascii="Calibri" w:eastAsia="Times New Roman" w:hAnsi="Calibri" w:cs="Times New Roman"/>
                <w:b/>
                <w:bCs/>
                <w:color w:val="FF0000"/>
                <w:highlight w:val="yellow"/>
                <w:u w:val="single"/>
              </w:rPr>
              <w:t>sb., (</w:t>
            </w:r>
            <w:r w:rsidRPr="0098452F">
              <w:rPr>
                <w:rFonts w:ascii="Microsoft YaHei" w:eastAsia="Microsoft YaHei" w:hAnsi="Microsoft YaHei" w:cs="Microsoft YaHei"/>
                <w:b/>
                <w:bCs/>
                <w:color w:val="FF0000"/>
                <w:highlight w:val="yellow"/>
                <w:u w:val="single"/>
              </w:rPr>
              <w:t>网络</w:t>
            </w:r>
            <w:r w:rsidRPr="0098452F">
              <w:rPr>
                <w:rFonts w:ascii="Calibri" w:eastAsia="Times New Roman" w:hAnsi="Calibri" w:cs="Times New Roman"/>
                <w:b/>
                <w:bCs/>
                <w:color w:val="FF0000"/>
                <w:highlight w:val="yellow"/>
                <w:u w:val="single"/>
              </w:rPr>
              <w:t>)</w:t>
            </w:r>
            <w:proofErr w:type="gramStart"/>
            <w:r w:rsidRPr="0098452F">
              <w:rPr>
                <w:rFonts w:ascii="Microsoft YaHei" w:eastAsia="Microsoft YaHei" w:hAnsi="Microsoft YaHei" w:cs="Microsoft YaHei"/>
                <w:b/>
                <w:bCs/>
                <w:color w:val="FF0000"/>
                <w:highlight w:val="yellow"/>
                <w:u w:val="single"/>
              </w:rPr>
              <w:t>喷子</w:t>
            </w:r>
            <w:r w:rsidRPr="0098452F">
              <w:rPr>
                <w:rFonts w:ascii="Calibri" w:eastAsia="Times New Roman" w:hAnsi="Calibri" w:cs="Times New Roman"/>
                <w:color w:val="000000"/>
                <w:highlight w:val="yellow"/>
              </w:rPr>
              <w:t>;</w:t>
            </w:r>
            <w:r w:rsidRPr="00EA3476">
              <w:rPr>
                <w:rFonts w:ascii="Calibri" w:eastAsia="Times New Roman" w:hAnsi="Calibri" w:cs="Times New Roman"/>
                <w:color w:val="000000"/>
              </w:rPr>
              <w:t xml:space="preserve">  V</w:t>
            </w:r>
            <w:proofErr w:type="gramEnd"/>
            <w:r w:rsidRPr="00EA3476">
              <w:rPr>
                <w:rFonts w:ascii="Calibri" w:eastAsia="Times New Roman" w:hAnsi="Calibri" w:cs="Times New Roman"/>
                <w:color w:val="000000"/>
              </w:rPr>
              <w:t xml:space="preserve">)   </w:t>
            </w:r>
            <w:r w:rsidRPr="0098452F">
              <w:rPr>
                <w:rFonts w:ascii="Microsoft YaHei" w:eastAsia="Microsoft YaHei" w:hAnsi="Microsoft YaHei" w:cs="Microsoft YaHei"/>
                <w:b/>
                <w:bCs/>
                <w:color w:val="FF0000"/>
                <w:highlight w:val="yellow"/>
                <w:u w:val="single"/>
              </w:rPr>
              <w:t>[ a troll on internet ]</w:t>
            </w:r>
            <w:r w:rsidRPr="00EA3476">
              <w:rPr>
                <w:rFonts w:ascii="Calibri" w:eastAsia="Times New Roman" w:hAnsi="Calibri" w:cs="Times New Roman"/>
                <w:color w:val="000000"/>
              </w:rPr>
              <w:t xml:space="preserve">   N) You're such a troll </w:t>
            </w:r>
            <w:r w:rsidRPr="00EA3476">
              <w:rPr>
                <w:rFonts w:ascii="Microsoft YaHei" w:eastAsia="Microsoft YaHei" w:hAnsi="Microsoft YaHei" w:cs="Microsoft YaHei"/>
                <w:color w:val="000000"/>
              </w:rPr>
              <w:t>喷子</w:t>
            </w:r>
            <w:r w:rsidRPr="00EA3476">
              <w:rPr>
                <w:rFonts w:ascii="Calibri" w:eastAsia="Times New Roman" w:hAnsi="Calibri" w:cs="Times New Roman"/>
                <w:color w:val="000000"/>
              </w:rPr>
              <w:t xml:space="preserve"> on internet.  =</w:t>
            </w:r>
            <w:proofErr w:type="gramStart"/>
            <w:r w:rsidRPr="00EA3476">
              <w:rPr>
                <w:rFonts w:ascii="Calibri" w:eastAsia="Times New Roman" w:hAnsi="Calibri" w:cs="Times New Roman"/>
                <w:color w:val="000000"/>
              </w:rPr>
              <w:t>&gt;  troll</w:t>
            </w:r>
            <w:proofErr w:type="gramEnd"/>
            <w:r w:rsidRPr="00EA3476">
              <w:rPr>
                <w:rFonts w:ascii="Calibri" w:eastAsia="Times New Roman" w:hAnsi="Calibri" w:cs="Times New Roman"/>
                <w:color w:val="000000"/>
              </w:rPr>
              <w:t xml:space="preserve"> somebody: to post deliberately inflammatory articles on an internet discussion board/internet forum, e.g. tweeter, FB, such as bad or sarcastic words in order to defame s/libel sb</w:t>
            </w:r>
            <w:r w:rsidRPr="00EA3476">
              <w:rPr>
                <w:rFonts w:ascii="Microsoft YaHei" w:eastAsia="Microsoft YaHei" w:hAnsi="Microsoft YaHei" w:cs="Microsoft YaHei"/>
                <w:color w:val="000000"/>
              </w:rPr>
              <w:t>诽谤</w:t>
            </w:r>
            <w:r w:rsidRPr="00EA3476">
              <w:rPr>
                <w:rFonts w:ascii="Calibri" w:eastAsia="Times New Roman" w:hAnsi="Calibri" w:cs="Times New Roman"/>
                <w:color w:val="000000"/>
              </w:rPr>
              <w:t xml:space="preserve">, making sb go ballistic (suddenly become very angry </w:t>
            </w:r>
            <w:r w:rsidRPr="00EA3476">
              <w:rPr>
                <w:rFonts w:ascii="Microsoft YaHei" w:eastAsia="Microsoft YaHei" w:hAnsi="Microsoft YaHei" w:cs="Microsoft YaHei"/>
                <w:color w:val="000000"/>
              </w:rPr>
              <w:t>生气，大发雷霆</w:t>
            </w:r>
            <w:r w:rsidRPr="00EA3476">
              <w:rPr>
                <w:rFonts w:ascii="Calibri" w:eastAsia="Times New Roman" w:hAnsi="Calibri" w:cs="Times New Roman"/>
                <w:color w:val="000000"/>
              </w:rPr>
              <w:t xml:space="preserve">)   </w:t>
            </w:r>
          </w:p>
          <w:p w:rsidR="00EA3476" w:rsidRPr="00EA3476" w:rsidRDefault="00E84187" w:rsidP="002462ED">
            <w:pPr>
              <w:pStyle w:val="ListParagraph"/>
              <w:numPr>
                <w:ilvl w:val="0"/>
                <w:numId w:val="26"/>
              </w:numPr>
              <w:spacing w:after="0" w:line="240" w:lineRule="auto"/>
              <w:rPr>
                <w:rFonts w:ascii="Calibri" w:eastAsia="Times New Roman" w:hAnsi="Calibri" w:cs="Times New Roman"/>
                <w:color w:val="000000"/>
              </w:rPr>
            </w:pPr>
            <w:r w:rsidRPr="00EA3476">
              <w:rPr>
                <w:rFonts w:ascii="Calibri" w:eastAsia="Times New Roman" w:hAnsi="Calibri" w:cs="Times New Roman"/>
                <w:color w:val="000000"/>
              </w:rPr>
              <w:t xml:space="preserve">If you </w:t>
            </w:r>
            <w:r w:rsidRPr="0098452F">
              <w:rPr>
                <w:rFonts w:ascii="Microsoft YaHei" w:eastAsia="Microsoft YaHei" w:hAnsi="Microsoft YaHei" w:cs="Microsoft YaHei"/>
                <w:b/>
                <w:bCs/>
                <w:color w:val="FF0000"/>
                <w:highlight w:val="yellow"/>
                <w:u w:val="single"/>
              </w:rPr>
              <w:t xml:space="preserve">troll somewhere </w:t>
            </w:r>
            <w:r w:rsidRPr="00D55295">
              <w:rPr>
                <w:rFonts w:ascii="Calibri" w:eastAsia="Times New Roman" w:hAnsi="Calibri" w:cs="Times New Roman"/>
                <w:color w:val="000000"/>
              </w:rPr>
              <w:t xml:space="preserve">or </w:t>
            </w:r>
            <w:r w:rsidRPr="0098452F">
              <w:rPr>
                <w:rFonts w:ascii="Microsoft YaHei" w:eastAsia="Microsoft YaHei" w:hAnsi="Microsoft YaHei" w:cs="Microsoft YaHei"/>
                <w:b/>
                <w:bCs/>
                <w:color w:val="FF0000"/>
                <w:highlight w:val="yellow"/>
                <w:u w:val="single"/>
              </w:rPr>
              <w:t>stroll somewhere</w:t>
            </w:r>
            <w:r w:rsidRPr="00EA3476">
              <w:rPr>
                <w:rFonts w:ascii="Calibri" w:eastAsia="Times New Roman" w:hAnsi="Calibri" w:cs="Times New Roman"/>
                <w:color w:val="000000"/>
              </w:rPr>
              <w:t xml:space="preserve">, you go there in a casual, slow, relaxed, and unhurried way. </w:t>
            </w:r>
            <w:r w:rsidRPr="00EA3476">
              <w:rPr>
                <w:rFonts w:ascii="Microsoft YaHei" w:eastAsia="Microsoft YaHei" w:hAnsi="Microsoft YaHei" w:cs="Microsoft YaHei"/>
                <w:color w:val="000000"/>
              </w:rPr>
              <w:t>溜达闲逛</w:t>
            </w:r>
            <w:r w:rsidRPr="00EA3476">
              <w:rPr>
                <w:rFonts w:ascii="Calibri" w:eastAsia="Times New Roman" w:hAnsi="Calibri" w:cs="Times New Roman"/>
                <w:color w:val="000000"/>
              </w:rPr>
              <w:t xml:space="preserve">  e.g. I </w:t>
            </w:r>
            <w:r w:rsidRPr="002532E1">
              <w:rPr>
                <w:rFonts w:ascii="Microsoft YaHei" w:eastAsia="Microsoft YaHei" w:hAnsi="Microsoft YaHei" w:cs="Microsoft YaHei"/>
                <w:b/>
                <w:bCs/>
                <w:color w:val="FF0000"/>
                <w:highlight w:val="yellow"/>
                <w:u w:val="single"/>
              </w:rPr>
              <w:t>trolled/strolled</w:t>
            </w:r>
            <w:r w:rsidRPr="00EA3476">
              <w:rPr>
                <w:rFonts w:ascii="Calibri" w:eastAsia="Times New Roman" w:hAnsi="Calibri" w:cs="Times New Roman"/>
                <w:color w:val="000000"/>
              </w:rPr>
              <w:t xml:space="preserve"> along to see Michael Frayn's play, "Noises Off." </w:t>
            </w:r>
            <w:r w:rsidRPr="00EA3476">
              <w:rPr>
                <w:rFonts w:ascii="Microsoft YaHei" w:eastAsia="Microsoft YaHei" w:hAnsi="Microsoft YaHei" w:cs="Microsoft YaHei"/>
                <w:color w:val="000000"/>
              </w:rPr>
              <w:t>我</w:t>
            </w:r>
            <w:r w:rsidR="002532E1">
              <w:rPr>
                <w:rFonts w:ascii="Microsoft YaHei" w:eastAsia="Microsoft YaHei" w:hAnsi="Microsoft YaHei" w:cs="Microsoft YaHei" w:hint="eastAsia"/>
                <w:color w:val="000000"/>
              </w:rPr>
              <w:t xml:space="preserve"> </w:t>
            </w:r>
            <w:r w:rsidRPr="002532E1">
              <w:rPr>
                <w:rFonts w:ascii="Microsoft YaHei" w:eastAsia="Microsoft YaHei" w:hAnsi="Microsoft YaHei" w:cs="Microsoft YaHei"/>
                <w:b/>
                <w:bCs/>
                <w:color w:val="FF0000"/>
                <w:highlight w:val="yellow"/>
                <w:u w:val="single"/>
              </w:rPr>
              <w:t>溜达闲逛</w:t>
            </w:r>
            <w:r w:rsidR="002532E1">
              <w:rPr>
                <w:rFonts w:ascii="Microsoft YaHei" w:eastAsia="Microsoft YaHei" w:hAnsi="Microsoft YaHei" w:cs="Microsoft YaHei" w:hint="eastAsia"/>
                <w:color w:val="000000"/>
              </w:rPr>
              <w:t xml:space="preserve"> </w:t>
            </w:r>
            <w:r w:rsidRPr="00EA3476">
              <w:rPr>
                <w:rFonts w:ascii="Microsoft YaHei" w:eastAsia="Microsoft YaHei" w:hAnsi="Microsoft YaHei" w:cs="Microsoft YaHei"/>
                <w:color w:val="000000"/>
              </w:rPr>
              <w:t>走着去看迈克尔</w:t>
            </w:r>
            <w:r w:rsidRPr="00EA3476">
              <w:rPr>
                <w:rFonts w:ascii="Calibri" w:eastAsia="Times New Roman" w:hAnsi="Calibri" w:cs="Calibri"/>
                <w:color w:val="000000"/>
              </w:rPr>
              <w:t>·</w:t>
            </w:r>
            <w:r w:rsidRPr="00EA3476">
              <w:rPr>
                <w:rFonts w:ascii="Microsoft YaHei" w:eastAsia="Microsoft YaHei" w:hAnsi="Microsoft YaHei" w:cs="Microsoft YaHei"/>
                <w:color w:val="000000"/>
              </w:rPr>
              <w:t>弗莱恩的戏剧。</w:t>
            </w:r>
          </w:p>
          <w:p w:rsidR="00E84187" w:rsidRPr="00EA3476" w:rsidRDefault="00E84187" w:rsidP="002462ED">
            <w:pPr>
              <w:pStyle w:val="ListParagraph"/>
              <w:numPr>
                <w:ilvl w:val="0"/>
                <w:numId w:val="26"/>
              </w:numPr>
              <w:spacing w:after="0" w:line="240" w:lineRule="auto"/>
              <w:rPr>
                <w:rFonts w:ascii="Calibri" w:eastAsia="Times New Roman" w:hAnsi="Calibri" w:cs="Times New Roman"/>
                <w:color w:val="000000"/>
              </w:rPr>
            </w:pPr>
            <w:r w:rsidRPr="00EA3476">
              <w:rPr>
                <w:rFonts w:ascii="Calibri" w:eastAsia="Times New Roman" w:hAnsi="Calibri" w:cs="Times New Roman"/>
                <w:color w:val="000000"/>
              </w:rPr>
              <w:t xml:space="preserve"> If you </w:t>
            </w:r>
            <w:r w:rsidRPr="0098452F">
              <w:rPr>
                <w:rFonts w:ascii="Microsoft YaHei" w:eastAsia="Microsoft YaHei" w:hAnsi="Microsoft YaHei" w:cs="Microsoft YaHei"/>
                <w:b/>
                <w:bCs/>
                <w:color w:val="FF0000"/>
                <w:highlight w:val="yellow"/>
                <w:u w:val="single"/>
              </w:rPr>
              <w:t>troll through papers, files, photos</w:t>
            </w:r>
            <w:r w:rsidRPr="00EA3476">
              <w:rPr>
                <w:rFonts w:ascii="Calibri" w:eastAsia="Times New Roman" w:hAnsi="Calibri" w:cs="Times New Roman"/>
                <w:color w:val="000000"/>
              </w:rPr>
              <w:t xml:space="preserve">, you look through them in a </w:t>
            </w:r>
            <w:proofErr w:type="gramStart"/>
            <w:r w:rsidRPr="00EA3476">
              <w:rPr>
                <w:rFonts w:ascii="Calibri" w:eastAsia="Times New Roman" w:hAnsi="Calibri" w:cs="Times New Roman"/>
                <w:color w:val="000000"/>
              </w:rPr>
              <w:t>fairly casual</w:t>
            </w:r>
            <w:proofErr w:type="gramEnd"/>
            <w:r w:rsidRPr="00EA3476">
              <w:rPr>
                <w:rFonts w:ascii="Calibri" w:eastAsia="Times New Roman" w:hAnsi="Calibri" w:cs="Times New Roman"/>
                <w:color w:val="000000"/>
              </w:rPr>
              <w:t xml:space="preserve"> way. </w:t>
            </w:r>
            <w:r w:rsidRPr="00EA3476">
              <w:rPr>
                <w:rFonts w:ascii="Microsoft YaHei" w:eastAsia="Microsoft YaHei" w:hAnsi="Microsoft YaHei" w:cs="Microsoft YaHei"/>
                <w:color w:val="000000"/>
              </w:rPr>
              <w:t>随便浏览</w:t>
            </w:r>
            <w:r w:rsidRPr="00EA3476">
              <w:rPr>
                <w:rFonts w:ascii="Calibri" w:eastAsia="Times New Roman" w:hAnsi="Calibri" w:cs="Times New Roman"/>
                <w:color w:val="000000"/>
              </w:rPr>
              <w:t>(</w:t>
            </w:r>
            <w:r w:rsidRPr="00EA3476">
              <w:rPr>
                <w:rFonts w:ascii="Microsoft YaHei" w:eastAsia="Microsoft YaHei" w:hAnsi="Microsoft YaHei" w:cs="Microsoft YaHei"/>
                <w:color w:val="000000"/>
              </w:rPr>
              <w:t>报纸</w:t>
            </w:r>
            <w:r w:rsidRPr="00EA3476">
              <w:rPr>
                <w:rFonts w:ascii="Calibri" w:eastAsia="Times New Roman" w:hAnsi="Calibri" w:cs="Times New Roman"/>
                <w:color w:val="000000"/>
              </w:rPr>
              <w:t>,</w:t>
            </w:r>
            <w:r w:rsidRPr="00EA3476">
              <w:rPr>
                <w:rFonts w:ascii="Microsoft YaHei" w:eastAsia="Microsoft YaHei" w:hAnsi="Microsoft YaHei" w:cs="Microsoft YaHei"/>
                <w:color w:val="000000"/>
              </w:rPr>
              <w:t>文件，照片</w:t>
            </w:r>
            <w:r w:rsidRPr="00EA3476">
              <w:rPr>
                <w:rFonts w:ascii="Calibri" w:eastAsia="Times New Roman" w:hAnsi="Calibri" w:cs="Times New Roman"/>
                <w:color w:val="000000"/>
              </w:rPr>
              <w:t xml:space="preserve">) e.g. </w:t>
            </w:r>
            <w:r w:rsidRPr="002532E1">
              <w:rPr>
                <w:rFonts w:ascii="Microsoft YaHei" w:eastAsia="Microsoft YaHei" w:hAnsi="Microsoft YaHei" w:cs="Microsoft YaHei"/>
                <w:b/>
                <w:bCs/>
                <w:color w:val="FF0000"/>
                <w:highlight w:val="yellow"/>
                <w:u w:val="single"/>
              </w:rPr>
              <w:t>Trolling through the files</w:t>
            </w:r>
            <w:r w:rsidRPr="00EA3476">
              <w:rPr>
                <w:rFonts w:ascii="Calibri" w:eastAsia="Times New Roman" w:hAnsi="Calibri" w:cs="Times New Roman"/>
                <w:color w:val="000000"/>
              </w:rPr>
              <w:t xml:space="preserve"> revealed a photograph of me drinking coffee in Starbucks in Seoul.  </w:t>
            </w:r>
            <w:r w:rsidRPr="00EA3476">
              <w:rPr>
                <w:rFonts w:ascii="Microsoft YaHei" w:eastAsia="Microsoft YaHei" w:hAnsi="Microsoft YaHei" w:cs="Microsoft YaHei"/>
                <w:color w:val="000000"/>
              </w:rPr>
              <w:t>我</w:t>
            </w:r>
            <w:r w:rsidR="00AA5018">
              <w:rPr>
                <w:rFonts w:ascii="Microsoft YaHei" w:eastAsia="Microsoft YaHei" w:hAnsi="Microsoft YaHei" w:cs="Microsoft YaHei" w:hint="eastAsia"/>
                <w:color w:val="000000"/>
              </w:rPr>
              <w:t xml:space="preserve"> </w:t>
            </w:r>
            <w:r w:rsidRPr="002532E1">
              <w:rPr>
                <w:rFonts w:ascii="Microsoft YaHei" w:eastAsia="Microsoft YaHei" w:hAnsi="Microsoft YaHei" w:cs="Microsoft YaHei"/>
                <w:b/>
                <w:bCs/>
                <w:color w:val="FF0000"/>
                <w:highlight w:val="yellow"/>
                <w:u w:val="single"/>
              </w:rPr>
              <w:t>随便浏览</w:t>
            </w:r>
            <w:r w:rsidR="00AA5018">
              <w:rPr>
                <w:rFonts w:ascii="Microsoft YaHei" w:eastAsia="Microsoft YaHei" w:hAnsi="Microsoft YaHei" w:cs="Microsoft YaHei" w:hint="eastAsia"/>
                <w:b/>
                <w:bCs/>
                <w:color w:val="FF0000"/>
                <w:u w:val="single"/>
              </w:rPr>
              <w:t xml:space="preserve"> </w:t>
            </w:r>
            <w:r w:rsidRPr="00EA3476">
              <w:rPr>
                <w:rFonts w:ascii="Microsoft YaHei" w:eastAsia="Microsoft YaHei" w:hAnsi="Microsoft YaHei" w:cs="Microsoft YaHei"/>
                <w:color w:val="000000"/>
              </w:rPr>
              <w:t>这些文件时发现了一张我喝咖啡的照片。</w:t>
            </w:r>
          </w:p>
        </w:tc>
      </w:tr>
    </w:tbl>
    <w:p w:rsidR="00E84187" w:rsidRPr="00116A0E" w:rsidRDefault="00E84187" w:rsidP="007C7284"/>
    <w:p w:rsidR="00BD3DEB" w:rsidRPr="00116A0E" w:rsidRDefault="00BD3DEB" w:rsidP="00BD3DEB"/>
    <w:p w:rsidR="00AB48B5" w:rsidRPr="00116A0E" w:rsidRDefault="00AB48B5" w:rsidP="00AB48B5">
      <w:pPr>
        <w:pStyle w:val="Heading2"/>
        <w:rPr>
          <w:lang w:val="en-US"/>
        </w:rPr>
      </w:pPr>
      <w:r w:rsidRPr="00116A0E">
        <w:rPr>
          <w:lang w:val="en-US"/>
        </w:rPr>
        <w:t>1</w:t>
      </w:r>
      <w:r w:rsidRPr="00116A0E">
        <w:rPr>
          <w:vertAlign w:val="superscript"/>
          <w:lang w:val="en-US"/>
        </w:rPr>
        <w:t>st</w:t>
      </w:r>
      <w:r w:rsidRPr="00116A0E">
        <w:rPr>
          <w:lang w:val="en-US"/>
        </w:rPr>
        <w:t>) row</w:t>
      </w:r>
    </w:p>
    <w:p w:rsidR="00BD3DEB" w:rsidRDefault="00614658" w:rsidP="00C95927">
      <w:pPr>
        <w:pStyle w:val="Heading2"/>
        <w:rPr>
          <w:lang w:val="en-US"/>
        </w:rPr>
      </w:pPr>
      <w:r>
        <w:rPr>
          <w:lang w:val="en-US"/>
        </w:rPr>
        <w:t>done</w:t>
      </w:r>
      <w:r w:rsidR="00AF687C" w:rsidRPr="00116A0E">
        <w:rPr>
          <w:lang w:val="en-US"/>
        </w:rPr>
        <w:t xml:space="preserve"> mp3) video</w:t>
      </w:r>
      <w:r w:rsidR="00EC5BF2">
        <w:rPr>
          <w:lang w:val="en-US"/>
        </w:rPr>
        <w:t>: Prince Dana’s death</w:t>
      </w:r>
    </w:p>
    <w:p w:rsidR="00807E54" w:rsidRDefault="008E5E26" w:rsidP="00807E54">
      <w:pPr>
        <w:rPr>
          <w:lang w:val="en-US"/>
        </w:rPr>
      </w:pPr>
      <w:r>
        <w:rPr>
          <w:noProof/>
        </w:rPr>
        <w:drawing>
          <wp:inline distT="0" distB="0" distL="0" distR="0" wp14:anchorId="656E54CC" wp14:editId="5EF3C11B">
            <wp:extent cx="4276725" cy="266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76725" cy="266700"/>
                    </a:xfrm>
                    <a:prstGeom prst="rect">
                      <a:avLst/>
                    </a:prstGeom>
                  </pic:spPr>
                </pic:pic>
              </a:graphicData>
            </a:graphic>
          </wp:inline>
        </w:drawing>
      </w:r>
    </w:p>
    <w:p w:rsidR="008E5E26" w:rsidRDefault="008E5E26" w:rsidP="00807E54">
      <w:pPr>
        <w:rPr>
          <w:lang w:val="en-US"/>
        </w:rPr>
      </w:pPr>
      <w:r>
        <w:rPr>
          <w:noProof/>
        </w:rPr>
        <w:drawing>
          <wp:inline distT="0" distB="0" distL="0" distR="0" wp14:anchorId="1B707421" wp14:editId="2C030B42">
            <wp:extent cx="3333750" cy="209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33750" cy="209550"/>
                    </a:xfrm>
                    <a:prstGeom prst="rect">
                      <a:avLst/>
                    </a:prstGeom>
                  </pic:spPr>
                </pic:pic>
              </a:graphicData>
            </a:graphic>
          </wp:inline>
        </w:drawing>
      </w:r>
    </w:p>
    <w:p w:rsidR="00807E54" w:rsidRDefault="001E4A51" w:rsidP="00807E54">
      <w:pPr>
        <w:rPr>
          <w:lang w:val="en-US"/>
        </w:rPr>
      </w:pPr>
      <w:r>
        <w:rPr>
          <w:noProof/>
        </w:rPr>
        <w:drawing>
          <wp:inline distT="0" distB="0" distL="0" distR="0" wp14:anchorId="26DE5A29" wp14:editId="2E716CD6">
            <wp:extent cx="3648075" cy="381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648075" cy="381000"/>
                    </a:xfrm>
                    <a:prstGeom prst="rect">
                      <a:avLst/>
                    </a:prstGeom>
                  </pic:spPr>
                </pic:pic>
              </a:graphicData>
            </a:graphic>
          </wp:inline>
        </w:drawing>
      </w:r>
      <w:r>
        <w:rPr>
          <w:lang w:val="en-US"/>
        </w:rPr>
        <w:t xml:space="preserve">  </w:t>
      </w:r>
      <w:r>
        <w:rPr>
          <w:noProof/>
        </w:rPr>
        <w:drawing>
          <wp:inline distT="0" distB="0" distL="0" distR="0" wp14:anchorId="56CD2561" wp14:editId="376DC1E6">
            <wp:extent cx="1542553" cy="294199"/>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12931" b="16521"/>
                    <a:stretch/>
                  </pic:blipFill>
                  <pic:spPr bwMode="auto">
                    <a:xfrm>
                      <a:off x="0" y="0"/>
                      <a:ext cx="1543748" cy="294427"/>
                    </a:xfrm>
                    <a:prstGeom prst="rect">
                      <a:avLst/>
                    </a:prstGeom>
                    <a:ln>
                      <a:noFill/>
                    </a:ln>
                    <a:extLst>
                      <a:ext uri="{53640926-AAD7-44D8-BBD7-CCE9431645EC}">
                        <a14:shadowObscured xmlns:a14="http://schemas.microsoft.com/office/drawing/2010/main"/>
                      </a:ext>
                    </a:extLst>
                  </pic:spPr>
                </pic:pic>
              </a:graphicData>
            </a:graphic>
          </wp:inline>
        </w:drawing>
      </w:r>
    </w:p>
    <w:p w:rsidR="001E4A51" w:rsidRDefault="001E4A51" w:rsidP="00807E54">
      <w:pPr>
        <w:rPr>
          <w:lang w:val="en-US"/>
        </w:rPr>
      </w:pPr>
      <w:r>
        <w:rPr>
          <w:noProof/>
        </w:rPr>
        <w:drawing>
          <wp:inline distT="0" distB="0" distL="0" distR="0" wp14:anchorId="386A23E3" wp14:editId="23D1188A">
            <wp:extent cx="6016625" cy="684530"/>
            <wp:effectExtent l="0" t="0" r="317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6625" cy="684530"/>
                    </a:xfrm>
                    <a:prstGeom prst="rect">
                      <a:avLst/>
                    </a:prstGeom>
                  </pic:spPr>
                </pic:pic>
              </a:graphicData>
            </a:graphic>
          </wp:inline>
        </w:drawing>
      </w:r>
    </w:p>
    <w:p w:rsidR="00807E54" w:rsidRDefault="001E4A51" w:rsidP="00807E54">
      <w:pPr>
        <w:rPr>
          <w:lang w:val="en-US"/>
        </w:rPr>
      </w:pPr>
      <w:r>
        <w:rPr>
          <w:noProof/>
        </w:rPr>
        <w:lastRenderedPageBreak/>
        <w:drawing>
          <wp:inline distT="0" distB="0" distL="0" distR="0" wp14:anchorId="3E903CF5" wp14:editId="091A495F">
            <wp:extent cx="6016625" cy="506095"/>
            <wp:effectExtent l="0" t="0" r="3175"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16625" cy="506095"/>
                    </a:xfrm>
                    <a:prstGeom prst="rect">
                      <a:avLst/>
                    </a:prstGeom>
                  </pic:spPr>
                </pic:pic>
              </a:graphicData>
            </a:graphic>
          </wp:inline>
        </w:drawing>
      </w:r>
    </w:p>
    <w:p w:rsidR="00807E54" w:rsidRDefault="001E4A51" w:rsidP="00807E54">
      <w:pPr>
        <w:rPr>
          <w:lang w:val="en-US"/>
        </w:rPr>
      </w:pPr>
      <w:r>
        <w:rPr>
          <w:noProof/>
        </w:rPr>
        <w:drawing>
          <wp:inline distT="0" distB="0" distL="0" distR="0" wp14:anchorId="1D76FB46" wp14:editId="2EABAD4F">
            <wp:extent cx="6016625" cy="5219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16625" cy="521970"/>
                    </a:xfrm>
                    <a:prstGeom prst="rect">
                      <a:avLst/>
                    </a:prstGeom>
                  </pic:spPr>
                </pic:pic>
              </a:graphicData>
            </a:graphic>
          </wp:inline>
        </w:drawing>
      </w:r>
    </w:p>
    <w:p w:rsidR="001E4A51" w:rsidRDefault="001E4A51" w:rsidP="00807E54">
      <w:pPr>
        <w:rPr>
          <w:lang w:val="en-US"/>
        </w:rPr>
      </w:pPr>
      <w:r>
        <w:rPr>
          <w:noProof/>
        </w:rPr>
        <w:drawing>
          <wp:inline distT="0" distB="0" distL="0" distR="0" wp14:anchorId="2EF6C833" wp14:editId="05F2D31C">
            <wp:extent cx="6016625" cy="504825"/>
            <wp:effectExtent l="0" t="0" r="317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16625" cy="504825"/>
                    </a:xfrm>
                    <a:prstGeom prst="rect">
                      <a:avLst/>
                    </a:prstGeom>
                  </pic:spPr>
                </pic:pic>
              </a:graphicData>
            </a:graphic>
          </wp:inline>
        </w:drawing>
      </w:r>
    </w:p>
    <w:p w:rsidR="001E4A51" w:rsidRDefault="001E4A51" w:rsidP="00807E54">
      <w:pPr>
        <w:rPr>
          <w:lang w:val="en-US"/>
        </w:rPr>
      </w:pPr>
      <w:r>
        <w:rPr>
          <w:noProof/>
        </w:rPr>
        <w:drawing>
          <wp:inline distT="0" distB="0" distL="0" distR="0" wp14:anchorId="3D384658" wp14:editId="65EA5ADD">
            <wp:extent cx="6016625" cy="46291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16625" cy="462915"/>
                    </a:xfrm>
                    <a:prstGeom prst="rect">
                      <a:avLst/>
                    </a:prstGeom>
                  </pic:spPr>
                </pic:pic>
              </a:graphicData>
            </a:graphic>
          </wp:inline>
        </w:drawing>
      </w:r>
    </w:p>
    <w:p w:rsidR="001E4A51" w:rsidRDefault="001E4A51" w:rsidP="00807E54">
      <w:pPr>
        <w:rPr>
          <w:lang w:val="en-US"/>
        </w:rPr>
      </w:pPr>
      <w:r>
        <w:rPr>
          <w:noProof/>
        </w:rPr>
        <w:drawing>
          <wp:inline distT="0" distB="0" distL="0" distR="0" wp14:anchorId="70F3EC4F" wp14:editId="7E4AD22A">
            <wp:extent cx="6016625" cy="505460"/>
            <wp:effectExtent l="0" t="0" r="317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16625" cy="505460"/>
                    </a:xfrm>
                    <a:prstGeom prst="rect">
                      <a:avLst/>
                    </a:prstGeom>
                  </pic:spPr>
                </pic:pic>
              </a:graphicData>
            </a:graphic>
          </wp:inline>
        </w:drawing>
      </w:r>
    </w:p>
    <w:p w:rsidR="001E4A51" w:rsidRDefault="001E4A51" w:rsidP="00807E54">
      <w:pPr>
        <w:rPr>
          <w:lang w:val="en-US"/>
        </w:rPr>
      </w:pPr>
      <w:r>
        <w:rPr>
          <w:noProof/>
        </w:rPr>
        <w:drawing>
          <wp:inline distT="0" distB="0" distL="0" distR="0" wp14:anchorId="41F71B90" wp14:editId="6736C43D">
            <wp:extent cx="6016625" cy="528320"/>
            <wp:effectExtent l="0" t="0" r="317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16625" cy="528320"/>
                    </a:xfrm>
                    <a:prstGeom prst="rect">
                      <a:avLst/>
                    </a:prstGeom>
                  </pic:spPr>
                </pic:pic>
              </a:graphicData>
            </a:graphic>
          </wp:inline>
        </w:drawing>
      </w:r>
    </w:p>
    <w:p w:rsidR="00807E54" w:rsidRDefault="000C1193" w:rsidP="00807E54">
      <w:pPr>
        <w:rPr>
          <w:rFonts w:ascii="Calibri" w:eastAsia="Times New Roman" w:hAnsi="Calibri" w:cs="Times New Roman"/>
          <w:b/>
          <w:bCs/>
          <w:color w:val="000000"/>
        </w:rPr>
      </w:pPr>
      <w:r w:rsidRPr="00B8351D">
        <w:rPr>
          <w:rFonts w:ascii="Microsoft YaHei" w:eastAsia="Microsoft YaHei" w:hAnsi="Microsoft YaHei" w:cs="Microsoft YaHei"/>
          <w:b/>
          <w:bCs/>
          <w:color w:val="000000"/>
          <w:highlight w:val="yellow"/>
        </w:rPr>
        <w:t>生活照</w:t>
      </w:r>
      <w:r w:rsidRPr="00B8351D">
        <w:rPr>
          <w:rFonts w:ascii="Calibri" w:eastAsia="Times New Roman" w:hAnsi="Calibri" w:cs="Times New Roman"/>
          <w:b/>
          <w:bCs/>
          <w:color w:val="000000"/>
          <w:highlight w:val="yellow"/>
        </w:rPr>
        <w:t>:</w:t>
      </w:r>
      <w:r w:rsidRPr="00CC425F">
        <w:rPr>
          <w:rFonts w:ascii="Calibri" w:eastAsia="Times New Roman" w:hAnsi="Calibri" w:cs="Times New Roman"/>
          <w:b/>
          <w:bCs/>
          <w:color w:val="000000"/>
          <w:highlight w:val="yellow"/>
        </w:rPr>
        <w:t xml:space="preserve"> candid photos</w:t>
      </w:r>
    </w:p>
    <w:p w:rsidR="00D16D92" w:rsidRDefault="007E75A4" w:rsidP="00807E54">
      <w:pPr>
        <w:rPr>
          <w:lang w:val="en-US"/>
        </w:rPr>
      </w:pPr>
      <w:r>
        <w:rPr>
          <w:noProof/>
        </w:rPr>
        <w:drawing>
          <wp:inline distT="0" distB="0" distL="0" distR="0" wp14:anchorId="6E28B920" wp14:editId="65625306">
            <wp:extent cx="6016625" cy="410210"/>
            <wp:effectExtent l="0" t="0" r="317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016625" cy="410210"/>
                    </a:xfrm>
                    <a:prstGeom prst="rect">
                      <a:avLst/>
                    </a:prstGeom>
                  </pic:spPr>
                </pic:pic>
              </a:graphicData>
            </a:graphic>
          </wp:inline>
        </w:drawing>
      </w:r>
    </w:p>
    <w:p w:rsidR="007E75A4" w:rsidRDefault="007E75A4" w:rsidP="00807E54">
      <w:pPr>
        <w:rPr>
          <w:lang w:val="en-US"/>
        </w:rPr>
      </w:pPr>
      <w:r>
        <w:rPr>
          <w:noProof/>
        </w:rPr>
        <w:drawing>
          <wp:inline distT="0" distB="0" distL="0" distR="0" wp14:anchorId="71DB00A1" wp14:editId="11B3A4EC">
            <wp:extent cx="6016625" cy="489585"/>
            <wp:effectExtent l="0" t="0" r="317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6625" cy="489585"/>
                    </a:xfrm>
                    <a:prstGeom prst="rect">
                      <a:avLst/>
                    </a:prstGeom>
                  </pic:spPr>
                </pic:pic>
              </a:graphicData>
            </a:graphic>
          </wp:inline>
        </w:drawing>
      </w:r>
    </w:p>
    <w:p w:rsidR="007E75A4" w:rsidRDefault="007E75A4" w:rsidP="00807E54">
      <w:pPr>
        <w:rPr>
          <w:lang w:val="en-US"/>
        </w:rPr>
      </w:pPr>
      <w:r>
        <w:rPr>
          <w:noProof/>
        </w:rPr>
        <w:drawing>
          <wp:inline distT="0" distB="0" distL="0" distR="0" wp14:anchorId="2785F9EF" wp14:editId="317D7BC6">
            <wp:extent cx="6016625" cy="44704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6625" cy="447040"/>
                    </a:xfrm>
                    <a:prstGeom prst="rect">
                      <a:avLst/>
                    </a:prstGeom>
                  </pic:spPr>
                </pic:pic>
              </a:graphicData>
            </a:graphic>
          </wp:inline>
        </w:drawing>
      </w:r>
    </w:p>
    <w:p w:rsidR="007E75A4" w:rsidRDefault="0097554F" w:rsidP="00807E54">
      <w:pPr>
        <w:rPr>
          <w:lang w:val="en-US"/>
        </w:rPr>
      </w:pPr>
      <w:r>
        <w:rPr>
          <w:noProof/>
        </w:rPr>
        <w:drawing>
          <wp:inline distT="0" distB="0" distL="0" distR="0" wp14:anchorId="2859EC90" wp14:editId="6C603554">
            <wp:extent cx="6016625" cy="469900"/>
            <wp:effectExtent l="0" t="0" r="3175"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16625" cy="469900"/>
                    </a:xfrm>
                    <a:prstGeom prst="rect">
                      <a:avLst/>
                    </a:prstGeom>
                  </pic:spPr>
                </pic:pic>
              </a:graphicData>
            </a:graphic>
          </wp:inline>
        </w:drawing>
      </w:r>
    </w:p>
    <w:p w:rsidR="0097554F" w:rsidRDefault="0097554F" w:rsidP="00807E54">
      <w:pPr>
        <w:rPr>
          <w:lang w:val="en-US"/>
        </w:rPr>
      </w:pPr>
      <w:r>
        <w:rPr>
          <w:noProof/>
        </w:rPr>
        <w:drawing>
          <wp:inline distT="0" distB="0" distL="0" distR="0" wp14:anchorId="1F1057F5" wp14:editId="0547717F">
            <wp:extent cx="6016625" cy="49847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016625" cy="498475"/>
                    </a:xfrm>
                    <a:prstGeom prst="rect">
                      <a:avLst/>
                    </a:prstGeom>
                  </pic:spPr>
                </pic:pic>
              </a:graphicData>
            </a:graphic>
          </wp:inline>
        </w:drawing>
      </w:r>
    </w:p>
    <w:p w:rsidR="0097554F" w:rsidRDefault="00705947" w:rsidP="00807E54">
      <w:pPr>
        <w:rPr>
          <w:lang w:val="en-US"/>
        </w:rPr>
      </w:pPr>
      <w:r>
        <w:rPr>
          <w:noProof/>
        </w:rPr>
        <w:drawing>
          <wp:inline distT="0" distB="0" distL="0" distR="0" wp14:anchorId="7C2B6720" wp14:editId="4B8A9E86">
            <wp:extent cx="4676775" cy="352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76775" cy="352425"/>
                    </a:xfrm>
                    <a:prstGeom prst="rect">
                      <a:avLst/>
                    </a:prstGeom>
                  </pic:spPr>
                </pic:pic>
              </a:graphicData>
            </a:graphic>
          </wp:inline>
        </w:drawing>
      </w:r>
    </w:p>
    <w:p w:rsidR="00705947" w:rsidRDefault="009B4239" w:rsidP="00807E54">
      <w:pPr>
        <w:rPr>
          <w:lang w:val="en-US"/>
        </w:rPr>
      </w:pPr>
      <w:r>
        <w:rPr>
          <w:noProof/>
        </w:rPr>
        <w:drawing>
          <wp:inline distT="0" distB="0" distL="0" distR="0" wp14:anchorId="6A9FDFAA" wp14:editId="4D0309C8">
            <wp:extent cx="2457450" cy="285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457450" cy="285750"/>
                    </a:xfrm>
                    <a:prstGeom prst="rect">
                      <a:avLst/>
                    </a:prstGeom>
                  </pic:spPr>
                </pic:pic>
              </a:graphicData>
            </a:graphic>
          </wp:inline>
        </w:drawing>
      </w:r>
    </w:p>
    <w:p w:rsidR="009B4239" w:rsidRDefault="0075205F" w:rsidP="00807E54">
      <w:pPr>
        <w:rPr>
          <w:lang w:val="en-US"/>
        </w:rPr>
      </w:pPr>
      <w:r>
        <w:rPr>
          <w:noProof/>
        </w:rPr>
        <w:drawing>
          <wp:inline distT="0" distB="0" distL="0" distR="0" wp14:anchorId="31D2FA73" wp14:editId="000BD2ED">
            <wp:extent cx="6016625" cy="719455"/>
            <wp:effectExtent l="0" t="0" r="317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16625" cy="719455"/>
                    </a:xfrm>
                    <a:prstGeom prst="rect">
                      <a:avLst/>
                    </a:prstGeom>
                  </pic:spPr>
                </pic:pic>
              </a:graphicData>
            </a:graphic>
          </wp:inline>
        </w:drawing>
      </w:r>
    </w:p>
    <w:p w:rsidR="0075205F" w:rsidRDefault="00C029F2" w:rsidP="00807E54">
      <w:pPr>
        <w:rPr>
          <w:lang w:val="en-US"/>
        </w:rPr>
      </w:pPr>
      <w:r>
        <w:rPr>
          <w:noProof/>
        </w:rPr>
        <w:lastRenderedPageBreak/>
        <w:drawing>
          <wp:inline distT="0" distB="0" distL="0" distR="0" wp14:anchorId="46D64867" wp14:editId="5C5F1703">
            <wp:extent cx="6016625" cy="563880"/>
            <wp:effectExtent l="0" t="0" r="317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16625" cy="563880"/>
                    </a:xfrm>
                    <a:prstGeom prst="rect">
                      <a:avLst/>
                    </a:prstGeom>
                  </pic:spPr>
                </pic:pic>
              </a:graphicData>
            </a:graphic>
          </wp:inline>
        </w:drawing>
      </w:r>
    </w:p>
    <w:p w:rsidR="00C029F2" w:rsidRDefault="00C029F2" w:rsidP="00807E54">
      <w:pPr>
        <w:rPr>
          <w:lang w:val="en-US"/>
        </w:rPr>
      </w:pPr>
      <w:r>
        <w:rPr>
          <w:noProof/>
        </w:rPr>
        <w:drawing>
          <wp:inline distT="0" distB="0" distL="0" distR="0" wp14:anchorId="3B047014" wp14:editId="0A590AF0">
            <wp:extent cx="6016625" cy="508000"/>
            <wp:effectExtent l="0" t="0" r="317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16625" cy="508000"/>
                    </a:xfrm>
                    <a:prstGeom prst="rect">
                      <a:avLst/>
                    </a:prstGeom>
                  </pic:spPr>
                </pic:pic>
              </a:graphicData>
            </a:graphic>
          </wp:inline>
        </w:drawing>
      </w:r>
    </w:p>
    <w:p w:rsidR="00C029F2" w:rsidRDefault="00C029F2" w:rsidP="00807E54">
      <w:pPr>
        <w:rPr>
          <w:lang w:val="en-US"/>
        </w:rPr>
      </w:pPr>
      <w:r>
        <w:rPr>
          <w:noProof/>
        </w:rPr>
        <w:drawing>
          <wp:inline distT="0" distB="0" distL="0" distR="0" wp14:anchorId="3C98054D" wp14:editId="0CD41A48">
            <wp:extent cx="6016625" cy="7943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16625" cy="794385"/>
                    </a:xfrm>
                    <a:prstGeom prst="rect">
                      <a:avLst/>
                    </a:prstGeom>
                  </pic:spPr>
                </pic:pic>
              </a:graphicData>
            </a:graphic>
          </wp:inline>
        </w:drawing>
      </w:r>
    </w:p>
    <w:p w:rsidR="00E57932" w:rsidRDefault="00E57932" w:rsidP="00807E54">
      <w:pPr>
        <w:rPr>
          <w:lang w:val="en-US"/>
        </w:rPr>
      </w:pPr>
      <w:r>
        <w:rPr>
          <w:lang w:val="en-US"/>
        </w:rPr>
        <w:t xml:space="preserve">“ethical dilemma” </w:t>
      </w:r>
    </w:p>
    <w:p w:rsidR="00C029F2" w:rsidRDefault="0070743B" w:rsidP="00807E54">
      <w:pPr>
        <w:rPr>
          <w:lang w:val="en-US"/>
        </w:rPr>
      </w:pPr>
      <w:r>
        <w:rPr>
          <w:noProof/>
        </w:rPr>
        <w:drawing>
          <wp:inline distT="0" distB="0" distL="0" distR="0" wp14:anchorId="4FEBD8C4" wp14:editId="5EED70E3">
            <wp:extent cx="6016625" cy="511810"/>
            <wp:effectExtent l="0" t="0" r="317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16625" cy="511810"/>
                    </a:xfrm>
                    <a:prstGeom prst="rect">
                      <a:avLst/>
                    </a:prstGeom>
                  </pic:spPr>
                </pic:pic>
              </a:graphicData>
            </a:graphic>
          </wp:inline>
        </w:drawing>
      </w:r>
    </w:p>
    <w:p w:rsidR="00423C04" w:rsidRDefault="00423C04" w:rsidP="00807E54">
      <w:pPr>
        <w:rPr>
          <w:lang w:val="en-US"/>
        </w:rPr>
      </w:pPr>
      <w:r>
        <w:rPr>
          <w:noProof/>
        </w:rPr>
        <w:drawing>
          <wp:inline distT="0" distB="0" distL="0" distR="0" wp14:anchorId="4F60D46D" wp14:editId="3EFE74A9">
            <wp:extent cx="6016625" cy="428625"/>
            <wp:effectExtent l="0" t="0" r="317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6625" cy="428625"/>
                    </a:xfrm>
                    <a:prstGeom prst="rect">
                      <a:avLst/>
                    </a:prstGeom>
                  </pic:spPr>
                </pic:pic>
              </a:graphicData>
            </a:graphic>
          </wp:inline>
        </w:drawing>
      </w:r>
    </w:p>
    <w:p w:rsidR="00423C04" w:rsidRDefault="00423C04" w:rsidP="00807E54">
      <w:pPr>
        <w:rPr>
          <w:lang w:val="en-US"/>
        </w:rPr>
      </w:pPr>
    </w:p>
    <w:p w:rsidR="0070743B" w:rsidRDefault="000B34F2" w:rsidP="00807E54">
      <w:pPr>
        <w:rPr>
          <w:lang w:val="en-US"/>
        </w:rPr>
      </w:pPr>
      <w:r>
        <w:rPr>
          <w:noProof/>
        </w:rPr>
        <w:drawing>
          <wp:inline distT="0" distB="0" distL="0" distR="0" wp14:anchorId="158F2D0B" wp14:editId="430CAE32">
            <wp:extent cx="6016625" cy="817245"/>
            <wp:effectExtent l="0" t="0" r="317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016625" cy="817245"/>
                    </a:xfrm>
                    <a:prstGeom prst="rect">
                      <a:avLst/>
                    </a:prstGeom>
                  </pic:spPr>
                </pic:pic>
              </a:graphicData>
            </a:graphic>
          </wp:inline>
        </w:drawing>
      </w:r>
    </w:p>
    <w:p w:rsidR="00A321F5" w:rsidRDefault="00BB660A" w:rsidP="00A321F5">
      <w:pPr>
        <w:rPr>
          <w:lang w:val="en-US"/>
        </w:rPr>
      </w:pPr>
      <w:r>
        <w:rPr>
          <w:noProof/>
        </w:rPr>
        <w:drawing>
          <wp:inline distT="0" distB="0" distL="0" distR="0" wp14:anchorId="1A2934A7" wp14:editId="203DB575">
            <wp:extent cx="6016625" cy="778510"/>
            <wp:effectExtent l="0" t="0" r="317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016625" cy="778510"/>
                    </a:xfrm>
                    <a:prstGeom prst="rect">
                      <a:avLst/>
                    </a:prstGeom>
                  </pic:spPr>
                </pic:pic>
              </a:graphicData>
            </a:graphic>
          </wp:inline>
        </w:drawing>
      </w:r>
    </w:p>
    <w:p w:rsidR="00BB660A" w:rsidRPr="00116A0E" w:rsidRDefault="00BB660A" w:rsidP="00A321F5">
      <w:pPr>
        <w:rPr>
          <w:lang w:val="en-US"/>
        </w:rPr>
      </w:pPr>
      <w:r>
        <w:rPr>
          <w:noProof/>
        </w:rPr>
        <w:drawing>
          <wp:inline distT="0" distB="0" distL="0" distR="0" wp14:anchorId="7A511B06" wp14:editId="60D50E31">
            <wp:extent cx="6016625" cy="518795"/>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16625" cy="518795"/>
                    </a:xfrm>
                    <a:prstGeom prst="rect">
                      <a:avLst/>
                    </a:prstGeom>
                  </pic:spPr>
                </pic:pic>
              </a:graphicData>
            </a:graphic>
          </wp:inline>
        </w:drawing>
      </w: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A321F5" w:rsidRPr="00116A0E" w:rsidRDefault="00A321F5" w:rsidP="00A321F5">
      <w:pPr>
        <w:rPr>
          <w:lang w:val="en-US"/>
        </w:rPr>
      </w:pPr>
    </w:p>
    <w:p w:rsidR="00795BE4" w:rsidRPr="00116A0E" w:rsidRDefault="00795BE4" w:rsidP="00795BE4">
      <w:pPr>
        <w:rPr>
          <w:lang w:val="en-US"/>
        </w:rPr>
      </w:pPr>
    </w:p>
    <w:p w:rsidR="00795BE4" w:rsidRPr="00116A0E" w:rsidRDefault="004A11E4" w:rsidP="00795BE4">
      <w:pPr>
        <w:pStyle w:val="Heading2"/>
        <w:rPr>
          <w:lang w:val="en-US"/>
        </w:rPr>
      </w:pPr>
      <w:r w:rsidRPr="00116A0E">
        <w:rPr>
          <w:lang w:val="en-US"/>
        </w:rPr>
        <w:t>Stop</w:t>
      </w:r>
      <w:r>
        <w:rPr>
          <w:lang w:val="en-US"/>
        </w:rPr>
        <w:t>**</w:t>
      </w:r>
      <w:proofErr w:type="gramStart"/>
      <w:r w:rsidRPr="00116A0E">
        <w:rPr>
          <w:lang w:val="en-US"/>
        </w:rPr>
        <w:t xml:space="preserve">) </w:t>
      </w:r>
      <w:r>
        <w:rPr>
          <w:lang w:val="en-US"/>
        </w:rPr>
        <w:t xml:space="preserve"> </w:t>
      </w:r>
      <w:r w:rsidR="00917241" w:rsidRPr="00116A0E">
        <w:rPr>
          <w:lang w:val="en-US"/>
        </w:rPr>
        <w:t>“</w:t>
      </w:r>
      <w:proofErr w:type="gramEnd"/>
      <w:r w:rsidR="00917241" w:rsidRPr="00116A0E">
        <w:rPr>
          <w:lang w:val="en-US"/>
        </w:rPr>
        <w:t>unethical issues”</w:t>
      </w:r>
      <w:r w:rsidR="00795BE4" w:rsidRPr="00116A0E">
        <w:rPr>
          <w:lang w:val="en-US"/>
        </w:rPr>
        <w:t xml:space="preserve"> faced by journalists </w:t>
      </w:r>
    </w:p>
    <w:p w:rsidR="00846276" w:rsidRPr="00116A0E" w:rsidRDefault="00846276" w:rsidP="00846276">
      <w:pPr>
        <w:rPr>
          <w:lang w:val="en-US"/>
        </w:rPr>
      </w:pPr>
      <w:r w:rsidRPr="00116A0E">
        <w:rPr>
          <w:rFonts w:ascii="Times New Roman" w:eastAsia="Times New Roman" w:hAnsi="Times New Roman" w:cs="Times New Roman"/>
          <w:sz w:val="24"/>
          <w:szCs w:val="24"/>
        </w:rPr>
        <w:t xml:space="preserve">There are many ways that journalists can get into trouble when writing stories. </w:t>
      </w:r>
      <w:r w:rsidRPr="00116A0E">
        <w:t xml:space="preserve">The work of journalists is often difficult and </w:t>
      </w:r>
      <w:r w:rsidRPr="00116A0E">
        <w:rPr>
          <w:b/>
        </w:rPr>
        <w:t>problematic</w:t>
      </w:r>
      <w:r w:rsidRPr="00116A0E">
        <w:t>. Below is a list of definitions of the type of problems that they may face.</w:t>
      </w:r>
    </w:p>
    <w:p w:rsidR="00846276" w:rsidRPr="00116A0E" w:rsidRDefault="00846276" w:rsidP="00846276">
      <w:pPr>
        <w:rPr>
          <w:lang w:val="en-US"/>
        </w:rPr>
      </w:pPr>
    </w:p>
    <w:tbl>
      <w:tblPr>
        <w:tblStyle w:val="TableGrid"/>
        <w:tblW w:w="10632" w:type="dxa"/>
        <w:tblInd w:w="-572" w:type="dxa"/>
        <w:tblLook w:val="04A0" w:firstRow="1" w:lastRow="0" w:firstColumn="1" w:lastColumn="0" w:noHBand="0" w:noVBand="1"/>
      </w:tblPr>
      <w:tblGrid>
        <w:gridCol w:w="2122"/>
        <w:gridCol w:w="8510"/>
      </w:tblGrid>
      <w:tr w:rsidR="00BA17AD" w:rsidRPr="00116A0E" w:rsidTr="00A321F5">
        <w:tc>
          <w:tcPr>
            <w:tcW w:w="2122" w:type="dxa"/>
          </w:tcPr>
          <w:p w:rsidR="006964EA" w:rsidRPr="00116A0E" w:rsidRDefault="006964EA" w:rsidP="006964EA">
            <w:pPr>
              <w:rPr>
                <w:b/>
                <w:lang w:val="en-US"/>
              </w:rPr>
            </w:pPr>
            <w:r w:rsidRPr="00116A0E">
              <w:rPr>
                <w:b/>
                <w:lang w:val="en-US"/>
              </w:rPr>
              <w:t xml:space="preserve">“unethical issues” faced by journalists </w:t>
            </w:r>
          </w:p>
          <w:p w:rsidR="00BA17AD" w:rsidRPr="00116A0E" w:rsidRDefault="00BA17AD" w:rsidP="00BA17AD">
            <w:pPr>
              <w:rPr>
                <w:b/>
                <w:lang w:val="en-US"/>
              </w:rPr>
            </w:pPr>
          </w:p>
        </w:tc>
        <w:tc>
          <w:tcPr>
            <w:tcW w:w="8510" w:type="dxa"/>
          </w:tcPr>
          <w:p w:rsidR="00BA17AD" w:rsidRPr="00116A0E" w:rsidRDefault="006964EA" w:rsidP="00BA17AD">
            <w:pPr>
              <w:rPr>
                <w:b/>
                <w:lang w:val="en-US"/>
              </w:rPr>
            </w:pPr>
            <w:r w:rsidRPr="00116A0E">
              <w:rPr>
                <w:b/>
                <w:lang w:val="en-US"/>
              </w:rPr>
              <w:t>Definition</w:t>
            </w:r>
          </w:p>
        </w:tc>
      </w:tr>
      <w:tr w:rsidR="00BA17AD" w:rsidRPr="00116A0E" w:rsidTr="00A321F5">
        <w:tc>
          <w:tcPr>
            <w:tcW w:w="2122" w:type="dxa"/>
          </w:tcPr>
          <w:p w:rsidR="00BA17AD" w:rsidRPr="00116A0E" w:rsidRDefault="006964EA" w:rsidP="00BA17AD">
            <w:pPr>
              <w:rPr>
                <w:lang w:val="en-US"/>
              </w:rPr>
            </w:pPr>
            <w:r w:rsidRPr="00116A0E">
              <w:t>A conflict of interest</w:t>
            </w:r>
          </w:p>
        </w:tc>
        <w:tc>
          <w:tcPr>
            <w:tcW w:w="8510" w:type="dxa"/>
          </w:tcPr>
          <w:p w:rsidR="00BA17AD" w:rsidRPr="00116A0E" w:rsidRDefault="006964EA" w:rsidP="00BA17AD">
            <w:r w:rsidRPr="00116A0E">
              <w:t>a situation where you cannot report a story because you are personally involved in or affected by it. A conflict of interest is when reporters write about something that they have a personal interest in.</w:t>
            </w:r>
          </w:p>
          <w:p w:rsidR="006964EA" w:rsidRPr="00116A0E" w:rsidRDefault="006964EA" w:rsidP="006964EA">
            <w:r w:rsidRPr="00116A0E">
              <w:t>e.g it is a conflict of interest for him to report on his wife's company.</w:t>
            </w:r>
          </w:p>
          <w:p w:rsidR="006964EA" w:rsidRPr="00116A0E" w:rsidRDefault="006964EA" w:rsidP="00BA17AD"/>
        </w:tc>
      </w:tr>
      <w:tr w:rsidR="00BA17AD" w:rsidRPr="00116A0E" w:rsidTr="00A321F5">
        <w:tc>
          <w:tcPr>
            <w:tcW w:w="2122" w:type="dxa"/>
          </w:tcPr>
          <w:p w:rsidR="00BA17AD" w:rsidRPr="00116A0E" w:rsidRDefault="006964EA" w:rsidP="00BA17AD">
            <w:pPr>
              <w:rPr>
                <w:lang w:val="en-US"/>
              </w:rPr>
            </w:pPr>
            <w:r w:rsidRPr="00116A0E">
              <w:t>Slander</w:t>
            </w:r>
          </w:p>
        </w:tc>
        <w:tc>
          <w:tcPr>
            <w:tcW w:w="8510" w:type="dxa"/>
          </w:tcPr>
          <w:p w:rsidR="00BA17AD" w:rsidRPr="00116A0E" w:rsidRDefault="006964EA" w:rsidP="00BA17AD">
            <w:pPr>
              <w:rPr>
                <w:lang w:val="en-US"/>
              </w:rPr>
            </w:pPr>
            <w:r w:rsidRPr="00116A0E">
              <w:rPr>
                <w:lang w:val="en-US"/>
              </w:rPr>
              <w:t>“say” sth about sb that is not true, defame sb.</w:t>
            </w:r>
          </w:p>
          <w:p w:rsidR="006964EA" w:rsidRPr="00116A0E" w:rsidRDefault="006964EA" w:rsidP="006964EA">
            <w:r w:rsidRPr="00116A0E">
              <w:t>E.g. An emoral journalist will libel or slander someone just to make headlines.</w:t>
            </w:r>
          </w:p>
          <w:p w:rsidR="006964EA" w:rsidRPr="00116A0E" w:rsidRDefault="006964EA" w:rsidP="00BA17AD"/>
        </w:tc>
      </w:tr>
      <w:tr w:rsidR="00BA17AD" w:rsidRPr="00116A0E" w:rsidTr="00A321F5">
        <w:tc>
          <w:tcPr>
            <w:tcW w:w="2122" w:type="dxa"/>
          </w:tcPr>
          <w:p w:rsidR="00BA17AD" w:rsidRPr="00116A0E" w:rsidRDefault="006964EA" w:rsidP="00BA17AD">
            <w:pPr>
              <w:rPr>
                <w:lang w:val="en-US"/>
              </w:rPr>
            </w:pPr>
            <w:r w:rsidRPr="00116A0E">
              <w:rPr>
                <w:lang w:val="en-US"/>
              </w:rPr>
              <w:t>libel</w:t>
            </w:r>
          </w:p>
        </w:tc>
        <w:tc>
          <w:tcPr>
            <w:tcW w:w="8510" w:type="dxa"/>
          </w:tcPr>
          <w:p w:rsidR="006964EA" w:rsidRPr="00116A0E" w:rsidRDefault="006964EA" w:rsidP="006964EA">
            <w:pPr>
              <w:rPr>
                <w:lang w:val="en-US"/>
              </w:rPr>
            </w:pPr>
            <w:r w:rsidRPr="00116A0E">
              <w:t>“</w:t>
            </w:r>
            <w:r w:rsidRPr="00116A0E">
              <w:rPr>
                <w:lang w:val="en-US"/>
              </w:rPr>
              <w:t>write” sth about sb that is not true, defame sb.</w:t>
            </w:r>
            <w:r w:rsidR="0098203A" w:rsidRPr="00116A0E">
              <w:rPr>
                <w:lang w:val="en-US"/>
              </w:rPr>
              <w:t xml:space="preserve"> =</w:t>
            </w:r>
            <w:proofErr w:type="gramStart"/>
            <w:r w:rsidR="0098203A" w:rsidRPr="00116A0E">
              <w:rPr>
                <w:lang w:val="en-US"/>
              </w:rPr>
              <w:t xml:space="preserve">&gt; </w:t>
            </w:r>
            <w:r w:rsidR="00950589" w:rsidRPr="00116A0E">
              <w:rPr>
                <w:lang w:val="en-US"/>
              </w:rPr>
              <w:t xml:space="preserve"> </w:t>
            </w:r>
            <w:r w:rsidR="00950589" w:rsidRPr="00116A0E">
              <w:rPr>
                <w:rFonts w:ascii="Calibri" w:eastAsia="Times New Roman" w:hAnsi="Calibri" w:cs="Times New Roman"/>
                <w:color w:val="000000"/>
              </w:rPr>
              <w:t>libellous</w:t>
            </w:r>
            <w:proofErr w:type="gramEnd"/>
            <w:r w:rsidR="00950589" w:rsidRPr="00116A0E">
              <w:rPr>
                <w:rFonts w:ascii="Calibri" w:eastAsia="Times New Roman" w:hAnsi="Calibri" w:cs="Times New Roman"/>
                <w:color w:val="000000"/>
              </w:rPr>
              <w:t xml:space="preserve"> /ˈlaɪbələs/(</w:t>
            </w:r>
            <w:r w:rsidR="00950589" w:rsidRPr="00116A0E">
              <w:rPr>
                <w:rFonts w:ascii="Calibri" w:hAnsi="Calibri" w:cs="Times New Roman" w:hint="eastAsia"/>
                <w:color w:val="000000"/>
                <w:lang w:val="en-US"/>
              </w:rPr>
              <w:t>书面的</w:t>
            </w:r>
            <w:r w:rsidR="00950589" w:rsidRPr="00116A0E">
              <w:rPr>
                <w:rFonts w:ascii="Calibri" w:hAnsi="Calibri" w:cs="Times New Roman"/>
                <w:color w:val="000000"/>
                <w:lang w:val="en-US"/>
              </w:rPr>
              <w:t xml:space="preserve">, e.g. </w:t>
            </w:r>
            <w:r w:rsidR="00950589" w:rsidRPr="00116A0E">
              <w:rPr>
                <w:rFonts w:ascii="Microsoft YaHei" w:eastAsia="Microsoft YaHei" w:hAnsi="Microsoft YaHei" w:cs="Microsoft YaHei"/>
                <w:color w:val="000000"/>
              </w:rPr>
              <w:t>书报、杂志的言论</w:t>
            </w:r>
            <w:r w:rsidR="00950589" w:rsidRPr="00116A0E">
              <w:rPr>
                <w:rFonts w:ascii="Calibri" w:eastAsia="Times New Roman" w:hAnsi="Calibri" w:cs="Times New Roman"/>
                <w:color w:val="000000"/>
              </w:rPr>
              <w:t>)</w:t>
            </w:r>
            <w:r w:rsidR="00950589" w:rsidRPr="00116A0E">
              <w:rPr>
                <w:rFonts w:ascii="Microsoft YaHei" w:eastAsia="Microsoft YaHei" w:hAnsi="Microsoft YaHei" w:cs="Microsoft YaHei"/>
                <w:color w:val="000000"/>
              </w:rPr>
              <w:t>诽谤性的</w:t>
            </w:r>
          </w:p>
          <w:p w:rsidR="006964EA" w:rsidRPr="00116A0E" w:rsidRDefault="006964EA" w:rsidP="006964EA">
            <w:r w:rsidRPr="00116A0E">
              <w:t>Libel is when a reporter lies about someone in print, like in a newspaper article.</w:t>
            </w:r>
          </w:p>
          <w:p w:rsidR="00BA17AD" w:rsidRPr="00116A0E" w:rsidRDefault="00BA17AD" w:rsidP="00BA17AD"/>
        </w:tc>
      </w:tr>
      <w:tr w:rsidR="00BA17AD" w:rsidRPr="00116A0E" w:rsidTr="00A321F5">
        <w:tc>
          <w:tcPr>
            <w:tcW w:w="2122" w:type="dxa"/>
          </w:tcPr>
          <w:p w:rsidR="00BA17AD" w:rsidRPr="00116A0E" w:rsidRDefault="006964EA" w:rsidP="00BA17AD">
            <w:pPr>
              <w:rPr>
                <w:lang w:val="en-US"/>
              </w:rPr>
            </w:pPr>
            <w:r w:rsidRPr="00116A0E">
              <w:t>Plagiarism</w:t>
            </w:r>
          </w:p>
        </w:tc>
        <w:tc>
          <w:tcPr>
            <w:tcW w:w="8510" w:type="dxa"/>
          </w:tcPr>
          <w:p w:rsidR="006964EA" w:rsidRPr="00116A0E" w:rsidRDefault="006964EA" w:rsidP="006964EA">
            <w:r w:rsidRPr="00116A0E">
              <w:t>a situation where you use somebody else’s material and pretend that it is your own. Plagiarism is when reporters copy someone else's work and claim that it is theirs.</w:t>
            </w:r>
          </w:p>
          <w:p w:rsidR="006964EA" w:rsidRPr="00116A0E" w:rsidRDefault="006964EA" w:rsidP="006964EA">
            <w:r w:rsidRPr="00116A0E">
              <w:lastRenderedPageBreak/>
              <w:t>e.g. One of the worst things a writer or journalist can be accused of is plagiarism.</w:t>
            </w:r>
          </w:p>
          <w:p w:rsidR="00BA17AD" w:rsidRPr="00116A0E" w:rsidRDefault="00BA17AD" w:rsidP="00BA17AD"/>
        </w:tc>
      </w:tr>
      <w:tr w:rsidR="006964EA" w:rsidRPr="00116A0E" w:rsidTr="00A321F5">
        <w:tc>
          <w:tcPr>
            <w:tcW w:w="2122" w:type="dxa"/>
          </w:tcPr>
          <w:p w:rsidR="006964EA" w:rsidRPr="00116A0E" w:rsidRDefault="006964EA" w:rsidP="00BA17AD">
            <w:r w:rsidRPr="00116A0E">
              <w:lastRenderedPageBreak/>
              <w:t>Bribery</w:t>
            </w:r>
          </w:p>
        </w:tc>
        <w:tc>
          <w:tcPr>
            <w:tcW w:w="8510" w:type="dxa"/>
          </w:tcPr>
          <w:p w:rsidR="006964EA" w:rsidRPr="00116A0E" w:rsidRDefault="002D069D" w:rsidP="006964EA">
            <w:r w:rsidRPr="00116A0E">
              <w:t xml:space="preserve">Including corruption and </w:t>
            </w:r>
            <w:r w:rsidRPr="00116A0E">
              <w:rPr>
                <w:b/>
                <w:color w:val="FF0000"/>
                <w:u w:val="single"/>
              </w:rPr>
              <w:t>embezzlement</w:t>
            </w:r>
            <w:r w:rsidRPr="00116A0E">
              <w:t xml:space="preserve">, </w:t>
            </w:r>
            <w:r w:rsidR="006964EA" w:rsidRPr="00116A0E">
              <w:t>a situation where somebody offers you money or favors to compromise your journalistic integrity.  Bribery means giving someone money for confidential information.</w:t>
            </w:r>
          </w:p>
          <w:p w:rsidR="006964EA" w:rsidRPr="00116A0E" w:rsidRDefault="006964EA" w:rsidP="006964EA"/>
        </w:tc>
      </w:tr>
      <w:tr w:rsidR="002D069D" w:rsidRPr="00116A0E" w:rsidTr="00A321F5">
        <w:tc>
          <w:tcPr>
            <w:tcW w:w="2122" w:type="dxa"/>
          </w:tcPr>
          <w:p w:rsidR="002D069D" w:rsidRPr="00116A0E" w:rsidRDefault="002D069D" w:rsidP="00BA17AD">
            <w:r w:rsidRPr="00116A0E">
              <w:t>Copyright infringement</w:t>
            </w:r>
          </w:p>
        </w:tc>
        <w:tc>
          <w:tcPr>
            <w:tcW w:w="8510" w:type="dxa"/>
          </w:tcPr>
          <w:p w:rsidR="002D069D" w:rsidRDefault="002D069D" w:rsidP="006964EA">
            <w:r w:rsidRPr="00116A0E">
              <w:t>means that a reporter has used copyrighted material without permission.</w:t>
            </w:r>
          </w:p>
          <w:p w:rsidR="00F40A2F" w:rsidRPr="00116A0E" w:rsidRDefault="00F40A2F" w:rsidP="006964EA"/>
        </w:tc>
      </w:tr>
    </w:tbl>
    <w:p w:rsidR="00BA17AD" w:rsidRPr="00116A0E" w:rsidRDefault="00BA17AD" w:rsidP="00BA17AD">
      <w:pPr>
        <w:rPr>
          <w:lang w:val="en-US"/>
        </w:rPr>
      </w:pPr>
    </w:p>
    <w:p w:rsidR="000D3A3C" w:rsidRPr="00116A0E" w:rsidRDefault="00A13749" w:rsidP="00A13749">
      <w:r w:rsidRPr="00116A0E">
        <w:rPr>
          <w:noProof/>
        </w:rPr>
        <w:drawing>
          <wp:inline distT="0" distB="0" distL="0" distR="0" wp14:anchorId="0AC17018" wp14:editId="39F6106D">
            <wp:extent cx="3746311" cy="2524836"/>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47704" cy="2525775"/>
                    </a:xfrm>
                    <a:prstGeom prst="rect">
                      <a:avLst/>
                    </a:prstGeom>
                  </pic:spPr>
                </pic:pic>
              </a:graphicData>
            </a:graphic>
          </wp:inline>
        </w:drawing>
      </w:r>
    </w:p>
    <w:p w:rsidR="00BD3DEB" w:rsidRPr="00116A0E" w:rsidRDefault="00BD3DEB" w:rsidP="00BD3DEB">
      <w:pPr>
        <w:rPr>
          <w:lang w:val="en-US"/>
        </w:rPr>
      </w:pPr>
    </w:p>
    <w:p w:rsidR="001C548E" w:rsidRPr="00116A0E" w:rsidRDefault="001C548E" w:rsidP="00BD3DEB">
      <w:pPr>
        <w:rPr>
          <w:lang w:val="en-US"/>
        </w:rPr>
      </w:pPr>
    </w:p>
    <w:p w:rsidR="00AB48B5" w:rsidRPr="00116A0E" w:rsidRDefault="00AB48B5" w:rsidP="00613EB0">
      <w:pPr>
        <w:pStyle w:val="Heading2"/>
      </w:pPr>
      <w:r w:rsidRPr="00116A0E">
        <w:t>2nd row)</w:t>
      </w:r>
      <w:r w:rsidR="00FD2B28" w:rsidRPr="00116A0E">
        <w:t xml:space="preserve"> </w:t>
      </w:r>
      <w:r w:rsidR="00FD2B28" w:rsidRPr="00116A0E">
        <w:rPr>
          <w:rStyle w:val="Strong"/>
          <w:b w:val="0"/>
          <w:bCs w:val="0"/>
        </w:rPr>
        <w:t>the passive voice</w:t>
      </w:r>
    </w:p>
    <w:p w:rsidR="00BD3DEB" w:rsidRPr="00116A0E" w:rsidRDefault="00BD3DEB" w:rsidP="00BD3DEB">
      <w:pPr>
        <w:rPr>
          <w:lang w:val="en-US"/>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92"/>
        <w:gridCol w:w="4491"/>
        <w:gridCol w:w="4492"/>
      </w:tblGrid>
      <w:tr w:rsidR="00AE3AE8" w:rsidRPr="00116A0E" w:rsidTr="00AE3AE8">
        <w:trPr>
          <w:tblCellSpacing w:w="7" w:type="dxa"/>
        </w:trPr>
        <w:tc>
          <w:tcPr>
            <w:tcW w:w="0" w:type="auto"/>
            <w:gridSpan w:val="3"/>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The passive voice allows us to emphasize an action without mentioning the person or thing that did it (the agent), perhaps because we don’t know or because the agent is not considered important.</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E3AE8" w:rsidRPr="00116A0E" w:rsidTr="00AE3AE8">
        <w:trPr>
          <w:tblCellSpacing w:w="7" w:type="dxa"/>
        </w:trPr>
        <w:tc>
          <w:tcPr>
            <w:tcW w:w="0" w:type="auto"/>
            <w:gridSpan w:val="3"/>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When we do include an agent, it must be preceded by the word </w:t>
            </w:r>
            <w:r w:rsidRPr="00116A0E">
              <w:rPr>
                <w:rFonts w:ascii="Times New Roman" w:eastAsia="Times New Roman" w:hAnsi="Times New Roman" w:cs="Times New Roman"/>
                <w:b/>
                <w:bCs/>
                <w:sz w:val="24"/>
                <w:szCs w:val="24"/>
              </w:rPr>
              <w:t>by</w:t>
            </w:r>
            <w:r w:rsidRPr="00116A0E">
              <w:rPr>
                <w:rFonts w:ascii="Times New Roman" w:eastAsia="Times New Roman" w:hAnsi="Times New Roman" w:cs="Times New Roman"/>
                <w:sz w:val="24"/>
                <w:szCs w:val="24"/>
              </w:rPr>
              <w:t>. In this case, we normally start a sentence with the information that is already known and save the new information until the end. For example:</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E3AE8" w:rsidRPr="00116A0E" w:rsidTr="00AE3AE8">
        <w:trPr>
          <w:tblCellSpacing w:w="7" w:type="dxa"/>
        </w:trPr>
        <w:tc>
          <w:tcPr>
            <w:tcW w:w="250" w:type="pct"/>
            <w:vMerge w:val="restart"/>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r>
      <w:tr w:rsidR="00AE3AE8" w:rsidRPr="00116A0E" w:rsidTr="00AE3AE8">
        <w:trPr>
          <w:tblCellSpacing w:w="7" w:type="dxa"/>
        </w:trPr>
        <w:tc>
          <w:tcPr>
            <w:tcW w:w="0" w:type="auto"/>
            <w:vMerge/>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r>
    </w:tbl>
    <w:p w:rsidR="00AE3AE8" w:rsidRPr="00116A0E" w:rsidRDefault="00AE3AE8" w:rsidP="00AE3AE8">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92"/>
        <w:gridCol w:w="829"/>
        <w:gridCol w:w="8154"/>
      </w:tblGrid>
      <w:tr w:rsidR="00AE3AE8" w:rsidRPr="00116A0E" w:rsidTr="00AE3AE8">
        <w:trPr>
          <w:tblCellSpacing w:w="7" w:type="dxa"/>
        </w:trPr>
        <w:tc>
          <w:tcPr>
            <w:tcW w:w="250" w:type="pct"/>
            <w:vMerge w:val="restart"/>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This article is </w:t>
            </w:r>
            <w:proofErr w:type="gramStart"/>
            <w:r w:rsidRPr="00116A0E">
              <w:rPr>
                <w:rFonts w:ascii="Times New Roman" w:eastAsia="Times New Roman" w:hAnsi="Times New Roman" w:cs="Times New Roman"/>
                <w:iCs/>
                <w:sz w:val="24"/>
                <w:szCs w:val="24"/>
              </w:rPr>
              <w:t>really interesting</w:t>
            </w:r>
            <w:proofErr w:type="gramEnd"/>
            <w:r w:rsidRPr="00116A0E">
              <w:rPr>
                <w:rFonts w:ascii="Times New Roman" w:eastAsia="Times New Roman" w:hAnsi="Times New Roman" w:cs="Times New Roman"/>
                <w:iCs/>
                <w:sz w:val="24"/>
                <w:szCs w:val="24"/>
              </w:rPr>
              <w:t>.</w:t>
            </w:r>
          </w:p>
        </w:tc>
      </w:tr>
      <w:tr w:rsidR="00AE3AE8" w:rsidRPr="00116A0E" w:rsidTr="00AE3AE8">
        <w:trPr>
          <w:tblCellSpacing w:w="7" w:type="dxa"/>
        </w:trPr>
        <w:tc>
          <w:tcPr>
            <w:tcW w:w="0" w:type="auto"/>
            <w:vMerge/>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75" w:type="dxa"/>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B:</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t xml:space="preserve">Yes, and it was written </w:t>
            </w:r>
            <w:r w:rsidRPr="00116A0E">
              <w:rPr>
                <w:rFonts w:ascii="Times New Roman" w:eastAsia="Times New Roman" w:hAnsi="Times New Roman" w:cs="Times New Roman"/>
                <w:b/>
                <w:bCs/>
                <w:iCs/>
                <w:sz w:val="24"/>
                <w:szCs w:val="24"/>
              </w:rPr>
              <w:t>by my brother</w:t>
            </w:r>
            <w:r w:rsidRPr="00116A0E">
              <w:rPr>
                <w:rFonts w:ascii="Times New Roman" w:eastAsia="Times New Roman" w:hAnsi="Times New Roman" w:cs="Times New Roman"/>
                <w:iCs/>
                <w:sz w:val="24"/>
                <w:szCs w:val="24"/>
              </w:rPr>
              <w:t>!</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E3AE8" w:rsidRPr="00116A0E" w:rsidTr="00AE3AE8">
        <w:trPr>
          <w:tblCellSpacing w:w="7" w:type="dxa"/>
        </w:trPr>
        <w:tc>
          <w:tcPr>
            <w:tcW w:w="0" w:type="auto"/>
            <w:gridSpan w:val="3"/>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The speaker uses the passive to draw attention to the new information - that it was written by her brother.</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E3AE8" w:rsidRPr="00116A0E" w:rsidTr="00AE3AE8">
        <w:trPr>
          <w:tblCellSpacing w:w="7" w:type="dxa"/>
        </w:trPr>
        <w:tc>
          <w:tcPr>
            <w:tcW w:w="0" w:type="auto"/>
            <w:gridSpan w:val="3"/>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Sometimes the passive is preferred because the agent is a long clause, which would sound awkward in the active form. For example:</w:t>
            </w:r>
          </w:p>
          <w:p w:rsidR="00831117" w:rsidRPr="00116A0E" w:rsidRDefault="00831117"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iCs/>
                <w:sz w:val="24"/>
                <w:szCs w:val="24"/>
              </w:rPr>
              <w:lastRenderedPageBreak/>
              <w:t>This newspaper is compiled by</w:t>
            </w:r>
            <w:r w:rsidRPr="00116A0E">
              <w:rPr>
                <w:rFonts w:ascii="Times New Roman" w:eastAsia="Times New Roman" w:hAnsi="Times New Roman" w:cs="Times New Roman"/>
                <w:b/>
                <w:bCs/>
                <w:iCs/>
                <w:sz w:val="24"/>
                <w:szCs w:val="24"/>
              </w:rPr>
              <w:t xml:space="preserve"> journalists who always adhere to the professional code of ethics</w:t>
            </w:r>
            <w:r w:rsidRPr="00116A0E">
              <w:rPr>
                <w:rFonts w:ascii="Times New Roman" w:eastAsia="Times New Roman" w:hAnsi="Times New Roman" w:cs="Times New Roman"/>
                <w:iCs/>
                <w:sz w:val="24"/>
                <w:szCs w:val="24"/>
              </w:rPr>
              <w:t>.</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lastRenderedPageBreak/>
              <w:t> </w:t>
            </w:r>
          </w:p>
        </w:tc>
        <w:tc>
          <w:tcPr>
            <w:tcW w:w="75" w:type="dxa"/>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0"/>
                <w:szCs w:val="20"/>
              </w:rPr>
            </w:pPr>
          </w:p>
        </w:tc>
      </w:tr>
    </w:tbl>
    <w:p w:rsidR="00AE3AE8" w:rsidRPr="00116A0E" w:rsidRDefault="00AE3AE8" w:rsidP="00AE3AE8">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379"/>
        <w:gridCol w:w="96"/>
      </w:tblGrid>
      <w:tr w:rsidR="00AE3AE8" w:rsidRPr="00116A0E" w:rsidTr="00AE3AE8">
        <w:trPr>
          <w:tblCellSpacing w:w="7" w:type="dxa"/>
        </w:trPr>
        <w:tc>
          <w:tcPr>
            <w:tcW w:w="0" w:type="auto"/>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c>
          <w:tcPr>
            <w:tcW w:w="75" w:type="dxa"/>
            <w:vAlign w:val="center"/>
            <w:hideMark/>
          </w:tcPr>
          <w:p w:rsidR="00AE3AE8" w:rsidRPr="00116A0E" w:rsidRDefault="00AE3AE8" w:rsidP="00AE3AE8">
            <w:pPr>
              <w:spacing w:after="0" w:line="240" w:lineRule="auto"/>
              <w:rPr>
                <w:rFonts w:ascii="Times New Roman" w:eastAsia="Times New Roman" w:hAnsi="Times New Roman" w:cs="Times New Roman"/>
                <w:sz w:val="24"/>
                <w:szCs w:val="24"/>
              </w:rPr>
            </w:pPr>
          </w:p>
        </w:tc>
      </w:tr>
    </w:tbl>
    <w:p w:rsidR="00E905C2" w:rsidRPr="00116A0E" w:rsidRDefault="00AE3AE8" w:rsidP="00E905C2">
      <w:r w:rsidRPr="00116A0E">
        <w:rPr>
          <w:rFonts w:ascii="Times New Roman" w:eastAsia="Times New Roman" w:hAnsi="Times New Roman" w:cs="Times New Roman"/>
          <w:sz w:val="24"/>
          <w:szCs w:val="24"/>
        </w:rPr>
        <w:t> </w:t>
      </w:r>
      <w:r w:rsidR="00E905C2" w:rsidRPr="00116A0E">
        <w:t xml:space="preserve">The </w:t>
      </w:r>
      <w:r w:rsidR="00E905C2" w:rsidRPr="00116A0E">
        <w:rPr>
          <w:b/>
        </w:rPr>
        <w:t>burglaries</w:t>
      </w:r>
      <w:r w:rsidR="00E905C2" w:rsidRPr="00116A0E">
        <w:t xml:space="preserve"> were committed by a local resident.</w:t>
      </w:r>
    </w:p>
    <w:p w:rsidR="00E905C2" w:rsidRPr="00116A0E" w:rsidRDefault="00E905C2" w:rsidP="00E905C2">
      <w:pPr>
        <w:rPr>
          <w:lang w:val="en-US"/>
        </w:rPr>
      </w:pPr>
      <w:r w:rsidRPr="00116A0E">
        <w:t>Journalists are guided by a code of ethics.</w:t>
      </w:r>
    </w:p>
    <w:p w:rsidR="00E905C2" w:rsidRPr="00116A0E" w:rsidRDefault="00E905C2" w:rsidP="00E905C2">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Bribes, including corruption and </w:t>
      </w:r>
      <w:r w:rsidRPr="00116A0E">
        <w:rPr>
          <w:b/>
          <w:highlight w:val="yellow"/>
          <w:u w:val="single"/>
        </w:rPr>
        <w:t xml:space="preserve">embezzlement </w:t>
      </w:r>
      <w:r w:rsidRPr="00116A0E">
        <w:rPr>
          <w:b/>
          <w:highlight w:val="yellow"/>
          <w:u w:val="single"/>
        </w:rPr>
        <w:t>盗</w:t>
      </w:r>
      <w:r w:rsidRPr="00116A0E">
        <w:rPr>
          <w:rFonts w:hint="eastAsia"/>
          <w:b/>
          <w:highlight w:val="yellow"/>
          <w:u w:val="single"/>
        </w:rPr>
        <w:t>用公款</w:t>
      </w:r>
      <w:r w:rsidRPr="00116A0E">
        <w:rPr>
          <w:rFonts w:ascii="Microsoft YaHei UI" w:eastAsia="Microsoft YaHei UI" w:hAnsi="Microsoft YaHei UI" w:cs="Microsoft YaHei UI"/>
          <w:color w:val="434343"/>
          <w:sz w:val="18"/>
          <w:szCs w:val="18"/>
          <w:shd w:val="clear" w:color="auto" w:fill="F2F2F2"/>
          <w:lang w:val="en-US"/>
        </w:rPr>
        <w:t xml:space="preserve"> </w:t>
      </w:r>
      <w:r w:rsidRPr="00116A0E">
        <w:rPr>
          <w:rFonts w:ascii="Times New Roman" w:eastAsia="Times New Roman" w:hAnsi="Times New Roman" w:cs="Times New Roman"/>
          <w:sz w:val="24"/>
          <w:szCs w:val="24"/>
        </w:rPr>
        <w:t>were taken by the CEO of the company.</w:t>
      </w:r>
    </w:p>
    <w:p w:rsidR="00792473" w:rsidRPr="00116A0E" w:rsidRDefault="00792473" w:rsidP="00E905C2">
      <w:pPr>
        <w:spacing w:after="0" w:line="240" w:lineRule="auto"/>
        <w:rPr>
          <w:rFonts w:ascii="Times New Roman" w:eastAsia="Times New Roman" w:hAnsi="Times New Roman" w:cs="Times New Roman"/>
          <w:sz w:val="24"/>
          <w:szCs w:val="24"/>
        </w:rPr>
      </w:pPr>
      <w:r w:rsidRPr="00116A0E">
        <w:t>The conflict of interest was uncovered by the reporter.</w:t>
      </w:r>
    </w:p>
    <w:p w:rsidR="00AE3AE8" w:rsidRPr="00116A0E" w:rsidRDefault="00AE3AE8" w:rsidP="00AE3AE8">
      <w:pPr>
        <w:spacing w:before="100" w:beforeAutospacing="1" w:after="100" w:afterAutospacing="1" w:line="240" w:lineRule="auto"/>
        <w:rPr>
          <w:rFonts w:ascii="Times New Roman" w:eastAsia="Times New Roman" w:hAnsi="Times New Roman" w:cs="Times New Roman"/>
          <w:sz w:val="24"/>
          <w:szCs w:val="24"/>
        </w:rPr>
      </w:pPr>
    </w:p>
    <w:p w:rsidR="00E905C2" w:rsidRPr="00116A0E" w:rsidRDefault="00E905C2" w:rsidP="00AE3AE8">
      <w:pPr>
        <w:spacing w:before="100" w:beforeAutospacing="1" w:after="100" w:afterAutospacing="1" w:line="240" w:lineRule="auto"/>
        <w:rPr>
          <w:rFonts w:ascii="Times New Roman" w:eastAsia="Times New Roman" w:hAnsi="Times New Roman" w:cs="Times New Roman"/>
          <w:sz w:val="24"/>
          <w:szCs w:val="24"/>
          <w:lang w:val="en-US"/>
        </w:rPr>
      </w:pPr>
    </w:p>
    <w:p w:rsidR="00BD3DEB" w:rsidRPr="00116A0E" w:rsidRDefault="00F61877" w:rsidP="00F61877">
      <w:pPr>
        <w:pStyle w:val="Heading2"/>
      </w:pPr>
      <w:r w:rsidRPr="00116A0E">
        <w:t>Reading</w:t>
      </w:r>
      <w:r w:rsidR="00E905C2" w:rsidRPr="00116A0E">
        <w:t>: attention to the passive voice</w:t>
      </w:r>
    </w:p>
    <w:p w:rsidR="00F61877" w:rsidRPr="00116A0E" w:rsidRDefault="00F61877" w:rsidP="00F61877">
      <w:r w:rsidRPr="00116A0E">
        <w:t xml:space="preserve">A man was arrested last night in connection with the recent </w:t>
      </w:r>
      <w:r w:rsidRPr="00116A0E">
        <w:rPr>
          <w:b/>
          <w:highlight w:val="yellow"/>
          <w:u w:val="single"/>
        </w:rPr>
        <w:t>spate of</w:t>
      </w:r>
      <w:r w:rsidRPr="00116A0E">
        <w:rPr>
          <w:b/>
          <w:u w:val="single"/>
        </w:rPr>
        <w:t xml:space="preserve"> </w:t>
      </w:r>
      <w:r w:rsidRPr="00116A0E">
        <w:rPr>
          <w:b/>
          <w:highlight w:val="yellow"/>
          <w:u w:val="single"/>
        </w:rPr>
        <w:t>burglaries</w:t>
      </w:r>
      <w:r w:rsidRPr="00116A0E">
        <w:t xml:space="preserve"> in the Hope Valley area. The suspect is being </w:t>
      </w:r>
      <w:r w:rsidRPr="00116A0E">
        <w:rPr>
          <w:b/>
          <w:highlight w:val="yellow"/>
          <w:u w:val="single"/>
        </w:rPr>
        <w:t>held in custody</w:t>
      </w:r>
      <w:r w:rsidRPr="00116A0E">
        <w:t xml:space="preserve"> and was </w:t>
      </w:r>
      <w:r w:rsidRPr="00116A0E">
        <w:rPr>
          <w:b/>
          <w:highlight w:val="yellow"/>
          <w:u w:val="single"/>
        </w:rPr>
        <w:t>questioned</w:t>
      </w:r>
      <w:r w:rsidR="00266EA6" w:rsidRPr="00116A0E">
        <w:rPr>
          <w:b/>
          <w:highlight w:val="yellow"/>
          <w:u w:val="single"/>
        </w:rPr>
        <w:t>/interrogated</w:t>
      </w:r>
      <w:r w:rsidRPr="00116A0E">
        <w:t xml:space="preserve"> by police overnight about the incidents. He has not yet been named, but police are expected to release further information later. It is likely that he will be charged before the end of the day.</w:t>
      </w:r>
    </w:p>
    <w:p w:rsidR="00BD3DEB" w:rsidRPr="00116A0E" w:rsidRDefault="00BD3DEB" w:rsidP="00BD3DEB">
      <w:pPr>
        <w:rPr>
          <w:lang w:val="en-US"/>
        </w:rPr>
      </w:pPr>
    </w:p>
    <w:p w:rsidR="009D68E1" w:rsidRPr="00165C13" w:rsidRDefault="001A038D" w:rsidP="00165C13">
      <w:pPr>
        <w:pStyle w:val="Heading2"/>
      </w:pPr>
      <w:r w:rsidRPr="00165C13">
        <w:t xml:space="preserve">STOP </w:t>
      </w:r>
      <w:r w:rsidR="00AB48B5" w:rsidRPr="00165C13">
        <w:t>3rd row)</w:t>
      </w:r>
      <w:r w:rsidR="00072766" w:rsidRPr="00165C13">
        <w:t xml:space="preserve"> </w:t>
      </w:r>
      <w:r w:rsidR="009D68E1" w:rsidRPr="00165C13">
        <w:t xml:space="preserve">Write a newspaper </w:t>
      </w:r>
      <w:r w:rsidR="00165C13" w:rsidRPr="00165C13">
        <w:t>article</w:t>
      </w:r>
    </w:p>
    <w:p w:rsidR="000E6E83" w:rsidRDefault="009D68E1" w:rsidP="00072766">
      <w:pPr>
        <w:rPr>
          <w:b/>
          <w:color w:val="FF0000"/>
        </w:rPr>
      </w:pPr>
      <w:r w:rsidRPr="00116A0E">
        <w:rPr>
          <w:b/>
          <w:color w:val="FF0000"/>
          <w:highlight w:val="yellow"/>
        </w:rPr>
        <w:t xml:space="preserve"> </w:t>
      </w:r>
      <w:r w:rsidR="00072766" w:rsidRPr="00116A0E">
        <w:rPr>
          <w:b/>
          <w:color w:val="FF0000"/>
          <w:highlight w:val="yellow"/>
        </w:rPr>
        <w:t xml:space="preserve">[ See unit </w:t>
      </w:r>
      <w:r w:rsidR="00FE7BBD" w:rsidRPr="00116A0E">
        <w:rPr>
          <w:b/>
          <w:color w:val="FF0000"/>
          <w:highlight w:val="yellow"/>
        </w:rPr>
        <w:t>“News” =</w:t>
      </w:r>
      <w:proofErr w:type="gramStart"/>
      <w:r w:rsidR="00FE7BBD" w:rsidRPr="00116A0E">
        <w:rPr>
          <w:b/>
          <w:color w:val="FF0000"/>
          <w:highlight w:val="yellow"/>
        </w:rPr>
        <w:t xml:space="preserve">&gt; </w:t>
      </w:r>
      <w:r w:rsidR="000E6E83" w:rsidRPr="00116A0E">
        <w:rPr>
          <w:b/>
          <w:color w:val="FF0000"/>
          <w:highlight w:val="yellow"/>
        </w:rPr>
        <w:t xml:space="preserve"> tabloid</w:t>
      </w:r>
      <w:proofErr w:type="gramEnd"/>
      <w:r w:rsidR="000E6E83" w:rsidRPr="00116A0E">
        <w:rPr>
          <w:rFonts w:hint="eastAsia"/>
          <w:b/>
          <w:color w:val="FF0000"/>
          <w:highlight w:val="yellow"/>
        </w:rPr>
        <w:t>花边小</w:t>
      </w:r>
      <w:r w:rsidR="00FE7BBD" w:rsidRPr="00116A0E">
        <w:rPr>
          <w:rFonts w:hint="eastAsia"/>
          <w:b/>
          <w:color w:val="FF0000"/>
          <w:highlight w:val="yellow"/>
        </w:rPr>
        <w:t>报</w:t>
      </w:r>
      <w:r w:rsidR="000E6E83" w:rsidRPr="00116A0E">
        <w:rPr>
          <w:b/>
          <w:color w:val="FF0000"/>
          <w:highlight w:val="yellow"/>
        </w:rPr>
        <w:t xml:space="preserve"> V.S. broadsheet </w:t>
      </w:r>
      <w:r w:rsidR="000E6E83" w:rsidRPr="00116A0E">
        <w:rPr>
          <w:rFonts w:ascii="Tahoma" w:hAnsi="Tahoma" w:cs="Tahoma"/>
          <w:b/>
          <w:color w:val="FF0000"/>
          <w:sz w:val="18"/>
          <w:szCs w:val="18"/>
          <w:highlight w:val="yellow"/>
          <w:shd w:val="clear" w:color="auto" w:fill="DCE8EE"/>
        </w:rPr>
        <w:t>(</w:t>
      </w:r>
      <w:r w:rsidR="000E6E83" w:rsidRPr="00116A0E">
        <w:rPr>
          <w:rFonts w:ascii="Tahoma" w:hAnsi="Tahoma" w:cs="Tahoma"/>
          <w:b/>
          <w:color w:val="FF0000"/>
          <w:sz w:val="18"/>
          <w:szCs w:val="18"/>
          <w:highlight w:val="yellow"/>
          <w:shd w:val="clear" w:color="auto" w:fill="DCE8EE"/>
        </w:rPr>
        <w:t>通常比其他报纸严肃的</w:t>
      </w:r>
      <w:r w:rsidR="000E6E83" w:rsidRPr="00116A0E">
        <w:rPr>
          <w:rFonts w:ascii="Tahoma" w:hAnsi="Tahoma" w:cs="Tahoma"/>
          <w:b/>
          <w:color w:val="FF0000"/>
          <w:sz w:val="18"/>
          <w:szCs w:val="18"/>
          <w:highlight w:val="yellow"/>
          <w:shd w:val="clear" w:color="auto" w:fill="DCE8EE"/>
        </w:rPr>
        <w:t xml:space="preserve">) </w:t>
      </w:r>
      <w:r w:rsidR="000E6E83" w:rsidRPr="00116A0E">
        <w:rPr>
          <w:rFonts w:ascii="Tahoma" w:hAnsi="Tahoma" w:cs="Tahoma"/>
          <w:b/>
          <w:color w:val="FF0000"/>
          <w:sz w:val="18"/>
          <w:szCs w:val="18"/>
          <w:highlight w:val="yellow"/>
          <w:shd w:val="clear" w:color="auto" w:fill="DCE8EE"/>
        </w:rPr>
        <w:t>大幅报</w:t>
      </w:r>
      <w:r w:rsidR="000E6E83" w:rsidRPr="00116A0E">
        <w:rPr>
          <w:rFonts w:ascii="Microsoft YaHei UI" w:eastAsia="Microsoft YaHei UI" w:hAnsi="Microsoft YaHei UI" w:cs="Microsoft YaHei UI" w:hint="eastAsia"/>
          <w:b/>
          <w:color w:val="FF0000"/>
          <w:sz w:val="18"/>
          <w:szCs w:val="18"/>
          <w:highlight w:val="yellow"/>
          <w:shd w:val="clear" w:color="auto" w:fill="DCE8EE"/>
        </w:rPr>
        <w:t>纸</w:t>
      </w:r>
      <w:r w:rsidR="000E6E83" w:rsidRPr="00116A0E">
        <w:rPr>
          <w:b/>
          <w:color w:val="FF0000"/>
          <w:highlight w:val="yellow"/>
        </w:rPr>
        <w:t xml:space="preserve"> ]</w:t>
      </w:r>
    </w:p>
    <w:p w:rsidR="002F7460" w:rsidRPr="00116A0E" w:rsidRDefault="002F7460" w:rsidP="002F7460">
      <w:pPr>
        <w:pStyle w:val="Heading2"/>
      </w:pPr>
      <w:r w:rsidRPr="00116A0E">
        <w:t>Structure of a newspaper article</w:t>
      </w:r>
    </w:p>
    <w:p w:rsidR="000E6E83" w:rsidRDefault="00165C13" w:rsidP="00072766">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A newspaper article is normally organized into </w:t>
      </w:r>
      <w:r w:rsidR="00725BC2">
        <w:rPr>
          <w:rFonts w:ascii="Times New Roman" w:eastAsia="Times New Roman" w:hAnsi="Times New Roman" w:cs="Times New Roman"/>
          <w:sz w:val="24"/>
          <w:szCs w:val="24"/>
        </w:rPr>
        <w:t>4</w:t>
      </w:r>
      <w:r w:rsidRPr="00116A0E">
        <w:rPr>
          <w:rFonts w:ascii="Times New Roman" w:eastAsia="Times New Roman" w:hAnsi="Times New Roman" w:cs="Times New Roman"/>
          <w:sz w:val="24"/>
          <w:szCs w:val="24"/>
        </w:rPr>
        <w:t xml:space="preserve"> parts</w:t>
      </w:r>
      <w:r w:rsidR="00725BC2">
        <w:rPr>
          <w:rFonts w:ascii="Times New Roman" w:eastAsia="Times New Roman" w:hAnsi="Times New Roman" w:cs="Times New Roman"/>
          <w:sz w:val="24"/>
          <w:szCs w:val="24"/>
        </w:rPr>
        <w:t>: headline, subhead, leading para, and body.</w:t>
      </w:r>
    </w:p>
    <w:p w:rsidR="00B64E4B" w:rsidRDefault="00B64E4B" w:rsidP="00072766">
      <w:pPr>
        <w:rPr>
          <w:rFonts w:ascii="Times New Roman" w:eastAsia="Times New Roman" w:hAnsi="Times New Roman" w:cs="Times New Roman"/>
          <w:sz w:val="24"/>
          <w:szCs w:val="24"/>
        </w:rPr>
      </w:pPr>
    </w:p>
    <w:tbl>
      <w:tblPr>
        <w:tblStyle w:val="TableGrid"/>
        <w:tblW w:w="10591" w:type="dxa"/>
        <w:tblInd w:w="-714" w:type="dxa"/>
        <w:tblLook w:val="04A0" w:firstRow="1" w:lastRow="0" w:firstColumn="1" w:lastColumn="0" w:noHBand="0" w:noVBand="1"/>
      </w:tblPr>
      <w:tblGrid>
        <w:gridCol w:w="2213"/>
        <w:gridCol w:w="8378"/>
      </w:tblGrid>
      <w:tr w:rsidR="00B64E4B" w:rsidTr="00B64E4B">
        <w:trPr>
          <w:trHeight w:val="2674"/>
        </w:trPr>
        <w:tc>
          <w:tcPr>
            <w:tcW w:w="2213" w:type="dxa"/>
          </w:tcPr>
          <w:p w:rsidR="00B64E4B" w:rsidRDefault="00B64E4B" w:rsidP="00F558AD">
            <w:pPr>
              <w:rPr>
                <w:rFonts w:ascii="Times New Roman" w:eastAsia="Times New Roman" w:hAnsi="Times New Roman" w:cs="Times New Roman"/>
                <w:b/>
                <w:bCs/>
                <w:sz w:val="24"/>
                <w:szCs w:val="24"/>
              </w:rPr>
            </w:pPr>
            <w:r w:rsidRPr="00116A0E">
              <w:rPr>
                <w:rFonts w:ascii="Times New Roman" w:eastAsia="Times New Roman" w:hAnsi="Times New Roman" w:cs="Times New Roman"/>
                <w:b/>
                <w:bCs/>
                <w:sz w:val="24"/>
                <w:szCs w:val="24"/>
              </w:rPr>
              <w:t>Headline</w:t>
            </w:r>
          </w:p>
          <w:p w:rsidR="00B64E4B" w:rsidRDefault="00B64E4B" w:rsidP="00F558AD">
            <w:pPr>
              <w:rPr>
                <w:lang w:val="en-US"/>
              </w:rPr>
            </w:pPr>
          </w:p>
        </w:tc>
        <w:tc>
          <w:tcPr>
            <w:tcW w:w="8378" w:type="dxa"/>
          </w:tcPr>
          <w:p w:rsidR="00B64E4B" w:rsidRDefault="00B64E4B" w:rsidP="00F558AD">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This is the main point of a story, usually </w:t>
            </w:r>
            <w:r w:rsidRPr="00B745E4">
              <w:rPr>
                <w:rFonts w:ascii="Times New Roman" w:eastAsia="Times New Roman" w:hAnsi="Times New Roman" w:cs="Times New Roman"/>
                <w:b/>
                <w:color w:val="FF0000"/>
                <w:sz w:val="24"/>
                <w:szCs w:val="24"/>
              </w:rPr>
              <w:t>fewer than 10 words,</w:t>
            </w:r>
            <w:r w:rsidRPr="00B745E4">
              <w:rPr>
                <w:rFonts w:ascii="Times New Roman" w:eastAsia="Times New Roman" w:hAnsi="Times New Roman" w:cs="Times New Roman"/>
                <w:color w:val="FF0000"/>
                <w:sz w:val="24"/>
                <w:szCs w:val="24"/>
              </w:rPr>
              <w:t xml:space="preserve"> </w:t>
            </w:r>
            <w:r w:rsidRPr="00116A0E">
              <w:rPr>
                <w:rFonts w:ascii="Times New Roman" w:eastAsia="Times New Roman" w:hAnsi="Times New Roman" w:cs="Times New Roman"/>
                <w:sz w:val="24"/>
                <w:szCs w:val="24"/>
              </w:rPr>
              <w:t xml:space="preserve">written in an </w:t>
            </w:r>
            <w:r w:rsidRPr="00463082">
              <w:rPr>
                <w:rFonts w:ascii="Times New Roman" w:eastAsia="Times New Roman" w:hAnsi="Times New Roman" w:cs="Times New Roman"/>
                <w:b/>
                <w:sz w:val="24"/>
                <w:szCs w:val="24"/>
                <w:highlight w:val="yellow"/>
              </w:rPr>
              <w:t>eye-catching style</w:t>
            </w:r>
            <w:r w:rsidRPr="00116A0E">
              <w:rPr>
                <w:rFonts w:ascii="Times New Roman" w:eastAsia="Times New Roman" w:hAnsi="Times New Roman" w:cs="Times New Roman"/>
                <w:sz w:val="24"/>
                <w:szCs w:val="24"/>
              </w:rPr>
              <w:t xml:space="preserve"> to </w:t>
            </w:r>
            <w:r w:rsidRPr="00463082">
              <w:rPr>
                <w:rFonts w:ascii="Times New Roman" w:eastAsia="Times New Roman" w:hAnsi="Times New Roman" w:cs="Times New Roman"/>
                <w:b/>
                <w:sz w:val="24"/>
                <w:szCs w:val="24"/>
                <w:highlight w:val="yellow"/>
                <w:u w:val="single"/>
              </w:rPr>
              <w:t>grab readers' attention</w:t>
            </w:r>
            <w:r w:rsidRPr="00116A0E">
              <w:rPr>
                <w:rFonts w:ascii="Times New Roman" w:eastAsia="Times New Roman" w:hAnsi="Times New Roman" w:cs="Times New Roman"/>
                <w:sz w:val="24"/>
                <w:szCs w:val="24"/>
              </w:rPr>
              <w:t xml:space="preserve"> and make them want to read the whole article. </w:t>
            </w:r>
          </w:p>
          <w:p w:rsidR="00B64E4B" w:rsidRDefault="00B64E4B" w:rsidP="00F558AD">
            <w:pPr>
              <w:rPr>
                <w:rFonts w:ascii="Times New Roman" w:eastAsia="Times New Roman" w:hAnsi="Times New Roman" w:cs="Times New Roman"/>
                <w:sz w:val="24"/>
                <w:szCs w:val="24"/>
              </w:rPr>
            </w:pPr>
          </w:p>
          <w:p w:rsidR="00B64E4B" w:rsidRDefault="00B64E4B" w:rsidP="00F558AD">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Note that headlines often are written </w:t>
            </w:r>
            <w:r w:rsidRPr="00B745E4">
              <w:rPr>
                <w:rFonts w:ascii="Times New Roman" w:eastAsia="Times New Roman" w:hAnsi="Times New Roman" w:cs="Times New Roman"/>
                <w:b/>
                <w:color w:val="FF0000"/>
                <w:sz w:val="24"/>
                <w:szCs w:val="24"/>
                <w:highlight w:val="yellow"/>
              </w:rPr>
              <w:t>in truncated English</w:t>
            </w:r>
            <w:r w:rsidRPr="00116A0E">
              <w:rPr>
                <w:rFonts w:ascii="Times New Roman" w:eastAsia="Times New Roman" w:hAnsi="Times New Roman" w:cs="Times New Roman"/>
                <w:sz w:val="24"/>
                <w:szCs w:val="24"/>
              </w:rPr>
              <w:t>.</w:t>
            </w:r>
          </w:p>
          <w:p w:rsidR="00B64E4B" w:rsidRDefault="00B64E4B" w:rsidP="00F558AD">
            <w:pPr>
              <w:rPr>
                <w:lang w:val="en-US"/>
              </w:rPr>
            </w:pPr>
          </w:p>
          <w:p w:rsidR="00B64E4B" w:rsidRDefault="00B64E4B" w:rsidP="00B64E4B">
            <w:pP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Pr="00116A0E">
              <w:rPr>
                <w:rFonts w:ascii="Times New Roman" w:eastAsia="Times New Roman" w:hAnsi="Times New Roman" w:cs="Times New Roman"/>
                <w:iCs/>
                <w:sz w:val="24"/>
                <w:szCs w:val="24"/>
              </w:rPr>
              <w:t>Man shoots self with own gun</w:t>
            </w:r>
          </w:p>
          <w:p w:rsidR="00B64E4B" w:rsidRDefault="00B64E4B" w:rsidP="00B64E4B">
            <w:pP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e.g. HK sit-ins for universal suffrage</w:t>
            </w:r>
          </w:p>
          <w:p w:rsidR="00B64E4B" w:rsidRDefault="00B64E4B" w:rsidP="00B64E4B">
            <w:pPr>
              <w:rPr>
                <w:lang w:val="en-US"/>
              </w:rPr>
            </w:pPr>
          </w:p>
        </w:tc>
      </w:tr>
      <w:tr w:rsidR="00B64E4B" w:rsidTr="00B64E4B">
        <w:trPr>
          <w:trHeight w:val="882"/>
        </w:trPr>
        <w:tc>
          <w:tcPr>
            <w:tcW w:w="2213" w:type="dxa"/>
          </w:tcPr>
          <w:p w:rsidR="00B64E4B" w:rsidRDefault="00B64E4B" w:rsidP="00F558AD">
            <w:pPr>
              <w:rPr>
                <w:lang w:val="en-US"/>
              </w:rPr>
            </w:pPr>
            <w:r w:rsidRPr="00116A0E">
              <w:rPr>
                <w:rFonts w:ascii="Times New Roman" w:eastAsia="Times New Roman" w:hAnsi="Times New Roman" w:cs="Times New Roman"/>
                <w:b/>
                <w:bCs/>
                <w:sz w:val="24"/>
                <w:szCs w:val="24"/>
              </w:rPr>
              <w:t>Subhead</w:t>
            </w:r>
          </w:p>
        </w:tc>
        <w:tc>
          <w:tcPr>
            <w:tcW w:w="8378" w:type="dxa"/>
          </w:tcPr>
          <w:p w:rsidR="00B64E4B" w:rsidRDefault="00B64E4B" w:rsidP="00F558AD">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This is a short phrase or sentence, which explains or expands on the headline.</w:t>
            </w:r>
          </w:p>
          <w:p w:rsidR="00B64E4B" w:rsidRDefault="00B64E4B" w:rsidP="00F558AD">
            <w:pPr>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e.g. </w:t>
            </w:r>
            <w:r w:rsidRPr="00116A0E">
              <w:rPr>
                <w:rFonts w:ascii="Times New Roman" w:eastAsia="Times New Roman" w:hAnsi="Times New Roman" w:cs="Times New Roman"/>
                <w:iCs/>
                <w:sz w:val="24"/>
                <w:szCs w:val="24"/>
              </w:rPr>
              <w:t>Local farmer in area hospital in stable condition.</w:t>
            </w:r>
          </w:p>
          <w:p w:rsidR="00B64E4B" w:rsidRDefault="00B64E4B" w:rsidP="00F558AD">
            <w:pPr>
              <w:rPr>
                <w:lang w:val="en-US"/>
              </w:rPr>
            </w:pPr>
          </w:p>
        </w:tc>
      </w:tr>
      <w:tr w:rsidR="00B64E4B" w:rsidTr="00B64E4B">
        <w:trPr>
          <w:trHeight w:val="1194"/>
        </w:trPr>
        <w:tc>
          <w:tcPr>
            <w:tcW w:w="2213" w:type="dxa"/>
          </w:tcPr>
          <w:p w:rsidR="00B64E4B" w:rsidRDefault="00B64E4B" w:rsidP="00F558AD">
            <w:pPr>
              <w:rPr>
                <w:lang w:val="en-US"/>
              </w:rPr>
            </w:pPr>
            <w:r w:rsidRPr="00116A0E">
              <w:rPr>
                <w:rFonts w:ascii="Times New Roman" w:eastAsia="Times New Roman" w:hAnsi="Times New Roman" w:cs="Times New Roman"/>
                <w:b/>
                <w:bCs/>
                <w:sz w:val="24"/>
                <w:szCs w:val="24"/>
              </w:rPr>
              <w:t>Lead paragraph</w:t>
            </w:r>
            <w:r>
              <w:rPr>
                <w:rFonts w:ascii="Times New Roman" w:eastAsia="Times New Roman" w:hAnsi="Times New Roman" w:cs="Times New Roman"/>
                <w:b/>
                <w:bCs/>
                <w:sz w:val="24"/>
                <w:szCs w:val="24"/>
              </w:rPr>
              <w:t xml:space="preserve"> (shortdesc)</w:t>
            </w:r>
          </w:p>
        </w:tc>
        <w:tc>
          <w:tcPr>
            <w:tcW w:w="8378" w:type="dxa"/>
          </w:tcPr>
          <w:p w:rsidR="00B64E4B" w:rsidRDefault="00B64E4B" w:rsidP="00F558AD">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Summarizes </w:t>
            </w:r>
            <w:r w:rsidRPr="00EE2C46">
              <w:rPr>
                <w:rFonts w:ascii="Times New Roman" w:eastAsia="Times New Roman" w:hAnsi="Times New Roman" w:cs="Times New Roman"/>
                <w:b/>
                <w:sz w:val="24"/>
                <w:szCs w:val="24"/>
              </w:rPr>
              <w:t>the key elements</w:t>
            </w:r>
            <w:r w:rsidRPr="00116A0E">
              <w:rPr>
                <w:rFonts w:ascii="Times New Roman" w:eastAsia="Times New Roman" w:hAnsi="Times New Roman" w:cs="Times New Roman"/>
                <w:sz w:val="24"/>
                <w:szCs w:val="24"/>
              </w:rPr>
              <w:t xml:space="preserve"> of the article. Journalists aim to </w:t>
            </w:r>
            <w:r w:rsidRPr="00BA7353">
              <w:rPr>
                <w:rFonts w:ascii="Times New Roman" w:eastAsia="Times New Roman" w:hAnsi="Times New Roman" w:cs="Times New Roman"/>
                <w:color w:val="FF0000"/>
                <w:sz w:val="24"/>
                <w:szCs w:val="24"/>
                <w:highlight w:val="yellow"/>
              </w:rPr>
              <w:t xml:space="preserve">answer the five </w:t>
            </w:r>
            <w:r w:rsidRPr="00BA7353">
              <w:rPr>
                <w:rFonts w:ascii="Times New Roman" w:eastAsia="Times New Roman" w:hAnsi="Times New Roman" w:cs="Times New Roman"/>
                <w:b/>
                <w:bCs/>
                <w:color w:val="FF0000"/>
                <w:sz w:val="24"/>
                <w:szCs w:val="24"/>
                <w:highlight w:val="yellow"/>
              </w:rPr>
              <w:t>W</w:t>
            </w:r>
            <w:r w:rsidRPr="00BA7353">
              <w:rPr>
                <w:rFonts w:ascii="Times New Roman" w:eastAsia="Times New Roman" w:hAnsi="Times New Roman" w:cs="Times New Roman"/>
                <w:color w:val="FF0000"/>
                <w:sz w:val="24"/>
                <w:szCs w:val="24"/>
                <w:highlight w:val="yellow"/>
              </w:rPr>
              <w:t xml:space="preserve"> questions.</w:t>
            </w:r>
            <w:r w:rsidRPr="005A079C">
              <w:rPr>
                <w:rFonts w:ascii="Times New Roman" w:eastAsia="Times New Roman" w:hAnsi="Times New Roman" w:cs="Times New Roman"/>
                <w:sz w:val="24"/>
                <w:szCs w:val="24"/>
                <w:highlight w:val="yellow"/>
              </w:rPr>
              <w:t xml:space="preserve"> </w:t>
            </w:r>
            <w:r w:rsidRPr="005A079C">
              <w:rPr>
                <w:rFonts w:ascii="Times New Roman" w:eastAsia="Times New Roman" w:hAnsi="Times New Roman" w:cs="Times New Roman"/>
                <w:b/>
                <w:bCs/>
                <w:sz w:val="24"/>
                <w:szCs w:val="24"/>
                <w:highlight w:val="yellow"/>
              </w:rPr>
              <w:t>Who</w:t>
            </w:r>
            <w:r w:rsidRPr="005A079C">
              <w:rPr>
                <w:rFonts w:ascii="Times New Roman" w:eastAsia="Times New Roman" w:hAnsi="Times New Roman" w:cs="Times New Roman"/>
                <w:sz w:val="24"/>
                <w:szCs w:val="24"/>
                <w:highlight w:val="yellow"/>
              </w:rPr>
              <w:t xml:space="preserve"> is the story about? </w:t>
            </w:r>
            <w:r w:rsidRPr="005A079C">
              <w:rPr>
                <w:rFonts w:ascii="Times New Roman" w:eastAsia="Times New Roman" w:hAnsi="Times New Roman" w:cs="Times New Roman"/>
                <w:b/>
                <w:bCs/>
                <w:sz w:val="24"/>
                <w:szCs w:val="24"/>
                <w:highlight w:val="yellow"/>
              </w:rPr>
              <w:t>What</w:t>
            </w:r>
            <w:r w:rsidRPr="005A079C">
              <w:rPr>
                <w:rFonts w:ascii="Times New Roman" w:eastAsia="Times New Roman" w:hAnsi="Times New Roman" w:cs="Times New Roman"/>
                <w:sz w:val="24"/>
                <w:szCs w:val="24"/>
                <w:highlight w:val="yellow"/>
              </w:rPr>
              <w:t xml:space="preserve"> happened? </w:t>
            </w:r>
            <w:r w:rsidRPr="005A079C">
              <w:rPr>
                <w:rFonts w:ascii="Times New Roman" w:eastAsia="Times New Roman" w:hAnsi="Times New Roman" w:cs="Times New Roman"/>
                <w:b/>
                <w:bCs/>
                <w:sz w:val="24"/>
                <w:szCs w:val="24"/>
                <w:highlight w:val="yellow"/>
              </w:rPr>
              <w:t>When</w:t>
            </w:r>
            <w:r w:rsidRPr="005A079C">
              <w:rPr>
                <w:rFonts w:ascii="Times New Roman" w:eastAsia="Times New Roman" w:hAnsi="Times New Roman" w:cs="Times New Roman"/>
                <w:sz w:val="24"/>
                <w:szCs w:val="24"/>
                <w:highlight w:val="yellow"/>
              </w:rPr>
              <w:t xml:space="preserve"> did it happen? </w:t>
            </w:r>
            <w:r w:rsidRPr="005A079C">
              <w:rPr>
                <w:rFonts w:ascii="Times New Roman" w:eastAsia="Times New Roman" w:hAnsi="Times New Roman" w:cs="Times New Roman"/>
                <w:b/>
                <w:bCs/>
                <w:sz w:val="24"/>
                <w:szCs w:val="24"/>
                <w:highlight w:val="yellow"/>
              </w:rPr>
              <w:t>Where</w:t>
            </w:r>
            <w:r w:rsidRPr="005A079C">
              <w:rPr>
                <w:rFonts w:ascii="Times New Roman" w:eastAsia="Times New Roman" w:hAnsi="Times New Roman" w:cs="Times New Roman"/>
                <w:sz w:val="24"/>
                <w:szCs w:val="24"/>
                <w:highlight w:val="yellow"/>
              </w:rPr>
              <w:t xml:space="preserve"> did it happen? </w:t>
            </w:r>
            <w:r w:rsidRPr="005A079C">
              <w:rPr>
                <w:rFonts w:ascii="Times New Roman" w:eastAsia="Times New Roman" w:hAnsi="Times New Roman" w:cs="Times New Roman"/>
                <w:b/>
                <w:bCs/>
                <w:sz w:val="24"/>
                <w:szCs w:val="24"/>
                <w:highlight w:val="yellow"/>
              </w:rPr>
              <w:t>Why</w:t>
            </w:r>
            <w:r w:rsidRPr="005A079C">
              <w:rPr>
                <w:rFonts w:ascii="Times New Roman" w:eastAsia="Times New Roman" w:hAnsi="Times New Roman" w:cs="Times New Roman"/>
                <w:sz w:val="24"/>
                <w:szCs w:val="24"/>
                <w:highlight w:val="yellow"/>
              </w:rPr>
              <w:t xml:space="preserve"> did it happen?</w:t>
            </w:r>
          </w:p>
          <w:p w:rsidR="00B64E4B" w:rsidRDefault="00B64E4B" w:rsidP="00F558AD">
            <w:pPr>
              <w:rPr>
                <w:lang w:val="en-US"/>
              </w:rPr>
            </w:pPr>
          </w:p>
        </w:tc>
      </w:tr>
      <w:tr w:rsidR="00B64E4B" w:rsidTr="00B64E4B">
        <w:trPr>
          <w:trHeight w:val="1180"/>
        </w:trPr>
        <w:tc>
          <w:tcPr>
            <w:tcW w:w="2213" w:type="dxa"/>
          </w:tcPr>
          <w:p w:rsidR="00B64E4B" w:rsidRDefault="00B64E4B" w:rsidP="00F558AD">
            <w:pPr>
              <w:rPr>
                <w:lang w:val="en-US"/>
              </w:rPr>
            </w:pPr>
            <w:r w:rsidRPr="00116A0E">
              <w:rPr>
                <w:rFonts w:ascii="Times New Roman" w:eastAsia="Times New Roman" w:hAnsi="Times New Roman" w:cs="Times New Roman"/>
                <w:b/>
                <w:bCs/>
                <w:sz w:val="24"/>
                <w:szCs w:val="24"/>
              </w:rPr>
              <w:lastRenderedPageBreak/>
              <w:t>Body</w:t>
            </w:r>
          </w:p>
        </w:tc>
        <w:tc>
          <w:tcPr>
            <w:tcW w:w="8378" w:type="dxa"/>
          </w:tcPr>
          <w:p w:rsidR="00B64E4B" w:rsidRDefault="00B64E4B" w:rsidP="00F558AD">
            <w:pPr>
              <w:rPr>
                <w:lang w:val="en-US"/>
              </w:rPr>
            </w:pPr>
            <w:r w:rsidRPr="005A079C">
              <w:rPr>
                <w:rFonts w:ascii="Times New Roman" w:eastAsia="Times New Roman" w:hAnsi="Times New Roman" w:cs="Times New Roman"/>
                <w:sz w:val="24"/>
                <w:szCs w:val="24"/>
              </w:rPr>
              <w:t xml:space="preserve">The remainder of the article follows what is sometimes known as </w:t>
            </w:r>
            <w:r w:rsidRPr="005A079C">
              <w:rPr>
                <w:rFonts w:ascii="Times New Roman" w:eastAsia="Times New Roman" w:hAnsi="Times New Roman" w:cs="Times New Roman"/>
                <w:b/>
                <w:sz w:val="24"/>
                <w:szCs w:val="24"/>
                <w:u w:val="single"/>
              </w:rPr>
              <w:t>the 'inverted pyramid' structure</w:t>
            </w:r>
            <w:r w:rsidRPr="005A079C">
              <w:rPr>
                <w:rFonts w:ascii="Times New Roman" w:eastAsia="Times New Roman" w:hAnsi="Times New Roman" w:cs="Times New Roman"/>
                <w:sz w:val="24"/>
                <w:szCs w:val="24"/>
              </w:rPr>
              <w:t xml:space="preserve">. The elements of the story are covered </w:t>
            </w:r>
            <w:r w:rsidRPr="00BA7353">
              <w:rPr>
                <w:rFonts w:ascii="Times New Roman" w:eastAsia="Times New Roman" w:hAnsi="Times New Roman" w:cs="Times New Roman"/>
                <w:b/>
                <w:sz w:val="24"/>
                <w:szCs w:val="24"/>
                <w:u w:val="single"/>
              </w:rPr>
              <w:t>in order of importance,</w:t>
            </w:r>
            <w:r w:rsidRPr="005A079C">
              <w:rPr>
                <w:rFonts w:ascii="Times New Roman" w:eastAsia="Times New Roman" w:hAnsi="Times New Roman" w:cs="Times New Roman"/>
                <w:sz w:val="24"/>
                <w:szCs w:val="24"/>
              </w:rPr>
              <w:t xml:space="preserve"> starting with the most important and finishing with the least important.</w:t>
            </w:r>
          </w:p>
        </w:tc>
      </w:tr>
    </w:tbl>
    <w:p w:rsidR="00B64E4B" w:rsidRPr="00B64E4B" w:rsidRDefault="00B64E4B" w:rsidP="00B64E4B"/>
    <w:p w:rsidR="00052D65" w:rsidRDefault="00052D65" w:rsidP="00052D65">
      <w:pPr>
        <w:pStyle w:val="Heading2"/>
      </w:pPr>
      <w:r w:rsidRPr="00116A0E">
        <w:t>Newspaper</w:t>
      </w:r>
      <w:r w:rsidR="00992BE6">
        <w:t>/journalistic</w:t>
      </w:r>
      <w:r w:rsidRPr="00116A0E">
        <w:t xml:space="preserve"> style</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416597" w:rsidRPr="00116A0E" w:rsidTr="00416597">
        <w:trPr>
          <w:tblCellSpacing w:w="7" w:type="dxa"/>
        </w:trPr>
        <w:tc>
          <w:tcPr>
            <w:tcW w:w="0" w:type="auto"/>
            <w:vAlign w:val="center"/>
            <w:hideMark/>
          </w:tcPr>
          <w:p w:rsidR="00416597" w:rsidRPr="00116A0E" w:rsidRDefault="00416597" w:rsidP="000871A5">
            <w:pPr>
              <w:pStyle w:val="Heading2"/>
              <w:rPr>
                <w:rFonts w:ascii="Times New Roman" w:eastAsia="Times New Roman" w:hAnsi="Times New Roman" w:cs="Times New Roman"/>
                <w:sz w:val="24"/>
                <w:szCs w:val="24"/>
              </w:rPr>
            </w:pP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The style of a newspaper article differentiates it from other styles of writing. While not every article meets these criteria, it is generally agreed that a newspaper article should:</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 xml:space="preserve">Be objective and </w:t>
            </w:r>
            <w:r w:rsidRPr="00A01FD4">
              <w:rPr>
                <w:rFonts w:ascii="Times New Roman" w:eastAsia="Times New Roman" w:hAnsi="Times New Roman" w:cs="Times New Roman"/>
                <w:b/>
                <w:bCs/>
                <w:sz w:val="24"/>
                <w:szCs w:val="24"/>
                <w:u w:val="single"/>
              </w:rPr>
              <w:t>unbiased</w:t>
            </w:r>
            <w:r w:rsidR="00477CB2" w:rsidRPr="00A01FD4">
              <w:rPr>
                <w:rFonts w:ascii="Times New Roman" w:eastAsia="Times New Roman" w:hAnsi="Times New Roman" w:cs="Times New Roman"/>
                <w:b/>
                <w:bCs/>
                <w:sz w:val="24"/>
                <w:szCs w:val="24"/>
                <w:u w:val="single"/>
              </w:rPr>
              <w:t>/impartial</w:t>
            </w:r>
            <w:r w:rsidR="00A01FD4">
              <w:rPr>
                <w:rFonts w:ascii="Times New Roman" w:eastAsia="Times New Roman" w:hAnsi="Times New Roman" w:cs="Times New Roman"/>
                <w:b/>
                <w:bCs/>
                <w:sz w:val="24"/>
                <w:szCs w:val="24"/>
                <w:u w:val="single"/>
              </w:rPr>
              <w:t>/fair</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 generic newspaper article is not an opinion column. Stick to the facts.</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Use precise language</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Be as specific as possible in your use of language to avoid any confusion on the part of the reader.</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 xml:space="preserve">Back up statements with </w:t>
            </w:r>
            <w:r w:rsidRPr="00A01FD4">
              <w:rPr>
                <w:rFonts w:ascii="Times New Roman" w:eastAsia="Times New Roman" w:hAnsi="Times New Roman" w:cs="Times New Roman"/>
                <w:b/>
                <w:bCs/>
                <w:sz w:val="24"/>
                <w:szCs w:val="24"/>
                <w:u w:val="single"/>
              </w:rPr>
              <w:t>facts and figures</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If you make a statement, be prepared to support it.</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Avoid undue</w:t>
            </w:r>
            <w:r w:rsidR="006924D5">
              <w:rPr>
                <w:rFonts w:ascii="Times New Roman" w:eastAsia="Times New Roman" w:hAnsi="Times New Roman" w:cs="Times New Roman"/>
                <w:b/>
                <w:bCs/>
                <w:sz w:val="24"/>
                <w:szCs w:val="24"/>
              </w:rPr>
              <w:t>/over</w:t>
            </w:r>
            <w:r w:rsidRPr="00116A0E">
              <w:rPr>
                <w:rFonts w:ascii="Times New Roman" w:eastAsia="Times New Roman" w:hAnsi="Times New Roman" w:cs="Times New Roman"/>
                <w:b/>
                <w:bCs/>
                <w:sz w:val="24"/>
                <w:szCs w:val="24"/>
              </w:rPr>
              <w:t xml:space="preserve"> amount of word repetition</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Why say </w:t>
            </w:r>
            <w:r w:rsidRPr="00116A0E">
              <w:rPr>
                <w:rFonts w:ascii="Times New Roman" w:eastAsia="Times New Roman" w:hAnsi="Times New Roman" w:cs="Times New Roman"/>
                <w:b/>
                <w:bCs/>
                <w:sz w:val="24"/>
                <w:szCs w:val="24"/>
              </w:rPr>
              <w:t>eliminate</w:t>
            </w:r>
            <w:r w:rsidRPr="00116A0E">
              <w:rPr>
                <w:rFonts w:ascii="Times New Roman" w:eastAsia="Times New Roman" w:hAnsi="Times New Roman" w:cs="Times New Roman"/>
                <w:sz w:val="24"/>
                <w:szCs w:val="24"/>
              </w:rPr>
              <w:t xml:space="preserve"> two times when you can say </w:t>
            </w:r>
            <w:r w:rsidRPr="00116A0E">
              <w:rPr>
                <w:rFonts w:ascii="Times New Roman" w:eastAsia="Times New Roman" w:hAnsi="Times New Roman" w:cs="Times New Roman"/>
                <w:b/>
                <w:bCs/>
                <w:sz w:val="24"/>
                <w:szCs w:val="24"/>
              </w:rPr>
              <w:t>eliminate</w:t>
            </w:r>
            <w:r w:rsidRPr="00116A0E">
              <w:rPr>
                <w:rFonts w:ascii="Times New Roman" w:eastAsia="Times New Roman" w:hAnsi="Times New Roman" w:cs="Times New Roman"/>
                <w:sz w:val="24"/>
                <w:szCs w:val="24"/>
              </w:rPr>
              <w:t xml:space="preserve"> and </w:t>
            </w:r>
            <w:r w:rsidRPr="00116A0E">
              <w:rPr>
                <w:rFonts w:ascii="Times New Roman" w:eastAsia="Times New Roman" w:hAnsi="Times New Roman" w:cs="Times New Roman"/>
                <w:b/>
                <w:bCs/>
                <w:sz w:val="24"/>
                <w:szCs w:val="24"/>
              </w:rPr>
              <w:t>get rid of</w:t>
            </w:r>
            <w:r w:rsidRPr="00116A0E">
              <w:rPr>
                <w:rFonts w:ascii="Times New Roman" w:eastAsia="Times New Roman" w:hAnsi="Times New Roman" w:cs="Times New Roman"/>
                <w:sz w:val="24"/>
                <w:szCs w:val="24"/>
              </w:rPr>
              <w:t xml:space="preserve"> one time each?</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 xml:space="preserve">Tend toward </w:t>
            </w:r>
            <w:r w:rsidRPr="00992BE6">
              <w:rPr>
                <w:rFonts w:ascii="Times New Roman" w:eastAsia="Times New Roman" w:hAnsi="Times New Roman" w:cs="Times New Roman"/>
                <w:b/>
                <w:bCs/>
                <w:sz w:val="24"/>
                <w:szCs w:val="24"/>
                <w:u w:val="single"/>
              </w:rPr>
              <w:t>short</w:t>
            </w:r>
            <w:r w:rsidRPr="00116A0E">
              <w:rPr>
                <w:rFonts w:ascii="Times New Roman" w:eastAsia="Times New Roman" w:hAnsi="Times New Roman" w:cs="Times New Roman"/>
                <w:b/>
                <w:bCs/>
                <w:sz w:val="24"/>
                <w:szCs w:val="24"/>
              </w:rPr>
              <w:t xml:space="preserve"> words and sentences</w:t>
            </w:r>
          </w:p>
        </w:tc>
      </w:tr>
      <w:tr w:rsidR="00416597" w:rsidRPr="00116A0E" w:rsidTr="00416597">
        <w:trPr>
          <w:tblCellSpacing w:w="7" w:type="dxa"/>
        </w:trPr>
        <w:tc>
          <w:tcPr>
            <w:tcW w:w="0" w:type="auto"/>
            <w:vAlign w:val="center"/>
            <w:hideMark/>
          </w:tcPr>
          <w:p w:rsidR="00416597" w:rsidRPr="00116A0E" w:rsidRDefault="00416597" w:rsidP="00416597">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If you're writing a newspaper article you're probably </w:t>
            </w:r>
            <w:proofErr w:type="gramStart"/>
            <w:r w:rsidRPr="00116A0E">
              <w:rPr>
                <w:rFonts w:ascii="Times New Roman" w:eastAsia="Times New Roman" w:hAnsi="Times New Roman" w:cs="Times New Roman"/>
                <w:sz w:val="24"/>
                <w:szCs w:val="24"/>
              </w:rPr>
              <w:t>pretty intelligent</w:t>
            </w:r>
            <w:proofErr w:type="gramEnd"/>
            <w:r w:rsidRPr="00116A0E">
              <w:rPr>
                <w:rFonts w:ascii="Times New Roman" w:eastAsia="Times New Roman" w:hAnsi="Times New Roman" w:cs="Times New Roman"/>
                <w:sz w:val="24"/>
                <w:szCs w:val="24"/>
              </w:rPr>
              <w:t>, but you don't need to prove that to the reader. Keep it as simple and straightforward as possible.</w:t>
            </w:r>
          </w:p>
        </w:tc>
      </w:tr>
    </w:tbl>
    <w:p w:rsidR="00BD3DEB" w:rsidRPr="00116A0E" w:rsidRDefault="00BD3DEB" w:rsidP="00BD3DEB">
      <w:pPr>
        <w:rPr>
          <w:lang w:val="en-US"/>
        </w:rPr>
      </w:pPr>
    </w:p>
    <w:p w:rsidR="00BD3DEB" w:rsidRDefault="00992BE6" w:rsidP="00BD3DEB">
      <w:pPr>
        <w:rPr>
          <w:lang w:val="en-US"/>
        </w:rPr>
      </w:pPr>
      <w:r>
        <w:rPr>
          <w:noProof/>
        </w:rPr>
        <w:drawing>
          <wp:inline distT="0" distB="0" distL="0" distR="0" wp14:anchorId="3F2F5ECD" wp14:editId="1754BB16">
            <wp:extent cx="4898003" cy="319099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918292" cy="3204211"/>
                    </a:xfrm>
                    <a:prstGeom prst="rect">
                      <a:avLst/>
                    </a:prstGeom>
                  </pic:spPr>
                </pic:pic>
              </a:graphicData>
            </a:graphic>
          </wp:inline>
        </w:drawing>
      </w:r>
    </w:p>
    <w:p w:rsidR="00CA69E5" w:rsidRDefault="00CA69E5" w:rsidP="00CA69E5">
      <w:pPr>
        <w:pStyle w:val="Heading2"/>
      </w:pPr>
      <w:r w:rsidRPr="00116A0E">
        <w:lastRenderedPageBreak/>
        <w:t>Different kinds of newspaper articles</w:t>
      </w:r>
      <w:r w:rsidR="00EC55EA">
        <w:t xml:space="preserve"> (see </w:t>
      </w:r>
      <w:hyperlink r:id="rId176" w:history="1">
        <w:r w:rsidR="00EC55EA" w:rsidRPr="00102D84">
          <w:rPr>
            <w:rStyle w:val="Hyperlink"/>
          </w:rPr>
          <w:t>www.cnn.com</w:t>
        </w:r>
      </w:hyperlink>
      <w:r w:rsidR="00EC55EA">
        <w:t xml:space="preserve"> )</w:t>
      </w:r>
    </w:p>
    <w:p w:rsidR="00831753" w:rsidRPr="00831753" w:rsidRDefault="00831753" w:rsidP="00831753">
      <w:r>
        <w:rPr>
          <w:noProof/>
        </w:rPr>
        <w:drawing>
          <wp:inline distT="0" distB="0" distL="0" distR="0" wp14:anchorId="01C1ECFC" wp14:editId="3C713937">
            <wp:extent cx="6016625" cy="2238233"/>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b="16829"/>
                    <a:stretch/>
                  </pic:blipFill>
                  <pic:spPr bwMode="auto">
                    <a:xfrm>
                      <a:off x="0" y="0"/>
                      <a:ext cx="6016625" cy="2238233"/>
                    </a:xfrm>
                    <a:prstGeom prst="rect">
                      <a:avLst/>
                    </a:prstGeom>
                    <a:ln>
                      <a:noFill/>
                    </a:ln>
                    <a:extLst>
                      <a:ext uri="{53640926-AAD7-44D8-BBD7-CCE9431645EC}">
                        <a14:shadowObscured xmlns:a14="http://schemas.microsoft.com/office/drawing/2010/main"/>
                      </a:ext>
                    </a:extLst>
                  </pic:spPr>
                </pic:pic>
              </a:graphicData>
            </a:graphic>
          </wp:inline>
        </w:drawing>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Local, national, or international news</w:t>
            </w:r>
            <w:r w:rsidR="00202342">
              <w:rPr>
                <w:rFonts w:ascii="Times New Roman" w:eastAsia="Times New Roman" w:hAnsi="Times New Roman" w:cs="Times New Roman"/>
                <w:b/>
                <w:bCs/>
                <w:sz w:val="24"/>
                <w:szCs w:val="24"/>
              </w:rPr>
              <w:t xml:space="preserve">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News articles should be objective and backed up by facts.</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831753">
              <w:rPr>
                <w:rFonts w:ascii="Times New Roman" w:eastAsia="Times New Roman" w:hAnsi="Times New Roman" w:cs="Times New Roman"/>
                <w:b/>
                <w:bCs/>
                <w:sz w:val="24"/>
                <w:szCs w:val="24"/>
                <w:highlight w:val="yellow"/>
                <w:u w:val="single"/>
              </w:rPr>
              <w:t>Feature</w:t>
            </w:r>
            <w:r w:rsidRPr="00831753">
              <w:rPr>
                <w:rFonts w:ascii="Times New Roman" w:eastAsia="Times New Roman" w:hAnsi="Times New Roman" w:cs="Times New Roman"/>
                <w:b/>
                <w:bCs/>
                <w:sz w:val="24"/>
                <w:szCs w:val="24"/>
                <w:highlight w:val="yellow"/>
              </w:rPr>
              <w:t xml:space="preserve"> article</w:t>
            </w:r>
            <w:r w:rsidR="00831753" w:rsidRPr="00831753">
              <w:rPr>
                <w:rFonts w:ascii="Times New Roman" w:eastAsia="Times New Roman" w:hAnsi="Times New Roman" w:cs="Times New Roman"/>
                <w:b/>
                <w:bCs/>
                <w:sz w:val="24"/>
                <w:szCs w:val="24"/>
                <w:highlight w:val="yellow"/>
              </w:rPr>
              <w:t xml:space="preserve"> = “soft” news</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Features are also known as 'soft' news. This might be an article about a local celebrity or upcoming event.</w:t>
            </w:r>
            <w:r w:rsidR="00202342">
              <w:rPr>
                <w:rFonts w:ascii="Times New Roman" w:eastAsia="Times New Roman" w:hAnsi="Times New Roman" w:cs="Times New Roman"/>
                <w:sz w:val="24"/>
                <w:szCs w:val="24"/>
              </w:rPr>
              <w:t xml:space="preserve"> =&gt; tabloid V.S. broadsheet</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Editorial</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 subjective essay that appears on a specific page and expresses the opinion of a newspaper or its publisher.</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Column</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An article written by the same person on a regular basis. A column could cover almost any topic. A column is not considered to be a news story.</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Sport</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An article devoted to sports, the players and the results of games.</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b/>
                <w:bCs/>
                <w:sz w:val="24"/>
                <w:szCs w:val="24"/>
              </w:rPr>
              <w:t>Review</w:t>
            </w:r>
          </w:p>
        </w:tc>
      </w:tr>
      <w:tr w:rsidR="00A6743A" w:rsidRPr="00116A0E" w:rsidTr="00A6743A">
        <w:trPr>
          <w:tblCellSpacing w:w="7" w:type="dxa"/>
        </w:trPr>
        <w:tc>
          <w:tcPr>
            <w:tcW w:w="0" w:type="auto"/>
            <w:vAlign w:val="center"/>
            <w:hideMark/>
          </w:tcPr>
          <w:p w:rsidR="00A6743A" w:rsidRPr="00116A0E" w:rsidRDefault="00A6743A" w:rsidP="00A6743A">
            <w:pPr>
              <w:spacing w:after="0"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A critic reviews a movie, play, concert or other performing art.</w:t>
            </w:r>
          </w:p>
          <w:p w:rsidR="003F0879" w:rsidRDefault="003F0879" w:rsidP="00A6743A">
            <w:pPr>
              <w:spacing w:after="0" w:line="240" w:lineRule="auto"/>
              <w:rPr>
                <w:rFonts w:ascii="Times New Roman" w:eastAsia="Times New Roman" w:hAnsi="Times New Roman" w:cs="Times New Roman"/>
                <w:sz w:val="24"/>
                <w:szCs w:val="24"/>
              </w:rPr>
            </w:pPr>
          </w:p>
          <w:p w:rsidR="00831753" w:rsidRPr="00116A0E" w:rsidRDefault="00831753" w:rsidP="00A6743A">
            <w:pPr>
              <w:spacing w:after="0" w:line="240" w:lineRule="auto"/>
              <w:rPr>
                <w:rFonts w:ascii="Times New Roman" w:eastAsia="Times New Roman" w:hAnsi="Times New Roman" w:cs="Times New Roman"/>
                <w:sz w:val="24"/>
                <w:szCs w:val="24"/>
              </w:rPr>
            </w:pPr>
          </w:p>
        </w:tc>
      </w:tr>
    </w:tbl>
    <w:p w:rsidR="003F0879" w:rsidRPr="00116A0E" w:rsidRDefault="003F0879" w:rsidP="009D68E1"/>
    <w:p w:rsidR="00BD3DEB" w:rsidRPr="00116A0E" w:rsidRDefault="00FE7BBD" w:rsidP="00FE7BBD">
      <w:pPr>
        <w:pStyle w:val="Heading2"/>
      </w:pPr>
      <w:r w:rsidRPr="00116A0E">
        <w:rPr>
          <w:rFonts w:hint="eastAsia"/>
        </w:rPr>
        <w:t>Reading a newspaper</w:t>
      </w:r>
    </w:p>
    <w:p w:rsidR="00FE7BBD" w:rsidRDefault="00321C73" w:rsidP="00FE7BBD">
      <w:pPr>
        <w:spacing w:after="0" w:line="240" w:lineRule="auto"/>
        <w:rPr>
          <w:rFonts w:ascii="Times New Roman" w:eastAsia="Times New Roman" w:hAnsi="Times New Roman" w:cs="Times New Roman"/>
          <w:sz w:val="24"/>
          <w:szCs w:val="24"/>
        </w:rPr>
      </w:pPr>
      <w:r w:rsidRPr="00321C73">
        <w:rPr>
          <w:rFonts w:ascii="Times New Roman" w:eastAsia="Times New Roman" w:hAnsi="Times New Roman" w:cs="Times New Roman"/>
          <w:b/>
          <w:sz w:val="24"/>
          <w:szCs w:val="24"/>
          <w:highlight w:val="yellow"/>
        </w:rPr>
        <w:t>[</w:t>
      </w:r>
      <w:r w:rsidRPr="00B53439">
        <w:rPr>
          <w:rFonts w:ascii="Times New Roman" w:eastAsia="Times New Roman" w:hAnsi="Times New Roman" w:cs="Times New Roman"/>
          <w:b/>
          <w:sz w:val="24"/>
          <w:szCs w:val="24"/>
          <w:highlight w:val="yellow"/>
        </w:rPr>
        <w:t>headline</w:t>
      </w:r>
      <w:r>
        <w:rPr>
          <w:rFonts w:ascii="Times New Roman" w:eastAsia="Times New Roman" w:hAnsi="Times New Roman" w:cs="Times New Roman"/>
          <w:b/>
          <w:sz w:val="24"/>
          <w:szCs w:val="24"/>
          <w:highlight w:val="yellow"/>
        </w:rPr>
        <w:t>: short and eye-</w:t>
      </w:r>
      <w:proofErr w:type="gramStart"/>
      <w:r>
        <w:rPr>
          <w:rFonts w:ascii="Times New Roman" w:eastAsia="Times New Roman" w:hAnsi="Times New Roman" w:cs="Times New Roman"/>
          <w:b/>
          <w:sz w:val="24"/>
          <w:szCs w:val="24"/>
          <w:highlight w:val="yellow"/>
        </w:rPr>
        <w:t xml:space="preserve">catching </w:t>
      </w:r>
      <w:r w:rsidRPr="00321C73">
        <w:rPr>
          <w:rFonts w:ascii="Times New Roman" w:eastAsia="Times New Roman" w:hAnsi="Times New Roman" w:cs="Times New Roman"/>
          <w:b/>
          <w:sz w:val="24"/>
          <w:szCs w:val="24"/>
          <w:highlight w:val="yellow"/>
        </w:rPr>
        <w:t>]</w:t>
      </w:r>
      <w:proofErr w:type="gramEnd"/>
      <w:r>
        <w:rPr>
          <w:rFonts w:ascii="Times New Roman" w:eastAsia="Times New Roman" w:hAnsi="Times New Roman" w:cs="Times New Roman"/>
          <w:sz w:val="24"/>
          <w:szCs w:val="24"/>
        </w:rPr>
        <w:t xml:space="preserve"> </w:t>
      </w:r>
      <w:r w:rsidR="00FE7BBD" w:rsidRPr="00116A0E">
        <w:rPr>
          <w:rFonts w:ascii="Times New Roman" w:eastAsia="Times New Roman" w:hAnsi="Times New Roman" w:cs="Times New Roman"/>
          <w:sz w:val="24"/>
          <w:szCs w:val="24"/>
        </w:rPr>
        <w:t xml:space="preserve">Sinkhole Swallows Car </w:t>
      </w:r>
      <w:r w:rsidR="00B53439">
        <w:rPr>
          <w:rFonts w:ascii="Times New Roman" w:eastAsia="Times New Roman" w:hAnsi="Times New Roman" w:cs="Times New Roman"/>
          <w:sz w:val="24"/>
          <w:szCs w:val="24"/>
        </w:rPr>
        <w:t xml:space="preserve">         </w:t>
      </w:r>
    </w:p>
    <w:p w:rsidR="00321C73" w:rsidRPr="00116A0E" w:rsidRDefault="00321C73" w:rsidP="00FE7BBD">
      <w:pPr>
        <w:spacing w:after="0" w:line="240" w:lineRule="auto"/>
        <w:rPr>
          <w:rFonts w:ascii="Times New Roman" w:eastAsia="Times New Roman" w:hAnsi="Times New Roman" w:cs="Times New Roman"/>
          <w:sz w:val="24"/>
          <w:szCs w:val="24"/>
        </w:rPr>
      </w:pPr>
    </w:p>
    <w:p w:rsidR="00FE7BBD" w:rsidRDefault="00321C73" w:rsidP="00FB18CA">
      <w:pPr>
        <w:spacing w:after="0" w:line="240" w:lineRule="auto"/>
        <w:rPr>
          <w:rFonts w:ascii="Times New Roman" w:eastAsia="Times New Roman" w:hAnsi="Times New Roman" w:cs="Times New Roman"/>
          <w:iCs/>
          <w:sz w:val="24"/>
          <w:szCs w:val="24"/>
        </w:rPr>
      </w:pPr>
      <w:r w:rsidRPr="00321C73">
        <w:rPr>
          <w:rFonts w:ascii="Times New Roman" w:eastAsia="Times New Roman" w:hAnsi="Times New Roman" w:cs="Times New Roman"/>
          <w:b/>
          <w:sz w:val="24"/>
          <w:szCs w:val="24"/>
          <w:highlight w:val="yellow"/>
        </w:rPr>
        <w:t>[</w:t>
      </w:r>
      <w:r w:rsidRPr="00FB18CA">
        <w:rPr>
          <w:rFonts w:ascii="Times New Roman" w:eastAsia="Times New Roman" w:hAnsi="Times New Roman" w:cs="Times New Roman"/>
          <w:b/>
          <w:sz w:val="24"/>
          <w:szCs w:val="24"/>
          <w:highlight w:val="yellow"/>
        </w:rPr>
        <w:t>subhead</w:t>
      </w:r>
      <w:r w:rsidRPr="00321C73">
        <w:rPr>
          <w:rFonts w:ascii="Times New Roman" w:eastAsia="Times New Roman" w:hAnsi="Times New Roman" w:cs="Times New Roman"/>
          <w:b/>
          <w:sz w:val="24"/>
          <w:szCs w:val="24"/>
          <w:highlight w:val="yellow"/>
        </w:rPr>
        <w:t>]</w:t>
      </w:r>
      <w:r>
        <w:rPr>
          <w:rFonts w:ascii="Times New Roman" w:eastAsia="Times New Roman" w:hAnsi="Times New Roman" w:cs="Times New Roman"/>
          <w:iCs/>
          <w:sz w:val="24"/>
          <w:szCs w:val="24"/>
        </w:rPr>
        <w:t xml:space="preserve"> </w:t>
      </w:r>
      <w:r w:rsidR="00FE7BBD" w:rsidRPr="00116A0E">
        <w:rPr>
          <w:rFonts w:ascii="Times New Roman" w:eastAsia="Times New Roman" w:hAnsi="Times New Roman" w:cs="Times New Roman"/>
          <w:iCs/>
          <w:sz w:val="24"/>
          <w:szCs w:val="24"/>
        </w:rPr>
        <w:t>Residents claim lack of infrastructure funding has made roads dangerous</w:t>
      </w:r>
      <w:r w:rsidR="00B53439">
        <w:rPr>
          <w:rFonts w:ascii="Times New Roman" w:eastAsia="Times New Roman" w:hAnsi="Times New Roman" w:cs="Times New Roman"/>
          <w:iCs/>
          <w:sz w:val="24"/>
          <w:szCs w:val="24"/>
        </w:rPr>
        <w:t xml:space="preserve">   </w:t>
      </w:r>
    </w:p>
    <w:p w:rsidR="00FB18CA" w:rsidRPr="00116A0E" w:rsidRDefault="00FB18CA" w:rsidP="00FB18CA">
      <w:pPr>
        <w:spacing w:after="0" w:line="240" w:lineRule="auto"/>
        <w:rPr>
          <w:rFonts w:ascii="Times New Roman" w:eastAsia="Times New Roman" w:hAnsi="Times New Roman" w:cs="Times New Roman"/>
          <w:sz w:val="24"/>
          <w:szCs w:val="24"/>
        </w:rPr>
      </w:pPr>
    </w:p>
    <w:p w:rsidR="00FE7BBD" w:rsidRPr="00116A0E" w:rsidRDefault="00321C73" w:rsidP="00FE7BBD">
      <w:pPr>
        <w:spacing w:before="100" w:beforeAutospacing="1" w:after="100" w:afterAutospacing="1" w:line="240" w:lineRule="auto"/>
        <w:rPr>
          <w:rFonts w:ascii="Times New Roman" w:eastAsia="Times New Roman" w:hAnsi="Times New Roman" w:cs="Times New Roman"/>
          <w:sz w:val="24"/>
          <w:szCs w:val="24"/>
        </w:rPr>
      </w:pPr>
      <w:r w:rsidRPr="00321C73">
        <w:rPr>
          <w:rFonts w:ascii="Times New Roman" w:eastAsia="Times New Roman" w:hAnsi="Times New Roman" w:cs="Times New Roman"/>
          <w:b/>
          <w:sz w:val="24"/>
          <w:szCs w:val="24"/>
          <w:highlight w:val="yellow"/>
        </w:rPr>
        <w:lastRenderedPageBreak/>
        <w:t xml:space="preserve">[ leading para: </w:t>
      </w:r>
      <w:proofErr w:type="gramStart"/>
      <w:r w:rsidRPr="00321C73">
        <w:rPr>
          <w:rFonts w:ascii="Times New Roman" w:eastAsia="Times New Roman" w:hAnsi="Times New Roman" w:cs="Times New Roman"/>
          <w:b/>
          <w:sz w:val="24"/>
          <w:szCs w:val="24"/>
          <w:highlight w:val="yellow"/>
        </w:rPr>
        <w:t>5”W</w:t>
      </w:r>
      <w:proofErr w:type="gramEnd"/>
      <w:r w:rsidRPr="00321C73">
        <w:rPr>
          <w:rFonts w:ascii="Times New Roman" w:eastAsia="Times New Roman" w:hAnsi="Times New Roman" w:cs="Times New Roman"/>
          <w:b/>
          <w:sz w:val="24"/>
          <w:szCs w:val="24"/>
          <w:highlight w:val="yellow"/>
        </w:rPr>
        <w:t>” questions ]</w:t>
      </w:r>
      <w:r>
        <w:rPr>
          <w:rFonts w:ascii="Times New Roman" w:eastAsia="Times New Roman" w:hAnsi="Times New Roman" w:cs="Times New Roman"/>
          <w:sz w:val="24"/>
          <w:szCs w:val="24"/>
        </w:rPr>
        <w:t xml:space="preserve"> </w:t>
      </w:r>
      <w:r w:rsidR="00FE7BBD" w:rsidRPr="00116A0E">
        <w:rPr>
          <w:rFonts w:ascii="Times New Roman" w:eastAsia="Times New Roman" w:hAnsi="Times New Roman" w:cs="Times New Roman"/>
          <w:sz w:val="24"/>
          <w:szCs w:val="24"/>
        </w:rPr>
        <w:t xml:space="preserve">The residents of the small town of Marshview, Florida woke yesterday to the news that yet another car has been swallowed by a </w:t>
      </w:r>
      <w:r w:rsidR="00FE7BBD" w:rsidRPr="00116A0E">
        <w:rPr>
          <w:rFonts w:ascii="Times New Roman" w:eastAsia="Times New Roman" w:hAnsi="Times New Roman" w:cs="Times New Roman"/>
          <w:b/>
          <w:sz w:val="24"/>
          <w:szCs w:val="24"/>
          <w:highlight w:val="yellow"/>
        </w:rPr>
        <w:t>sinkhole</w:t>
      </w:r>
      <w:r w:rsidR="00FF3BC2" w:rsidRPr="00116A0E">
        <w:rPr>
          <w:rFonts w:ascii="Times New Roman" w:eastAsia="Times New Roman" w:hAnsi="Times New Roman" w:cs="Times New Roman"/>
          <w:b/>
          <w:sz w:val="24"/>
          <w:szCs w:val="24"/>
          <w:highlight w:val="yellow"/>
        </w:rPr>
        <w:t>/swallow hole</w:t>
      </w:r>
      <w:r w:rsidR="00FE7BBD" w:rsidRPr="00116A0E">
        <w:rPr>
          <w:rFonts w:ascii="Times New Roman" w:eastAsia="Times New Roman" w:hAnsi="Times New Roman" w:cs="Times New Roman"/>
          <w:sz w:val="24"/>
          <w:szCs w:val="24"/>
        </w:rPr>
        <w:t xml:space="preserve"> in their town. This marks the second incident in less than three months. Local resident Sam Byers was driving his car along Elm Boulevard when his front tires got stuck in a hole in the road. He quickly got out of his vehicle and watched in disbelief as his car was swallowed by the </w:t>
      </w:r>
      <w:r w:rsidR="00FF3BC2" w:rsidRPr="00116A0E">
        <w:rPr>
          <w:rFonts w:ascii="Times New Roman" w:eastAsia="Times New Roman" w:hAnsi="Times New Roman" w:cs="Times New Roman"/>
          <w:b/>
          <w:sz w:val="24"/>
          <w:szCs w:val="24"/>
          <w:highlight w:val="yellow"/>
        </w:rPr>
        <w:t>sinkhole/swallow hole</w:t>
      </w:r>
      <w:r w:rsidR="00FF3BC2" w:rsidRPr="00116A0E">
        <w:rPr>
          <w:rFonts w:ascii="Times New Roman" w:eastAsia="Times New Roman" w:hAnsi="Times New Roman" w:cs="Times New Roman"/>
          <w:sz w:val="24"/>
          <w:szCs w:val="24"/>
        </w:rPr>
        <w:t xml:space="preserve"> </w:t>
      </w:r>
      <w:r w:rsidR="00FE7BBD" w:rsidRPr="00116A0E">
        <w:rPr>
          <w:rFonts w:ascii="Times New Roman" w:eastAsia="Times New Roman" w:hAnsi="Times New Roman" w:cs="Times New Roman"/>
          <w:sz w:val="24"/>
          <w:szCs w:val="24"/>
        </w:rPr>
        <w:t>in a matter of minutes. "I just couldn't believe my eyes." he said. "Something's got to be done about this."</w:t>
      </w:r>
    </w:p>
    <w:p w:rsidR="00FE7BBD" w:rsidRPr="00116A0E" w:rsidRDefault="00321C73" w:rsidP="00FE7BBD">
      <w:pPr>
        <w:spacing w:before="100" w:beforeAutospacing="1" w:after="100" w:afterAutospacing="1" w:line="240" w:lineRule="auto"/>
        <w:rPr>
          <w:rFonts w:ascii="Times New Roman" w:eastAsia="Times New Roman" w:hAnsi="Times New Roman" w:cs="Times New Roman"/>
          <w:sz w:val="24"/>
          <w:szCs w:val="24"/>
        </w:rPr>
      </w:pPr>
      <w:r w:rsidRPr="00321C73">
        <w:rPr>
          <w:rFonts w:ascii="Times New Roman" w:eastAsia="Times New Roman" w:hAnsi="Times New Roman" w:cs="Times New Roman"/>
          <w:b/>
          <w:sz w:val="24"/>
          <w:szCs w:val="24"/>
          <w:highlight w:val="yellow"/>
        </w:rPr>
        <w:t>[ body: “inverted pyramid”</w:t>
      </w:r>
      <w:r w:rsidR="008E338C">
        <w:rPr>
          <w:rFonts w:ascii="Times New Roman" w:eastAsia="Times New Roman" w:hAnsi="Times New Roman" w:cs="Times New Roman"/>
          <w:b/>
          <w:sz w:val="24"/>
          <w:szCs w:val="24"/>
          <w:highlight w:val="yellow"/>
        </w:rPr>
        <w:t xml:space="preserve">, </w:t>
      </w:r>
      <w:r w:rsidR="008E338C" w:rsidRPr="008E338C">
        <w:rPr>
          <w:rFonts w:ascii="Times New Roman" w:eastAsia="Times New Roman" w:hAnsi="Times New Roman" w:cs="Times New Roman"/>
          <w:b/>
          <w:sz w:val="24"/>
          <w:szCs w:val="24"/>
          <w:highlight w:val="yellow"/>
        </w:rPr>
        <w:t>in order of importance</w:t>
      </w:r>
      <w:r w:rsidRPr="00321C73">
        <w:rPr>
          <w:rFonts w:ascii="Times New Roman" w:eastAsia="Times New Roman" w:hAnsi="Times New Roman" w:cs="Times New Roman"/>
          <w:b/>
          <w:sz w:val="24"/>
          <w:szCs w:val="24"/>
          <w:highlight w:val="yellow"/>
        </w:rPr>
        <w:t>]</w:t>
      </w:r>
      <w:r>
        <w:rPr>
          <w:rFonts w:ascii="Times New Roman" w:eastAsia="Times New Roman" w:hAnsi="Times New Roman" w:cs="Times New Roman"/>
          <w:sz w:val="24"/>
          <w:szCs w:val="24"/>
        </w:rPr>
        <w:t xml:space="preserve"> </w:t>
      </w:r>
      <w:r w:rsidR="00FE7BBD" w:rsidRPr="00116A0E">
        <w:rPr>
          <w:rFonts w:ascii="Times New Roman" w:eastAsia="Times New Roman" w:hAnsi="Times New Roman" w:cs="Times New Roman"/>
          <w:sz w:val="24"/>
          <w:szCs w:val="24"/>
        </w:rPr>
        <w:t xml:space="preserve">Town mayor Alice Meadows said that the poor condition of town roads was due to a lack of infrastructure spending at the state level. She also said that the town did not have the resources or expertise to deal with these </w:t>
      </w:r>
      <w:r w:rsidR="00FF3BC2" w:rsidRPr="00116A0E">
        <w:rPr>
          <w:rFonts w:ascii="Times New Roman" w:eastAsia="Times New Roman" w:hAnsi="Times New Roman" w:cs="Times New Roman"/>
          <w:b/>
          <w:sz w:val="24"/>
          <w:szCs w:val="24"/>
          <w:highlight w:val="yellow"/>
        </w:rPr>
        <w:t>sinkhole/swallow hole</w:t>
      </w:r>
      <w:r w:rsidR="00FF3BC2" w:rsidRPr="00116A0E">
        <w:rPr>
          <w:rFonts w:ascii="Times New Roman" w:eastAsia="Times New Roman" w:hAnsi="Times New Roman" w:cs="Times New Roman"/>
          <w:sz w:val="24"/>
          <w:szCs w:val="24"/>
        </w:rPr>
        <w:t xml:space="preserve"> </w:t>
      </w:r>
      <w:r w:rsidR="00FE7BBD" w:rsidRPr="00116A0E">
        <w:rPr>
          <w:rFonts w:ascii="Times New Roman" w:eastAsia="Times New Roman" w:hAnsi="Times New Roman" w:cs="Times New Roman"/>
          <w:sz w:val="24"/>
          <w:szCs w:val="24"/>
        </w:rPr>
        <w:t>issues on its own and appealed to the governor of the state for assistance. "So far we've been lucky to not have any serious injuries, but we've got to do something about this dangerous situation before our luck runs out." she said.</w:t>
      </w:r>
    </w:p>
    <w:p w:rsidR="00FE7BBD" w:rsidRPr="00116A0E" w:rsidRDefault="00FE7BBD" w:rsidP="00FE7BBD">
      <w:pPr>
        <w:spacing w:before="100" w:beforeAutospacing="1" w:after="100" w:afterAutospacing="1"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The </w:t>
      </w:r>
      <w:r w:rsidRPr="00116A0E">
        <w:rPr>
          <w:rFonts w:ascii="Times New Roman" w:eastAsia="Times New Roman" w:hAnsi="Times New Roman" w:cs="Times New Roman"/>
          <w:b/>
          <w:sz w:val="24"/>
          <w:szCs w:val="24"/>
          <w:highlight w:val="yellow"/>
        </w:rPr>
        <w:t>inhabitants</w:t>
      </w:r>
      <w:r w:rsidR="00FF3BC2" w:rsidRPr="00116A0E">
        <w:rPr>
          <w:rFonts w:ascii="Times New Roman" w:eastAsia="Times New Roman" w:hAnsi="Times New Roman" w:cs="Times New Roman"/>
          <w:b/>
          <w:sz w:val="24"/>
          <w:szCs w:val="24"/>
          <w:highlight w:val="yellow"/>
        </w:rPr>
        <w:t>/dwellers</w:t>
      </w:r>
      <w:r w:rsidRPr="00116A0E">
        <w:rPr>
          <w:rFonts w:ascii="Times New Roman" w:eastAsia="Times New Roman" w:hAnsi="Times New Roman" w:cs="Times New Roman"/>
          <w:sz w:val="24"/>
          <w:szCs w:val="24"/>
        </w:rPr>
        <w:t xml:space="preserve"> of Marshview have started a letter-writing campaign to the governor and state legislators. They describe the terrible condition of the roads in Marshview, and request funds to make repairs and upgrades. "The worst part is that these people in the capital just voted themselves a raise in salary, but they can't fund basic services like road repairs. It's </w:t>
      </w:r>
      <w:r w:rsidRPr="00116A0E">
        <w:rPr>
          <w:rFonts w:ascii="Times New Roman" w:eastAsia="Times New Roman" w:hAnsi="Times New Roman" w:cs="Times New Roman"/>
          <w:b/>
          <w:sz w:val="24"/>
          <w:szCs w:val="24"/>
          <w:u w:val="single"/>
        </w:rPr>
        <w:t>unethical</w:t>
      </w:r>
      <w:r w:rsidRPr="00116A0E">
        <w:rPr>
          <w:rFonts w:ascii="Times New Roman" w:eastAsia="Times New Roman" w:hAnsi="Times New Roman" w:cs="Times New Roman"/>
          <w:sz w:val="24"/>
          <w:szCs w:val="24"/>
        </w:rPr>
        <w:t>!" explained local resident Kevin Jacobs.</w:t>
      </w:r>
    </w:p>
    <w:p w:rsidR="00FE7BBD" w:rsidRPr="00116A0E" w:rsidRDefault="00FE7BBD" w:rsidP="00FE7BBD">
      <w:pPr>
        <w:spacing w:before="100" w:beforeAutospacing="1" w:after="100" w:afterAutospacing="1" w:line="240" w:lineRule="auto"/>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The mayor has scheduled a town meeting with all </w:t>
      </w:r>
      <w:r w:rsidR="00FF3BC2" w:rsidRPr="00116A0E">
        <w:rPr>
          <w:rFonts w:ascii="Times New Roman" w:eastAsia="Times New Roman" w:hAnsi="Times New Roman" w:cs="Times New Roman"/>
          <w:b/>
          <w:sz w:val="24"/>
          <w:szCs w:val="24"/>
          <w:highlight w:val="yellow"/>
        </w:rPr>
        <w:t>inhabitants/dwellers</w:t>
      </w:r>
      <w:r w:rsidR="00FF3BC2" w:rsidRPr="00116A0E">
        <w:rPr>
          <w:rFonts w:ascii="Times New Roman" w:eastAsia="Times New Roman" w:hAnsi="Times New Roman" w:cs="Times New Roman"/>
          <w:sz w:val="24"/>
          <w:szCs w:val="24"/>
        </w:rPr>
        <w:t xml:space="preserve"> </w:t>
      </w:r>
      <w:r w:rsidRPr="00116A0E">
        <w:rPr>
          <w:rFonts w:ascii="Times New Roman" w:eastAsia="Times New Roman" w:hAnsi="Times New Roman" w:cs="Times New Roman"/>
          <w:sz w:val="24"/>
          <w:szCs w:val="24"/>
        </w:rPr>
        <w:t>tomorrow evening at Grace Church to discuss the situation. After a brief presentation from the mayor, the floor will be open for questions and comments.</w:t>
      </w:r>
    </w:p>
    <w:p w:rsidR="00BD3DEB" w:rsidRDefault="00AB48B5" w:rsidP="005A6F08">
      <w:pPr>
        <w:pStyle w:val="Heading2"/>
        <w:rPr>
          <w:lang w:val="en-US"/>
        </w:rPr>
      </w:pPr>
      <w:r w:rsidRPr="00116A0E">
        <w:rPr>
          <w:lang w:val="en-US"/>
        </w:rPr>
        <w:t>4</w:t>
      </w:r>
      <w:r w:rsidRPr="00116A0E">
        <w:rPr>
          <w:vertAlign w:val="superscript"/>
          <w:lang w:val="en-US"/>
        </w:rPr>
        <w:t>th</w:t>
      </w:r>
      <w:r w:rsidR="005A6F08" w:rsidRPr="00116A0E">
        <w:rPr>
          <w:lang w:val="en-US"/>
        </w:rPr>
        <w:t xml:space="preserve"> row) Write a newspaper article</w:t>
      </w:r>
    </w:p>
    <w:tbl>
      <w:tblPr>
        <w:tblStyle w:val="TableGrid"/>
        <w:tblW w:w="10207" w:type="dxa"/>
        <w:tblInd w:w="-431" w:type="dxa"/>
        <w:tblLook w:val="04A0" w:firstRow="1" w:lastRow="0" w:firstColumn="1" w:lastColumn="0" w:noHBand="0" w:noVBand="1"/>
      </w:tblPr>
      <w:tblGrid>
        <w:gridCol w:w="2243"/>
        <w:gridCol w:w="7964"/>
      </w:tblGrid>
      <w:tr w:rsidR="00383AA3" w:rsidTr="002419A5">
        <w:tc>
          <w:tcPr>
            <w:tcW w:w="1560" w:type="dxa"/>
          </w:tcPr>
          <w:p w:rsidR="00383AA3" w:rsidRDefault="00383AA3" w:rsidP="00383AA3">
            <w:pPr>
              <w:rPr>
                <w:rFonts w:ascii="Times New Roman" w:eastAsia="Times New Roman" w:hAnsi="Times New Roman" w:cs="Times New Roman"/>
                <w:b/>
                <w:bCs/>
                <w:sz w:val="24"/>
                <w:szCs w:val="24"/>
              </w:rPr>
            </w:pPr>
            <w:r w:rsidRPr="00116A0E">
              <w:rPr>
                <w:rFonts w:ascii="Times New Roman" w:eastAsia="Times New Roman" w:hAnsi="Times New Roman" w:cs="Times New Roman"/>
                <w:b/>
                <w:bCs/>
                <w:sz w:val="24"/>
                <w:szCs w:val="24"/>
              </w:rPr>
              <w:t>Headline</w:t>
            </w:r>
          </w:p>
          <w:p w:rsidR="00383AA3" w:rsidRDefault="00383AA3" w:rsidP="00383AA3">
            <w:pPr>
              <w:rPr>
                <w:lang w:val="en-US"/>
              </w:rPr>
            </w:pPr>
          </w:p>
        </w:tc>
        <w:tc>
          <w:tcPr>
            <w:tcW w:w="8647" w:type="dxa"/>
          </w:tcPr>
          <w:p w:rsidR="00383AA3" w:rsidRDefault="00383AA3" w:rsidP="00383AA3">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This is the main point of a story, usually fewer than 10 words, written in an </w:t>
            </w:r>
            <w:r w:rsidRPr="00463082">
              <w:rPr>
                <w:rFonts w:ascii="Times New Roman" w:eastAsia="Times New Roman" w:hAnsi="Times New Roman" w:cs="Times New Roman"/>
                <w:b/>
                <w:sz w:val="24"/>
                <w:szCs w:val="24"/>
                <w:highlight w:val="yellow"/>
              </w:rPr>
              <w:t>eye-catching style</w:t>
            </w:r>
            <w:r w:rsidRPr="00116A0E">
              <w:rPr>
                <w:rFonts w:ascii="Times New Roman" w:eastAsia="Times New Roman" w:hAnsi="Times New Roman" w:cs="Times New Roman"/>
                <w:sz w:val="24"/>
                <w:szCs w:val="24"/>
              </w:rPr>
              <w:t xml:space="preserve"> to </w:t>
            </w:r>
            <w:r w:rsidRPr="00463082">
              <w:rPr>
                <w:rFonts w:ascii="Times New Roman" w:eastAsia="Times New Roman" w:hAnsi="Times New Roman" w:cs="Times New Roman"/>
                <w:b/>
                <w:sz w:val="24"/>
                <w:szCs w:val="24"/>
                <w:highlight w:val="yellow"/>
                <w:u w:val="single"/>
              </w:rPr>
              <w:t>grab readers' attention</w:t>
            </w:r>
            <w:r w:rsidRPr="00116A0E">
              <w:rPr>
                <w:rFonts w:ascii="Times New Roman" w:eastAsia="Times New Roman" w:hAnsi="Times New Roman" w:cs="Times New Roman"/>
                <w:sz w:val="24"/>
                <w:szCs w:val="24"/>
              </w:rPr>
              <w:t xml:space="preserve"> and make them want to read the whole article. </w:t>
            </w:r>
          </w:p>
          <w:p w:rsidR="00383AA3" w:rsidRDefault="00383AA3" w:rsidP="00383AA3">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Note that headlines often are written </w:t>
            </w:r>
            <w:r w:rsidRPr="00463082">
              <w:rPr>
                <w:rFonts w:ascii="Times New Roman" w:eastAsia="Times New Roman" w:hAnsi="Times New Roman" w:cs="Times New Roman"/>
                <w:b/>
                <w:sz w:val="24"/>
                <w:szCs w:val="24"/>
                <w:highlight w:val="yellow"/>
              </w:rPr>
              <w:t>in truncated English</w:t>
            </w:r>
            <w:r w:rsidRPr="00116A0E">
              <w:rPr>
                <w:rFonts w:ascii="Times New Roman" w:eastAsia="Times New Roman" w:hAnsi="Times New Roman" w:cs="Times New Roman"/>
                <w:sz w:val="24"/>
                <w:szCs w:val="24"/>
              </w:rPr>
              <w:t>.</w:t>
            </w:r>
          </w:p>
          <w:p w:rsidR="00B64E4B" w:rsidRDefault="00B64E4B" w:rsidP="00383AA3">
            <w:pPr>
              <w:rPr>
                <w:lang w:val="en-US"/>
              </w:rPr>
            </w:pPr>
          </w:p>
        </w:tc>
      </w:tr>
      <w:tr w:rsidR="00383AA3" w:rsidTr="002419A5">
        <w:tc>
          <w:tcPr>
            <w:tcW w:w="1560" w:type="dxa"/>
          </w:tcPr>
          <w:p w:rsidR="00383AA3" w:rsidRDefault="00383AA3" w:rsidP="00383AA3">
            <w:pPr>
              <w:rPr>
                <w:lang w:val="en-US"/>
              </w:rPr>
            </w:pPr>
            <w:r w:rsidRPr="00116A0E">
              <w:rPr>
                <w:rFonts w:ascii="Times New Roman" w:eastAsia="Times New Roman" w:hAnsi="Times New Roman" w:cs="Times New Roman"/>
                <w:b/>
                <w:bCs/>
                <w:sz w:val="24"/>
                <w:szCs w:val="24"/>
              </w:rPr>
              <w:t>Subhead</w:t>
            </w:r>
            <w:r w:rsidR="002419A5">
              <w:rPr>
                <w:rFonts w:ascii="Times New Roman" w:eastAsia="Times New Roman" w:hAnsi="Times New Roman" w:cs="Times New Roman"/>
                <w:b/>
                <w:bCs/>
                <w:sz w:val="24"/>
                <w:szCs w:val="24"/>
              </w:rPr>
              <w:t>(shortdesc)</w:t>
            </w:r>
          </w:p>
        </w:tc>
        <w:tc>
          <w:tcPr>
            <w:tcW w:w="8647" w:type="dxa"/>
          </w:tcPr>
          <w:p w:rsidR="00383AA3" w:rsidRDefault="00383AA3" w:rsidP="00383AA3">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This is a short phrase or sentence, which explains or expands on the headline.</w:t>
            </w:r>
          </w:p>
          <w:p w:rsidR="00B64E4B" w:rsidRDefault="00B64E4B" w:rsidP="00383AA3">
            <w:pPr>
              <w:rPr>
                <w:lang w:val="en-US"/>
              </w:rPr>
            </w:pPr>
          </w:p>
        </w:tc>
      </w:tr>
      <w:tr w:rsidR="00383AA3" w:rsidTr="002419A5">
        <w:tc>
          <w:tcPr>
            <w:tcW w:w="1560" w:type="dxa"/>
          </w:tcPr>
          <w:p w:rsidR="00383AA3" w:rsidRDefault="00383AA3" w:rsidP="00383AA3">
            <w:pPr>
              <w:rPr>
                <w:lang w:val="en-US"/>
              </w:rPr>
            </w:pPr>
            <w:r w:rsidRPr="00116A0E">
              <w:rPr>
                <w:rFonts w:ascii="Times New Roman" w:eastAsia="Times New Roman" w:hAnsi="Times New Roman" w:cs="Times New Roman"/>
                <w:b/>
                <w:bCs/>
                <w:sz w:val="24"/>
                <w:szCs w:val="24"/>
              </w:rPr>
              <w:t>Lead paragraph</w:t>
            </w:r>
            <w:r>
              <w:rPr>
                <w:rFonts w:ascii="Times New Roman" w:eastAsia="Times New Roman" w:hAnsi="Times New Roman" w:cs="Times New Roman"/>
                <w:b/>
                <w:bCs/>
                <w:sz w:val="24"/>
                <w:szCs w:val="24"/>
              </w:rPr>
              <w:t xml:space="preserve"> </w:t>
            </w:r>
          </w:p>
        </w:tc>
        <w:tc>
          <w:tcPr>
            <w:tcW w:w="8647" w:type="dxa"/>
          </w:tcPr>
          <w:p w:rsidR="00383AA3" w:rsidRDefault="00383AA3" w:rsidP="00383AA3">
            <w:pPr>
              <w:rPr>
                <w:rFonts w:ascii="Times New Roman" w:eastAsia="Times New Roman" w:hAnsi="Times New Roman" w:cs="Times New Roman"/>
                <w:sz w:val="24"/>
                <w:szCs w:val="24"/>
              </w:rPr>
            </w:pPr>
            <w:r w:rsidRPr="00116A0E">
              <w:rPr>
                <w:rFonts w:ascii="Times New Roman" w:eastAsia="Times New Roman" w:hAnsi="Times New Roman" w:cs="Times New Roman"/>
                <w:sz w:val="24"/>
                <w:szCs w:val="24"/>
              </w:rPr>
              <w:t xml:space="preserve">Summarizes </w:t>
            </w:r>
            <w:r w:rsidRPr="00EE2C46">
              <w:rPr>
                <w:rFonts w:ascii="Times New Roman" w:eastAsia="Times New Roman" w:hAnsi="Times New Roman" w:cs="Times New Roman"/>
                <w:b/>
                <w:sz w:val="24"/>
                <w:szCs w:val="24"/>
              </w:rPr>
              <w:t>the key elements</w:t>
            </w:r>
            <w:r w:rsidRPr="00116A0E">
              <w:rPr>
                <w:rFonts w:ascii="Times New Roman" w:eastAsia="Times New Roman" w:hAnsi="Times New Roman" w:cs="Times New Roman"/>
                <w:sz w:val="24"/>
                <w:szCs w:val="24"/>
              </w:rPr>
              <w:t xml:space="preserve"> of the article. Journalists aim to </w:t>
            </w:r>
            <w:r w:rsidRPr="005A079C">
              <w:rPr>
                <w:rFonts w:ascii="Times New Roman" w:eastAsia="Times New Roman" w:hAnsi="Times New Roman" w:cs="Times New Roman"/>
                <w:sz w:val="24"/>
                <w:szCs w:val="24"/>
                <w:highlight w:val="yellow"/>
              </w:rPr>
              <w:t xml:space="preserve">answer the five </w:t>
            </w:r>
            <w:r w:rsidRPr="005A079C">
              <w:rPr>
                <w:rFonts w:ascii="Times New Roman" w:eastAsia="Times New Roman" w:hAnsi="Times New Roman" w:cs="Times New Roman"/>
                <w:b/>
                <w:bCs/>
                <w:sz w:val="24"/>
                <w:szCs w:val="24"/>
                <w:highlight w:val="yellow"/>
              </w:rPr>
              <w:t>W</w:t>
            </w:r>
            <w:r w:rsidRPr="005A079C">
              <w:rPr>
                <w:rFonts w:ascii="Times New Roman" w:eastAsia="Times New Roman" w:hAnsi="Times New Roman" w:cs="Times New Roman"/>
                <w:sz w:val="24"/>
                <w:szCs w:val="24"/>
                <w:highlight w:val="yellow"/>
              </w:rPr>
              <w:t xml:space="preserve"> questions. </w:t>
            </w:r>
            <w:r w:rsidRPr="005A079C">
              <w:rPr>
                <w:rFonts w:ascii="Times New Roman" w:eastAsia="Times New Roman" w:hAnsi="Times New Roman" w:cs="Times New Roman"/>
                <w:b/>
                <w:bCs/>
                <w:sz w:val="24"/>
                <w:szCs w:val="24"/>
                <w:highlight w:val="yellow"/>
              </w:rPr>
              <w:t>Who</w:t>
            </w:r>
            <w:r w:rsidRPr="005A079C">
              <w:rPr>
                <w:rFonts w:ascii="Times New Roman" w:eastAsia="Times New Roman" w:hAnsi="Times New Roman" w:cs="Times New Roman"/>
                <w:sz w:val="24"/>
                <w:szCs w:val="24"/>
                <w:highlight w:val="yellow"/>
              </w:rPr>
              <w:t xml:space="preserve"> is the story about? </w:t>
            </w:r>
            <w:r w:rsidRPr="005A079C">
              <w:rPr>
                <w:rFonts w:ascii="Times New Roman" w:eastAsia="Times New Roman" w:hAnsi="Times New Roman" w:cs="Times New Roman"/>
                <w:b/>
                <w:bCs/>
                <w:sz w:val="24"/>
                <w:szCs w:val="24"/>
                <w:highlight w:val="yellow"/>
              </w:rPr>
              <w:t>What</w:t>
            </w:r>
            <w:r w:rsidRPr="005A079C">
              <w:rPr>
                <w:rFonts w:ascii="Times New Roman" w:eastAsia="Times New Roman" w:hAnsi="Times New Roman" w:cs="Times New Roman"/>
                <w:sz w:val="24"/>
                <w:szCs w:val="24"/>
                <w:highlight w:val="yellow"/>
              </w:rPr>
              <w:t xml:space="preserve"> happened? </w:t>
            </w:r>
            <w:r w:rsidRPr="005A079C">
              <w:rPr>
                <w:rFonts w:ascii="Times New Roman" w:eastAsia="Times New Roman" w:hAnsi="Times New Roman" w:cs="Times New Roman"/>
                <w:b/>
                <w:bCs/>
                <w:sz w:val="24"/>
                <w:szCs w:val="24"/>
                <w:highlight w:val="yellow"/>
              </w:rPr>
              <w:t>When</w:t>
            </w:r>
            <w:r w:rsidRPr="005A079C">
              <w:rPr>
                <w:rFonts w:ascii="Times New Roman" w:eastAsia="Times New Roman" w:hAnsi="Times New Roman" w:cs="Times New Roman"/>
                <w:sz w:val="24"/>
                <w:szCs w:val="24"/>
                <w:highlight w:val="yellow"/>
              </w:rPr>
              <w:t xml:space="preserve"> did it happen? </w:t>
            </w:r>
            <w:r w:rsidRPr="005A079C">
              <w:rPr>
                <w:rFonts w:ascii="Times New Roman" w:eastAsia="Times New Roman" w:hAnsi="Times New Roman" w:cs="Times New Roman"/>
                <w:b/>
                <w:bCs/>
                <w:sz w:val="24"/>
                <w:szCs w:val="24"/>
                <w:highlight w:val="yellow"/>
              </w:rPr>
              <w:t>Where</w:t>
            </w:r>
            <w:r w:rsidRPr="005A079C">
              <w:rPr>
                <w:rFonts w:ascii="Times New Roman" w:eastAsia="Times New Roman" w:hAnsi="Times New Roman" w:cs="Times New Roman"/>
                <w:sz w:val="24"/>
                <w:szCs w:val="24"/>
                <w:highlight w:val="yellow"/>
              </w:rPr>
              <w:t xml:space="preserve"> did it happen? </w:t>
            </w:r>
            <w:r w:rsidRPr="005A079C">
              <w:rPr>
                <w:rFonts w:ascii="Times New Roman" w:eastAsia="Times New Roman" w:hAnsi="Times New Roman" w:cs="Times New Roman"/>
                <w:b/>
                <w:bCs/>
                <w:sz w:val="24"/>
                <w:szCs w:val="24"/>
                <w:highlight w:val="yellow"/>
              </w:rPr>
              <w:t>Why</w:t>
            </w:r>
            <w:r w:rsidRPr="005A079C">
              <w:rPr>
                <w:rFonts w:ascii="Times New Roman" w:eastAsia="Times New Roman" w:hAnsi="Times New Roman" w:cs="Times New Roman"/>
                <w:sz w:val="24"/>
                <w:szCs w:val="24"/>
                <w:highlight w:val="yellow"/>
              </w:rPr>
              <w:t xml:space="preserve"> did it happen?</w:t>
            </w:r>
          </w:p>
          <w:p w:rsidR="00B64E4B" w:rsidRDefault="00B64E4B" w:rsidP="00383AA3">
            <w:pPr>
              <w:rPr>
                <w:lang w:val="en-US"/>
              </w:rPr>
            </w:pPr>
          </w:p>
        </w:tc>
      </w:tr>
      <w:tr w:rsidR="00383AA3" w:rsidTr="002419A5">
        <w:tc>
          <w:tcPr>
            <w:tcW w:w="1560" w:type="dxa"/>
          </w:tcPr>
          <w:p w:rsidR="00383AA3" w:rsidRDefault="00383AA3" w:rsidP="00383AA3">
            <w:pPr>
              <w:rPr>
                <w:lang w:val="en-US"/>
              </w:rPr>
            </w:pPr>
            <w:r w:rsidRPr="00116A0E">
              <w:rPr>
                <w:rFonts w:ascii="Times New Roman" w:eastAsia="Times New Roman" w:hAnsi="Times New Roman" w:cs="Times New Roman"/>
                <w:b/>
                <w:bCs/>
                <w:sz w:val="24"/>
                <w:szCs w:val="24"/>
              </w:rPr>
              <w:t>Body</w:t>
            </w:r>
          </w:p>
        </w:tc>
        <w:tc>
          <w:tcPr>
            <w:tcW w:w="8647" w:type="dxa"/>
          </w:tcPr>
          <w:p w:rsidR="00383AA3" w:rsidRDefault="00383AA3" w:rsidP="00383AA3">
            <w:pPr>
              <w:rPr>
                <w:lang w:val="en-US"/>
              </w:rPr>
            </w:pPr>
            <w:r w:rsidRPr="005A079C">
              <w:rPr>
                <w:rFonts w:ascii="Times New Roman" w:eastAsia="Times New Roman" w:hAnsi="Times New Roman" w:cs="Times New Roman"/>
                <w:sz w:val="24"/>
                <w:szCs w:val="24"/>
              </w:rPr>
              <w:t xml:space="preserve">The remainder of the article follows what is sometimes known as </w:t>
            </w:r>
            <w:r w:rsidRPr="005A079C">
              <w:rPr>
                <w:rFonts w:ascii="Times New Roman" w:eastAsia="Times New Roman" w:hAnsi="Times New Roman" w:cs="Times New Roman"/>
                <w:b/>
                <w:sz w:val="24"/>
                <w:szCs w:val="24"/>
                <w:u w:val="single"/>
              </w:rPr>
              <w:t>the 'inverted pyramid' structure</w:t>
            </w:r>
            <w:r w:rsidRPr="005A079C">
              <w:rPr>
                <w:rFonts w:ascii="Times New Roman" w:eastAsia="Times New Roman" w:hAnsi="Times New Roman" w:cs="Times New Roman"/>
                <w:sz w:val="24"/>
                <w:szCs w:val="24"/>
              </w:rPr>
              <w:t>. The elements of the story are covered in order of importance, starting with the most important and finishing with the least important.</w:t>
            </w:r>
          </w:p>
        </w:tc>
      </w:tr>
    </w:tbl>
    <w:p w:rsidR="00383AA3" w:rsidRPr="00383AA3" w:rsidRDefault="00383AA3" w:rsidP="00383AA3"/>
    <w:p w:rsidR="004F7029" w:rsidRPr="004F7029" w:rsidRDefault="004F7029" w:rsidP="004F7029">
      <w:pPr>
        <w:pStyle w:val="Heading2"/>
        <w:rPr>
          <w:lang w:val="en-US"/>
        </w:rPr>
      </w:pPr>
      <w:r>
        <w:rPr>
          <w:lang w:val="en-US"/>
        </w:rPr>
        <w:t>Sample</w:t>
      </w:r>
    </w:p>
    <w:p w:rsidR="00047E8B" w:rsidRDefault="009D7DE5" w:rsidP="00047E8B">
      <w:pPr>
        <w:rPr>
          <w:lang w:val="en-US"/>
        </w:rPr>
      </w:pPr>
      <w:r w:rsidRPr="00047E8B">
        <w:rPr>
          <w:b/>
          <w:highlight w:val="yellow"/>
          <w:lang w:val="en-US"/>
        </w:rPr>
        <w:t>[headline</w:t>
      </w:r>
      <w:r>
        <w:rPr>
          <w:b/>
          <w:highlight w:val="yellow"/>
          <w:lang w:val="en-US"/>
        </w:rPr>
        <w:t>: short &lt; 10 words, eye-catching</w:t>
      </w:r>
      <w:r w:rsidRPr="00047E8B">
        <w:rPr>
          <w:b/>
          <w:highlight w:val="yellow"/>
          <w:lang w:val="en-US"/>
        </w:rPr>
        <w:t>]</w:t>
      </w:r>
      <w:r w:rsidRPr="00047E8B">
        <w:rPr>
          <w:b/>
          <w:lang w:val="en-US"/>
        </w:rPr>
        <w:t xml:space="preserve"> </w:t>
      </w:r>
      <w:r w:rsidR="00047E8B">
        <w:rPr>
          <w:lang w:val="en-US"/>
        </w:rPr>
        <w:t xml:space="preserve">Senator Accused of Taking Bribes  </w:t>
      </w:r>
      <w:r w:rsidR="00047E8B" w:rsidRPr="00047E8B">
        <w:rPr>
          <w:b/>
          <w:lang w:val="en-US"/>
        </w:rPr>
        <w:t xml:space="preserve">    </w:t>
      </w:r>
    </w:p>
    <w:p w:rsidR="00047E8B" w:rsidRPr="00047E8B" w:rsidRDefault="00565015" w:rsidP="00047E8B">
      <w:pPr>
        <w:rPr>
          <w:lang w:val="en-US"/>
        </w:rPr>
      </w:pPr>
      <w:r w:rsidRPr="00047E8B">
        <w:rPr>
          <w:b/>
          <w:highlight w:val="yellow"/>
          <w:lang w:val="en-US"/>
        </w:rPr>
        <w:t xml:space="preserve">[ </w:t>
      </w:r>
      <w:proofErr w:type="gramStart"/>
      <w:r w:rsidRPr="00047E8B">
        <w:rPr>
          <w:b/>
          <w:highlight w:val="yellow"/>
          <w:lang w:val="en-US"/>
        </w:rPr>
        <w:t>subhead</w:t>
      </w:r>
      <w:r w:rsidR="0072275E">
        <w:rPr>
          <w:b/>
          <w:highlight w:val="yellow"/>
          <w:lang w:val="en-US"/>
        </w:rPr>
        <w:t xml:space="preserve"> </w:t>
      </w:r>
      <w:r w:rsidRPr="00047E8B">
        <w:rPr>
          <w:b/>
          <w:highlight w:val="yellow"/>
          <w:lang w:val="en-US"/>
        </w:rPr>
        <w:t>]</w:t>
      </w:r>
      <w:proofErr w:type="gramEnd"/>
      <w:r w:rsidR="0072275E">
        <w:rPr>
          <w:b/>
          <w:lang w:val="en-US"/>
        </w:rPr>
        <w:t xml:space="preserve"> </w:t>
      </w:r>
      <w:r w:rsidR="00047E8B">
        <w:rPr>
          <w:lang w:val="en-US"/>
        </w:rPr>
        <w:t xml:space="preserve">Senator’s long unethical/immoral relationship with construction firm’s CEO under scrutiny </w:t>
      </w:r>
    </w:p>
    <w:p w:rsidR="00047E8B" w:rsidRDefault="00B64E4B" w:rsidP="005A6F08">
      <w:pPr>
        <w:rPr>
          <w:noProof/>
        </w:rPr>
      </w:pPr>
      <w:r>
        <w:rPr>
          <w:b/>
          <w:highlight w:val="yellow"/>
          <w:lang w:val="en-US"/>
        </w:rPr>
        <w:t xml:space="preserve">[ </w:t>
      </w:r>
      <w:r w:rsidR="00565015" w:rsidRPr="00952026">
        <w:rPr>
          <w:b/>
          <w:highlight w:val="yellow"/>
          <w:lang w:val="en-US"/>
        </w:rPr>
        <w:t xml:space="preserve">leading </w:t>
      </w:r>
      <w:proofErr w:type="gramStart"/>
      <w:r w:rsidR="00565015" w:rsidRPr="00952026">
        <w:rPr>
          <w:b/>
          <w:highlight w:val="yellow"/>
          <w:lang w:val="en-US"/>
        </w:rPr>
        <w:t xml:space="preserve">parg </w:t>
      </w:r>
      <w:r>
        <w:rPr>
          <w:b/>
          <w:highlight w:val="yellow"/>
          <w:lang w:val="en-US"/>
        </w:rPr>
        <w:t>:</w:t>
      </w:r>
      <w:proofErr w:type="gramEnd"/>
      <w:r>
        <w:rPr>
          <w:b/>
          <w:highlight w:val="yellow"/>
          <w:lang w:val="en-US"/>
        </w:rPr>
        <w:t xml:space="preserve"> </w:t>
      </w:r>
      <w:r w:rsidRPr="005A079C">
        <w:rPr>
          <w:rFonts w:ascii="Times New Roman" w:eastAsia="Times New Roman" w:hAnsi="Times New Roman" w:cs="Times New Roman"/>
          <w:sz w:val="24"/>
          <w:szCs w:val="24"/>
          <w:highlight w:val="yellow"/>
        </w:rPr>
        <w:t xml:space="preserve">answer the five </w:t>
      </w:r>
      <w:r w:rsidRPr="005A079C">
        <w:rPr>
          <w:rFonts w:ascii="Times New Roman" w:eastAsia="Times New Roman" w:hAnsi="Times New Roman" w:cs="Times New Roman"/>
          <w:b/>
          <w:bCs/>
          <w:sz w:val="24"/>
          <w:szCs w:val="24"/>
          <w:highlight w:val="yellow"/>
        </w:rPr>
        <w:t>W</w:t>
      </w:r>
      <w:r w:rsidRPr="005A079C">
        <w:rPr>
          <w:rFonts w:ascii="Times New Roman" w:eastAsia="Times New Roman" w:hAnsi="Times New Roman" w:cs="Times New Roman"/>
          <w:sz w:val="24"/>
          <w:szCs w:val="24"/>
          <w:highlight w:val="yellow"/>
        </w:rPr>
        <w:t xml:space="preserve"> questions</w:t>
      </w:r>
      <w:r w:rsidR="00565015" w:rsidRPr="00952026">
        <w:rPr>
          <w:b/>
          <w:highlight w:val="yellow"/>
          <w:lang w:val="en-US"/>
        </w:rPr>
        <w:t>]</w:t>
      </w:r>
      <w:r>
        <w:rPr>
          <w:b/>
          <w:lang w:val="en-US"/>
        </w:rPr>
        <w:t xml:space="preserve"> </w:t>
      </w:r>
      <w:r w:rsidR="00047E8B">
        <w:rPr>
          <w:noProof/>
        </w:rPr>
        <w:t>State senator William Grimes has been accused of taking bribes in the awarding of state construction projects. Firms competi</w:t>
      </w:r>
      <w:r w:rsidR="00953C64">
        <w:rPr>
          <w:noProof/>
        </w:rPr>
        <w:t xml:space="preserve">ng for state projects have </w:t>
      </w:r>
      <w:r w:rsidR="00953C64">
        <w:rPr>
          <w:noProof/>
        </w:rPr>
        <w:lastRenderedPageBreak/>
        <w:t>long/</w:t>
      </w:r>
      <w:r w:rsidR="00953C64" w:rsidRPr="00B64E4B">
        <w:rPr>
          <w:b/>
          <w:noProof/>
        </w:rPr>
        <w:t>perpetually</w:t>
      </w:r>
      <w:r w:rsidR="00953C64">
        <w:rPr>
          <w:noProof/>
        </w:rPr>
        <w:t xml:space="preserve"> </w:t>
      </w:r>
      <w:r w:rsidR="00E30494">
        <w:rPr>
          <w:rFonts w:hint="eastAsia"/>
          <w:noProof/>
        </w:rPr>
        <w:t>不停的反复的</w:t>
      </w:r>
      <w:r w:rsidR="00953C64">
        <w:rPr>
          <w:noProof/>
        </w:rPr>
        <w:t>complained that Grimes has seeked favor for Universal Construction. This comes after news reports that Grimes’s wife has been on the payroll of Universal Construction for more than 2 yrs</w:t>
      </w:r>
      <w:r w:rsidR="00953C64" w:rsidRPr="00565015">
        <w:rPr>
          <w:noProof/>
        </w:rPr>
        <w:t>.</w:t>
      </w:r>
      <w:r w:rsidR="00952026" w:rsidRPr="00952026">
        <w:rPr>
          <w:b/>
          <w:highlight w:val="yellow"/>
          <w:lang w:val="en-US"/>
        </w:rPr>
        <w:t xml:space="preserve"> </w:t>
      </w:r>
    </w:p>
    <w:p w:rsidR="00240556" w:rsidRDefault="00240556" w:rsidP="00240556">
      <w:pPr>
        <w:rPr>
          <w:lang w:val="en-US"/>
        </w:rPr>
      </w:pPr>
      <w:r w:rsidRPr="00952026">
        <w:rPr>
          <w:b/>
          <w:highlight w:val="yellow"/>
          <w:lang w:val="en-US"/>
        </w:rPr>
        <w:t>[</w:t>
      </w:r>
      <w:r w:rsidRPr="00321C73">
        <w:rPr>
          <w:rFonts w:ascii="Times New Roman" w:eastAsia="Times New Roman" w:hAnsi="Times New Roman" w:cs="Times New Roman"/>
          <w:b/>
          <w:sz w:val="24"/>
          <w:szCs w:val="24"/>
          <w:highlight w:val="yellow"/>
        </w:rPr>
        <w:t>body: “inverted pyramid”</w:t>
      </w:r>
      <w:r>
        <w:rPr>
          <w:rFonts w:ascii="Times New Roman" w:eastAsia="Times New Roman" w:hAnsi="Times New Roman" w:cs="Times New Roman"/>
          <w:b/>
          <w:sz w:val="24"/>
          <w:szCs w:val="24"/>
          <w:highlight w:val="yellow"/>
        </w:rPr>
        <w:t xml:space="preserve">, </w:t>
      </w:r>
      <w:r w:rsidRPr="008E338C">
        <w:rPr>
          <w:rFonts w:ascii="Times New Roman" w:eastAsia="Times New Roman" w:hAnsi="Times New Roman" w:cs="Times New Roman"/>
          <w:b/>
          <w:sz w:val="24"/>
          <w:szCs w:val="24"/>
          <w:highlight w:val="yellow"/>
        </w:rPr>
        <w:t>in order of importance</w:t>
      </w:r>
      <w:r>
        <w:rPr>
          <w:rFonts w:ascii="Times New Roman" w:eastAsia="Times New Roman" w:hAnsi="Times New Roman" w:cs="Times New Roman"/>
          <w:b/>
          <w:sz w:val="24"/>
          <w:szCs w:val="24"/>
          <w:highlight w:val="yellow"/>
        </w:rPr>
        <w:t>: H, M, L</w:t>
      </w:r>
      <w:r w:rsidRPr="00952026">
        <w:rPr>
          <w:b/>
          <w:highlight w:val="yellow"/>
          <w:lang w:val="en-US"/>
        </w:rPr>
        <w:t>]</w:t>
      </w:r>
      <w:r>
        <w:rPr>
          <w:b/>
          <w:lang w:val="en-US"/>
        </w:rPr>
        <w:t xml:space="preserve"> </w:t>
      </w:r>
    </w:p>
    <w:p w:rsidR="00BD3DEB" w:rsidRPr="00116A0E" w:rsidRDefault="009C0B14" w:rsidP="00BD3DEB">
      <w:pPr>
        <w:rPr>
          <w:noProof/>
        </w:rPr>
      </w:pPr>
      <w:r>
        <w:rPr>
          <w:noProof/>
        </w:rPr>
        <w:t>Lawyers representing several firms that have lost out on state projects</w:t>
      </w:r>
      <w:r w:rsidR="00952026">
        <w:rPr>
          <w:noProof/>
        </w:rPr>
        <w:t xml:space="preserve"> argue that Grimes’ wife being on the Universal payroll is a </w:t>
      </w:r>
      <w:r w:rsidR="00952026" w:rsidRPr="00952026">
        <w:rPr>
          <w:b/>
          <w:noProof/>
          <w:highlight w:val="yellow"/>
          <w:u w:val="single"/>
        </w:rPr>
        <w:t>conflict of interest</w:t>
      </w:r>
      <w:r w:rsidR="00952026">
        <w:rPr>
          <w:noProof/>
        </w:rPr>
        <w:t xml:space="preserve"> at best, and criminal bribe-taking (including corruption and </w:t>
      </w:r>
      <w:r w:rsidR="00952026" w:rsidRPr="00952026">
        <w:rPr>
          <w:b/>
          <w:noProof/>
          <w:highlight w:val="yellow"/>
          <w:u w:val="single"/>
        </w:rPr>
        <w:t>embezzlement</w:t>
      </w:r>
      <w:r w:rsidR="00952026" w:rsidRPr="00952026">
        <w:rPr>
          <w:rFonts w:hint="eastAsia"/>
          <w:b/>
          <w:noProof/>
          <w:highlight w:val="yellow"/>
          <w:u w:val="single"/>
        </w:rPr>
        <w:t>挪用公款</w:t>
      </w:r>
      <w:r w:rsidR="00952026" w:rsidRPr="00952026">
        <w:rPr>
          <w:b/>
          <w:noProof/>
          <w:highlight w:val="yellow"/>
          <w:u w:val="single"/>
        </w:rPr>
        <w:t>)</w:t>
      </w:r>
      <w:r w:rsidR="00952026">
        <w:rPr>
          <w:noProof/>
        </w:rPr>
        <w:t xml:space="preserve"> at worst.</w:t>
      </w:r>
      <w:r w:rsidR="00AD0AF3">
        <w:rPr>
          <w:noProof/>
        </w:rPr>
        <w:t xml:space="preserve"> </w:t>
      </w:r>
      <w:r w:rsidR="00372118">
        <w:rPr>
          <w:rFonts w:hint="eastAsia"/>
          <w:lang w:val="en-US"/>
        </w:rPr>
        <w:t xml:space="preserve">They are urging state legislators to open an investigation immediately. </w:t>
      </w:r>
      <w:r w:rsidR="008865A9" w:rsidRPr="00116A0E">
        <w:rPr>
          <w:noProof/>
        </w:rPr>
        <w:t xml:space="preserve"> </w:t>
      </w:r>
    </w:p>
    <w:p w:rsidR="00372118" w:rsidRDefault="00372118" w:rsidP="00BD3DEB">
      <w:pPr>
        <w:rPr>
          <w:b/>
          <w:u w:val="single"/>
          <w:lang w:val="en-US"/>
        </w:rPr>
      </w:pPr>
      <w:r>
        <w:rPr>
          <w:lang w:val="en-US"/>
        </w:rPr>
        <w:t xml:space="preserve">“When the last big state project was awarded to Universal, I said </w:t>
      </w:r>
      <w:r w:rsidRPr="00AD0AF3">
        <w:rPr>
          <w:b/>
          <w:highlight w:val="yellow"/>
          <w:u w:val="single"/>
          <w:lang w:val="en-US"/>
        </w:rPr>
        <w:t>enough is enough (</w:t>
      </w:r>
      <w:r w:rsidRPr="00AD0AF3">
        <w:rPr>
          <w:rFonts w:ascii="Tahoma" w:hAnsi="Tahoma" w:cs="Tahoma"/>
          <w:b/>
          <w:color w:val="434343"/>
          <w:sz w:val="18"/>
          <w:szCs w:val="18"/>
          <w:highlight w:val="yellow"/>
          <w:u w:val="single"/>
          <w:shd w:val="clear" w:color="auto" w:fill="F2F2F2"/>
        </w:rPr>
        <w:t>够了；适可而</w:t>
      </w:r>
      <w:r w:rsidRPr="00AD0AF3">
        <w:rPr>
          <w:rFonts w:ascii="Microsoft YaHei UI" w:eastAsia="Microsoft YaHei UI" w:hAnsi="Microsoft YaHei UI" w:cs="Microsoft YaHei UI" w:hint="eastAsia"/>
          <w:b/>
          <w:color w:val="434343"/>
          <w:sz w:val="18"/>
          <w:szCs w:val="18"/>
          <w:highlight w:val="yellow"/>
          <w:u w:val="single"/>
          <w:shd w:val="clear" w:color="auto" w:fill="F2F2F2"/>
        </w:rPr>
        <w:t>止</w:t>
      </w:r>
      <w:r w:rsidRPr="00AD0AF3">
        <w:rPr>
          <w:b/>
          <w:highlight w:val="yellow"/>
          <w:u w:val="single"/>
          <w:lang w:val="en-US"/>
        </w:rPr>
        <w:t>)</w:t>
      </w:r>
      <w:r>
        <w:rPr>
          <w:lang w:val="en-US"/>
        </w:rPr>
        <w:t>” declared</w:t>
      </w:r>
      <w:r w:rsidR="00AD0AF3">
        <w:rPr>
          <w:rFonts w:hint="eastAsia"/>
          <w:lang w:val="en-US"/>
        </w:rPr>
        <w:t xml:space="preserve"> the CEO of Precision Company, a competitor of Universal. </w:t>
      </w:r>
      <w:r w:rsidR="00AD0AF3">
        <w:rPr>
          <w:lang w:val="en-US"/>
        </w:rPr>
        <w:t xml:space="preserve">“I know for a fact that our bid was competitive with Universal, but we didn’t get a fair hearing.” Other business leaders and legislators have claimed to have suffered similar </w:t>
      </w:r>
      <w:r w:rsidR="00AD0AF3" w:rsidRPr="00AD0AF3">
        <w:rPr>
          <w:b/>
          <w:highlight w:val="yellow"/>
          <w:u w:val="single"/>
          <w:lang w:val="en-US"/>
        </w:rPr>
        <w:t>discrimination (unequal treatment)</w:t>
      </w:r>
      <w:r w:rsidR="00AD0AF3">
        <w:rPr>
          <w:b/>
          <w:u w:val="single"/>
          <w:lang w:val="en-US"/>
        </w:rPr>
        <w:t>.</w:t>
      </w:r>
    </w:p>
    <w:p w:rsidR="008E5226" w:rsidRDefault="00AD0AF3" w:rsidP="00BD3DEB">
      <w:pPr>
        <w:rPr>
          <w:lang w:val="en-US"/>
        </w:rPr>
      </w:pPr>
      <w:r w:rsidRPr="00AD0AF3">
        <w:rPr>
          <w:lang w:val="en-US"/>
        </w:rPr>
        <w:t>Grimes’ office refused t</w:t>
      </w:r>
      <w:r>
        <w:rPr>
          <w:lang w:val="en-US"/>
        </w:rPr>
        <w:t xml:space="preserve">o comment on the allegation </w:t>
      </w:r>
      <w:proofErr w:type="gramStart"/>
      <w:r>
        <w:rPr>
          <w:lang w:val="en-US"/>
        </w:rPr>
        <w:t xml:space="preserve">and </w:t>
      </w:r>
      <w:r w:rsidRPr="00AD0AF3">
        <w:rPr>
          <w:lang w:val="en-US"/>
        </w:rPr>
        <w:t>also</w:t>
      </w:r>
      <w:proofErr w:type="gramEnd"/>
      <w:r w:rsidRPr="00AD0AF3">
        <w:rPr>
          <w:lang w:val="en-US"/>
        </w:rPr>
        <w:t xml:space="preserve"> </w:t>
      </w:r>
      <w:r w:rsidRPr="00AD0AF3">
        <w:rPr>
          <w:b/>
          <w:highlight w:val="yellow"/>
          <w:u w:val="single"/>
          <w:lang w:val="en-US"/>
        </w:rPr>
        <w:t>fended/warded off</w:t>
      </w:r>
      <w:r w:rsidRPr="00AD0AF3">
        <w:rPr>
          <w:lang w:val="en-US"/>
        </w:rPr>
        <w:t xml:space="preserve"> the related </w:t>
      </w:r>
      <w:r>
        <w:rPr>
          <w:rFonts w:hint="eastAsia"/>
          <w:lang w:val="en-US"/>
        </w:rPr>
        <w:t xml:space="preserve">bribery </w:t>
      </w:r>
      <w:r w:rsidRPr="00AD0AF3">
        <w:rPr>
          <w:lang w:val="en-US"/>
        </w:rPr>
        <w:t xml:space="preserve">questions in a press conference, but did insist, “Senator Grimes has always acted in the best </w:t>
      </w:r>
      <w:r w:rsidRPr="00AD0AF3">
        <w:rPr>
          <w:b/>
          <w:u w:val="single"/>
          <w:lang w:val="en-US"/>
        </w:rPr>
        <w:t xml:space="preserve">public interests </w:t>
      </w:r>
      <w:r>
        <w:rPr>
          <w:rFonts w:hint="eastAsia"/>
          <w:lang w:val="en-US"/>
        </w:rPr>
        <w:t>公共利益</w:t>
      </w:r>
      <w:r w:rsidRPr="00AD0AF3">
        <w:rPr>
          <w:lang w:val="en-US"/>
        </w:rPr>
        <w:t>for our state and will continue to do so”</w:t>
      </w:r>
    </w:p>
    <w:p w:rsidR="005B2BBF" w:rsidRDefault="005B2BBF" w:rsidP="00BD3DEB">
      <w:pPr>
        <w:rPr>
          <w:lang w:val="en-US"/>
        </w:rPr>
      </w:pPr>
    </w:p>
    <w:p w:rsidR="004F7029" w:rsidRPr="004F7029" w:rsidRDefault="004F7029" w:rsidP="004F7029">
      <w:pPr>
        <w:pStyle w:val="Heading2"/>
        <w:rPr>
          <w:lang w:val="en-US"/>
        </w:rPr>
      </w:pPr>
      <w:r>
        <w:rPr>
          <w:lang w:val="en-US"/>
        </w:rPr>
        <w:t>My writing</w:t>
      </w:r>
    </w:p>
    <w:p w:rsidR="00DB1BD1" w:rsidRDefault="008E5226" w:rsidP="008E5226">
      <w:pPr>
        <w:rPr>
          <w:lang w:val="en-US"/>
        </w:rPr>
      </w:pPr>
      <w:r w:rsidRPr="00047E8B">
        <w:rPr>
          <w:b/>
          <w:highlight w:val="yellow"/>
          <w:lang w:val="en-US"/>
        </w:rPr>
        <w:t>[headline</w:t>
      </w:r>
      <w:r w:rsidR="00131158">
        <w:rPr>
          <w:b/>
          <w:highlight w:val="yellow"/>
          <w:lang w:val="en-US"/>
        </w:rPr>
        <w:t xml:space="preserve">: short &lt; 10 words, </w:t>
      </w:r>
      <w:r>
        <w:rPr>
          <w:b/>
          <w:highlight w:val="yellow"/>
          <w:lang w:val="en-US"/>
        </w:rPr>
        <w:t>eye-catching</w:t>
      </w:r>
      <w:r w:rsidRPr="00047E8B">
        <w:rPr>
          <w:b/>
          <w:highlight w:val="yellow"/>
          <w:lang w:val="en-US"/>
        </w:rPr>
        <w:t>]</w:t>
      </w:r>
      <w:r w:rsidRPr="00047E8B">
        <w:rPr>
          <w:b/>
          <w:lang w:val="en-US"/>
        </w:rPr>
        <w:t xml:space="preserve"> </w:t>
      </w:r>
      <w:r w:rsidR="00A55A22" w:rsidRPr="005B2BBF">
        <w:rPr>
          <w:lang w:val="en-US"/>
        </w:rPr>
        <w:t>Korea Chaebol Heir Sentenced to</w:t>
      </w:r>
      <w:r w:rsidR="00CB08C7" w:rsidRPr="005B2BBF">
        <w:rPr>
          <w:lang w:val="en-US"/>
        </w:rPr>
        <w:t xml:space="preserve"> Prison </w:t>
      </w:r>
      <w:r w:rsidR="00A55A22" w:rsidRPr="005B2BBF">
        <w:rPr>
          <w:lang w:val="en-US"/>
        </w:rPr>
        <w:t>for Bribery</w:t>
      </w:r>
    </w:p>
    <w:p w:rsidR="008E5226" w:rsidRDefault="008E5226" w:rsidP="008E5226">
      <w:pPr>
        <w:rPr>
          <w:lang w:val="en-US"/>
        </w:rPr>
      </w:pPr>
      <w:r>
        <w:rPr>
          <w:lang w:val="en-US"/>
        </w:rPr>
        <w:t xml:space="preserve"> </w:t>
      </w:r>
      <w:r w:rsidRPr="00047E8B">
        <w:rPr>
          <w:b/>
          <w:lang w:val="en-US"/>
        </w:rPr>
        <w:t xml:space="preserve">    </w:t>
      </w:r>
    </w:p>
    <w:p w:rsidR="008E5226" w:rsidRPr="00047E8B" w:rsidRDefault="00E8214E" w:rsidP="008E5226">
      <w:pPr>
        <w:rPr>
          <w:lang w:val="en-US"/>
        </w:rPr>
      </w:pPr>
      <w:r>
        <w:rPr>
          <w:b/>
          <w:highlight w:val="yellow"/>
          <w:lang w:val="en-US"/>
        </w:rPr>
        <w:t>[</w:t>
      </w:r>
      <w:r w:rsidR="008E5226" w:rsidRPr="00047E8B">
        <w:rPr>
          <w:b/>
          <w:highlight w:val="yellow"/>
          <w:lang w:val="en-US"/>
        </w:rPr>
        <w:t>subhead</w:t>
      </w:r>
      <w:r w:rsidR="00131158">
        <w:rPr>
          <w:b/>
          <w:highlight w:val="yellow"/>
          <w:lang w:val="en-US"/>
        </w:rPr>
        <w:t xml:space="preserve">: key </w:t>
      </w:r>
      <w:proofErr w:type="gramStart"/>
      <w:r w:rsidR="00131158">
        <w:rPr>
          <w:b/>
          <w:highlight w:val="yellow"/>
          <w:lang w:val="en-US"/>
        </w:rPr>
        <w:t>elements</w:t>
      </w:r>
      <w:r w:rsidR="008E5226" w:rsidRPr="00047E8B">
        <w:rPr>
          <w:b/>
          <w:highlight w:val="yellow"/>
          <w:lang w:val="en-US"/>
        </w:rPr>
        <w:t>]</w:t>
      </w:r>
      <w:r w:rsidR="008E5226">
        <w:rPr>
          <w:b/>
          <w:lang w:val="en-US"/>
        </w:rPr>
        <w:t xml:space="preserve"> </w:t>
      </w:r>
      <w:r w:rsidR="006A125E">
        <w:rPr>
          <w:b/>
          <w:lang w:val="en-US"/>
        </w:rPr>
        <w:t xml:space="preserve"> </w:t>
      </w:r>
      <w:r w:rsidR="006A125E" w:rsidRPr="005B2BBF">
        <w:rPr>
          <w:lang w:val="en-US"/>
        </w:rPr>
        <w:t>SamSung</w:t>
      </w:r>
      <w:proofErr w:type="gramEnd"/>
      <w:r w:rsidR="00A55A22" w:rsidRPr="005B2BBF">
        <w:rPr>
          <w:lang w:val="en-US"/>
        </w:rPr>
        <w:t xml:space="preserve"> heir was sentenced to jail for 6 years because of bribery and favor seeking from the </w:t>
      </w:r>
      <w:r w:rsidR="003E57C7" w:rsidRPr="005B2BBF">
        <w:rPr>
          <w:lang w:val="en-US"/>
        </w:rPr>
        <w:t>impeached South Korea previous president</w:t>
      </w:r>
    </w:p>
    <w:p w:rsidR="008E5226" w:rsidRDefault="008E5226" w:rsidP="008E5226">
      <w:pPr>
        <w:rPr>
          <w:noProof/>
        </w:rPr>
      </w:pPr>
      <w:r>
        <w:rPr>
          <w:b/>
          <w:highlight w:val="yellow"/>
          <w:lang w:val="en-US"/>
        </w:rPr>
        <w:t xml:space="preserve">[ </w:t>
      </w:r>
      <w:r w:rsidRPr="00952026">
        <w:rPr>
          <w:b/>
          <w:highlight w:val="yellow"/>
          <w:lang w:val="en-US"/>
        </w:rPr>
        <w:t xml:space="preserve">leading </w:t>
      </w:r>
      <w:proofErr w:type="gramStart"/>
      <w:r w:rsidRPr="00952026">
        <w:rPr>
          <w:b/>
          <w:highlight w:val="yellow"/>
          <w:lang w:val="en-US"/>
        </w:rPr>
        <w:t xml:space="preserve">parg </w:t>
      </w:r>
      <w:r>
        <w:rPr>
          <w:b/>
          <w:highlight w:val="yellow"/>
          <w:lang w:val="en-US"/>
        </w:rPr>
        <w:t>:</w:t>
      </w:r>
      <w:proofErr w:type="gramEnd"/>
      <w:r>
        <w:rPr>
          <w:b/>
          <w:highlight w:val="yellow"/>
          <w:lang w:val="en-US"/>
        </w:rPr>
        <w:t xml:space="preserve"> </w:t>
      </w:r>
      <w:r w:rsidRPr="005A079C">
        <w:rPr>
          <w:rFonts w:ascii="Times New Roman" w:eastAsia="Times New Roman" w:hAnsi="Times New Roman" w:cs="Times New Roman"/>
          <w:sz w:val="24"/>
          <w:szCs w:val="24"/>
          <w:highlight w:val="yellow"/>
        </w:rPr>
        <w:t xml:space="preserve">answer the five </w:t>
      </w:r>
      <w:r w:rsidRPr="005A079C">
        <w:rPr>
          <w:rFonts w:ascii="Times New Roman" w:eastAsia="Times New Roman" w:hAnsi="Times New Roman" w:cs="Times New Roman"/>
          <w:b/>
          <w:bCs/>
          <w:sz w:val="24"/>
          <w:szCs w:val="24"/>
          <w:highlight w:val="yellow"/>
        </w:rPr>
        <w:t>W</w:t>
      </w:r>
      <w:r w:rsidRPr="005A079C">
        <w:rPr>
          <w:rFonts w:ascii="Times New Roman" w:eastAsia="Times New Roman" w:hAnsi="Times New Roman" w:cs="Times New Roman"/>
          <w:sz w:val="24"/>
          <w:szCs w:val="24"/>
          <w:highlight w:val="yellow"/>
        </w:rPr>
        <w:t xml:space="preserve"> questions</w:t>
      </w:r>
      <w:r w:rsidR="003E57C7">
        <w:rPr>
          <w:rFonts w:ascii="Times New Roman" w:eastAsia="Times New Roman" w:hAnsi="Times New Roman" w:cs="Times New Roman"/>
          <w:sz w:val="24"/>
          <w:szCs w:val="24"/>
          <w:highlight w:val="yellow"/>
        </w:rPr>
        <w:t>: who did what, when, where, and why</w:t>
      </w:r>
      <w:r w:rsidRPr="00952026">
        <w:rPr>
          <w:b/>
          <w:highlight w:val="yellow"/>
          <w:lang w:val="en-US"/>
        </w:rPr>
        <w:t>]</w:t>
      </w:r>
      <w:r>
        <w:rPr>
          <w:b/>
          <w:lang w:val="en-US"/>
        </w:rPr>
        <w:t xml:space="preserve"> </w:t>
      </w:r>
    </w:p>
    <w:p w:rsidR="003E57C7" w:rsidRDefault="003E57C7" w:rsidP="008E5226">
      <w:pPr>
        <w:rPr>
          <w:noProof/>
        </w:rPr>
      </w:pPr>
      <w:r>
        <w:rPr>
          <w:noProof/>
        </w:rPr>
        <w:t>The heir of SamSung corprate, one the</w:t>
      </w:r>
      <w:r w:rsidR="00DD1943">
        <w:rPr>
          <w:noProof/>
        </w:rPr>
        <w:t xml:space="preserve"> most influential Korea </w:t>
      </w:r>
      <w:r>
        <w:rPr>
          <w:noProof/>
        </w:rPr>
        <w:t>conglomerates, was charged with several business felonies, including bribery, corruption, and embezzlement at the end of last year. Finally, he was convicted by Korea Grand Jury</w:t>
      </w:r>
      <w:r w:rsidR="00DD1943">
        <w:rPr>
          <w:noProof/>
        </w:rPr>
        <w:t xml:space="preserve"> and t</w:t>
      </w:r>
      <w:r>
        <w:rPr>
          <w:noProof/>
        </w:rPr>
        <w:t>he verdict claimed</w:t>
      </w:r>
      <w:r w:rsidR="00DD1943">
        <w:rPr>
          <w:noProof/>
        </w:rPr>
        <w:t xml:space="preserve"> that this chaebol heir will be behind the bar for a long haul.</w:t>
      </w:r>
    </w:p>
    <w:p w:rsidR="004F7029" w:rsidRDefault="008E5226" w:rsidP="00BD3DEB">
      <w:pPr>
        <w:rPr>
          <w:b/>
          <w:lang w:val="en-US"/>
        </w:rPr>
      </w:pPr>
      <w:r w:rsidRPr="00952026">
        <w:rPr>
          <w:b/>
          <w:highlight w:val="yellow"/>
          <w:lang w:val="en-US"/>
        </w:rPr>
        <w:t>[</w:t>
      </w:r>
      <w:r w:rsidRPr="00321C73">
        <w:rPr>
          <w:rFonts w:ascii="Times New Roman" w:eastAsia="Times New Roman" w:hAnsi="Times New Roman" w:cs="Times New Roman"/>
          <w:b/>
          <w:sz w:val="24"/>
          <w:szCs w:val="24"/>
          <w:highlight w:val="yellow"/>
        </w:rPr>
        <w:t>body: “inverted pyramid”</w:t>
      </w:r>
      <w:r>
        <w:rPr>
          <w:rFonts w:ascii="Times New Roman" w:eastAsia="Times New Roman" w:hAnsi="Times New Roman" w:cs="Times New Roman"/>
          <w:b/>
          <w:sz w:val="24"/>
          <w:szCs w:val="24"/>
          <w:highlight w:val="yellow"/>
        </w:rPr>
        <w:t xml:space="preserve">, </w:t>
      </w:r>
      <w:r w:rsidRPr="008E338C">
        <w:rPr>
          <w:rFonts w:ascii="Times New Roman" w:eastAsia="Times New Roman" w:hAnsi="Times New Roman" w:cs="Times New Roman"/>
          <w:b/>
          <w:sz w:val="24"/>
          <w:szCs w:val="24"/>
          <w:highlight w:val="yellow"/>
        </w:rPr>
        <w:t>in order of importance</w:t>
      </w:r>
      <w:r w:rsidR="00240556">
        <w:rPr>
          <w:rFonts w:ascii="Times New Roman" w:eastAsia="Times New Roman" w:hAnsi="Times New Roman" w:cs="Times New Roman"/>
          <w:b/>
          <w:sz w:val="24"/>
          <w:szCs w:val="24"/>
          <w:highlight w:val="yellow"/>
        </w:rPr>
        <w:t>: H, M, L</w:t>
      </w:r>
      <w:r w:rsidRPr="00952026">
        <w:rPr>
          <w:b/>
          <w:highlight w:val="yellow"/>
          <w:lang w:val="en-US"/>
        </w:rPr>
        <w:t>]</w:t>
      </w:r>
      <w:r>
        <w:rPr>
          <w:b/>
          <w:lang w:val="en-US"/>
        </w:rPr>
        <w:t xml:space="preserve"> </w:t>
      </w:r>
    </w:p>
    <w:p w:rsidR="003E57C7" w:rsidRDefault="00B17F1B" w:rsidP="00BD3DEB">
      <w:pPr>
        <w:rPr>
          <w:lang w:val="en-US"/>
        </w:rPr>
      </w:pPr>
      <w:r w:rsidRPr="00B17F1B">
        <w:rPr>
          <w:lang w:val="en-US"/>
        </w:rPr>
        <w:t>It was reported that the heir was implicated with the ousted South Korea president, Piao, who got severe impeachment</w:t>
      </w:r>
      <w:r w:rsidR="000D3E13">
        <w:rPr>
          <w:lang w:val="en-US"/>
        </w:rPr>
        <w:t xml:space="preserve"> from South Korea </w:t>
      </w:r>
      <w:r w:rsidR="002B560A">
        <w:rPr>
          <w:lang w:val="en-US"/>
        </w:rPr>
        <w:t>parliament</w:t>
      </w:r>
      <w:r w:rsidRPr="00B17F1B">
        <w:rPr>
          <w:lang w:val="en-US"/>
        </w:rPr>
        <w:t xml:space="preserve">.  Piao and her confidant sought political favor by accepting the heir’s bribery. As a response, Piao helped the heir to tighten his grip on core departments of SamSung after </w:t>
      </w:r>
      <w:r w:rsidR="002B560A" w:rsidRPr="00B17F1B">
        <w:rPr>
          <w:lang w:val="en-US"/>
        </w:rPr>
        <w:t>Samsung’s</w:t>
      </w:r>
      <w:r w:rsidRPr="00B17F1B">
        <w:rPr>
          <w:lang w:val="en-US"/>
        </w:rPr>
        <w:t xml:space="preserve"> reorganization.</w:t>
      </w:r>
      <w:r w:rsidR="000D3E13">
        <w:rPr>
          <w:lang w:val="en-US"/>
        </w:rPr>
        <w:t xml:space="preserve"> </w:t>
      </w:r>
    </w:p>
    <w:p w:rsidR="00BB3F1B" w:rsidRDefault="000D3E13" w:rsidP="00BD3DEB">
      <w:pPr>
        <w:rPr>
          <w:lang w:val="en-US"/>
        </w:rPr>
      </w:pPr>
      <w:r>
        <w:rPr>
          <w:lang w:val="en-US"/>
        </w:rPr>
        <w:t>After their political and business conspiracy were disclosed, the heir was apprehended and detained for a while. Initially, the heir denied all accusations and said he was innocent. Additionally, the heir’s spokesman even announced that he was framed by some malicio</w:t>
      </w:r>
      <w:r w:rsidR="002B560A">
        <w:rPr>
          <w:lang w:val="en-US"/>
        </w:rPr>
        <w:t>us board of members in Sams</w:t>
      </w:r>
      <w:r>
        <w:rPr>
          <w:lang w:val="en-US"/>
        </w:rPr>
        <w:t xml:space="preserve">ung. However, when law enforcement officials </w:t>
      </w:r>
      <w:r w:rsidR="002B560A">
        <w:rPr>
          <w:lang w:val="en-US"/>
        </w:rPr>
        <w:t xml:space="preserve">dig </w:t>
      </w:r>
      <w:r>
        <w:rPr>
          <w:lang w:val="en-US"/>
        </w:rPr>
        <w:t xml:space="preserve">more and more solid evidences to prove his </w:t>
      </w:r>
      <w:r w:rsidR="002B560A">
        <w:rPr>
          <w:lang w:val="en-US"/>
        </w:rPr>
        <w:t>wrongdoing, the heir finally admitted few parts of all charges against him, including business scam, corruption, and embezzlement, but denied his interest exchange for the president’s political scheme. He also apologized to the public for devastating</w:t>
      </w:r>
      <w:r w:rsidR="003E57C7">
        <w:rPr>
          <w:lang w:val="en-US"/>
        </w:rPr>
        <w:t xml:space="preserve"> public interest.</w:t>
      </w:r>
      <w:r w:rsidR="00240556">
        <w:rPr>
          <w:lang w:val="en-US"/>
        </w:rPr>
        <w:t xml:space="preserve"> </w:t>
      </w:r>
    </w:p>
    <w:sectPr w:rsidR="00BB3F1B" w:rsidSect="00D675B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15D" w:rsidRDefault="0016615D" w:rsidP="00B73735">
      <w:pPr>
        <w:spacing w:after="0" w:line="240" w:lineRule="auto"/>
      </w:pPr>
      <w:r>
        <w:separator/>
      </w:r>
    </w:p>
  </w:endnote>
  <w:endnote w:type="continuationSeparator" w:id="0">
    <w:p w:rsidR="0016615D" w:rsidRDefault="0016615D"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Microsoft YaHei U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Segoe UI Emoji">
    <w:altName w:val="Segoe UI Emoji"/>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2A53" w:rsidRDefault="00242A5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51</w:t>
    </w:r>
    <w:r>
      <w:rPr>
        <w:caps/>
        <w:noProof/>
        <w:color w:val="4472C4" w:themeColor="accent1"/>
      </w:rPr>
      <w:fldChar w:fldCharType="end"/>
    </w:r>
  </w:p>
  <w:p w:rsidR="00242A53" w:rsidRDefault="00242A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15D" w:rsidRDefault="0016615D" w:rsidP="00B73735">
      <w:pPr>
        <w:spacing w:after="0" w:line="240" w:lineRule="auto"/>
      </w:pPr>
      <w:r>
        <w:separator/>
      </w:r>
    </w:p>
  </w:footnote>
  <w:footnote w:type="continuationSeparator" w:id="0">
    <w:p w:rsidR="0016615D" w:rsidRDefault="0016615D"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4771"/>
    <w:multiLevelType w:val="multilevel"/>
    <w:tmpl w:val="0D82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76A0F"/>
    <w:multiLevelType w:val="multilevel"/>
    <w:tmpl w:val="29C6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66B59"/>
    <w:multiLevelType w:val="hybridMultilevel"/>
    <w:tmpl w:val="613A5050"/>
    <w:lvl w:ilvl="0" w:tplc="45842F56">
      <w:start w:val="1"/>
      <w:numFmt w:val="decimal"/>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10D02390"/>
    <w:multiLevelType w:val="hybridMultilevel"/>
    <w:tmpl w:val="1B3E9B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16DB7BEE"/>
    <w:multiLevelType w:val="hybridMultilevel"/>
    <w:tmpl w:val="B792E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3B2712"/>
    <w:multiLevelType w:val="hybridMultilevel"/>
    <w:tmpl w:val="E17CF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861481C"/>
    <w:multiLevelType w:val="hybridMultilevel"/>
    <w:tmpl w:val="165298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010642"/>
    <w:multiLevelType w:val="hybridMultilevel"/>
    <w:tmpl w:val="F7B44C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7A293E"/>
    <w:multiLevelType w:val="hybridMultilevel"/>
    <w:tmpl w:val="7AFA572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5A0367"/>
    <w:multiLevelType w:val="hybridMultilevel"/>
    <w:tmpl w:val="67DA9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A4502D"/>
    <w:multiLevelType w:val="hybridMultilevel"/>
    <w:tmpl w:val="9DEAB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983628"/>
    <w:multiLevelType w:val="hybridMultilevel"/>
    <w:tmpl w:val="EFCCEB62"/>
    <w:lvl w:ilvl="0" w:tplc="64FC9030">
      <w:start w:val="1"/>
      <w:numFmt w:val="decimal"/>
      <w:lvlText w:val="%1)"/>
      <w:lvlJc w:val="left"/>
      <w:pPr>
        <w:ind w:left="720" w:hanging="360"/>
      </w:pPr>
      <w:rPr>
        <w:rFonts w:ascii="Calibri" w:eastAsia="Times New Roman" w:hAnsi="Calibri"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F9428B"/>
    <w:multiLevelType w:val="multilevel"/>
    <w:tmpl w:val="3048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B7C07"/>
    <w:multiLevelType w:val="hybridMultilevel"/>
    <w:tmpl w:val="B9A686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C64448"/>
    <w:multiLevelType w:val="hybridMultilevel"/>
    <w:tmpl w:val="4AF88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273BDA"/>
    <w:multiLevelType w:val="hybridMultilevel"/>
    <w:tmpl w:val="B7944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F03A6C"/>
    <w:multiLevelType w:val="hybridMultilevel"/>
    <w:tmpl w:val="F3FCC6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6D64CD"/>
    <w:multiLevelType w:val="hybridMultilevel"/>
    <w:tmpl w:val="91C4A9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224AC0"/>
    <w:multiLevelType w:val="hybridMultilevel"/>
    <w:tmpl w:val="1E7CF8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482A2C"/>
    <w:multiLevelType w:val="hybridMultilevel"/>
    <w:tmpl w:val="C80E7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B5663A"/>
    <w:multiLevelType w:val="hybridMultilevel"/>
    <w:tmpl w:val="63B47E4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84A65C9"/>
    <w:multiLevelType w:val="hybridMultilevel"/>
    <w:tmpl w:val="863C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3B4528"/>
    <w:multiLevelType w:val="hybridMultilevel"/>
    <w:tmpl w:val="54F6EC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4F3F9B"/>
    <w:multiLevelType w:val="hybridMultilevel"/>
    <w:tmpl w:val="711E2F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BCA172F"/>
    <w:multiLevelType w:val="hybridMultilevel"/>
    <w:tmpl w:val="030EA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DD32679"/>
    <w:multiLevelType w:val="hybridMultilevel"/>
    <w:tmpl w:val="9D7878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125932"/>
    <w:multiLevelType w:val="hybridMultilevel"/>
    <w:tmpl w:val="14F20F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54223"/>
    <w:multiLevelType w:val="hybridMultilevel"/>
    <w:tmpl w:val="02467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FE625E"/>
    <w:multiLevelType w:val="hybridMultilevel"/>
    <w:tmpl w:val="1CF8B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FC61CD"/>
    <w:multiLevelType w:val="hybridMultilevel"/>
    <w:tmpl w:val="AB44D170"/>
    <w:lvl w:ilvl="0" w:tplc="F95E2570">
      <w:start w:val="5"/>
      <w:numFmt w:val="bullet"/>
      <w:lvlText w:val=""/>
      <w:lvlJc w:val="left"/>
      <w:pPr>
        <w:ind w:left="502" w:hanging="360"/>
      </w:pPr>
      <w:rPr>
        <w:rFonts w:ascii="Wingdings" w:eastAsiaTheme="minorEastAsia" w:hAnsi="Wingdings" w:cstheme="minorBidi"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0" w15:restartNumberingAfterBreak="0">
    <w:nsid w:val="6F705C99"/>
    <w:multiLevelType w:val="hybridMultilevel"/>
    <w:tmpl w:val="5A82C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A26A3F"/>
    <w:multiLevelType w:val="multilevel"/>
    <w:tmpl w:val="9154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31"/>
  </w:num>
  <w:num w:numId="4">
    <w:abstractNumId w:val="28"/>
  </w:num>
  <w:num w:numId="5">
    <w:abstractNumId w:val="23"/>
  </w:num>
  <w:num w:numId="6">
    <w:abstractNumId w:val="25"/>
  </w:num>
  <w:num w:numId="7">
    <w:abstractNumId w:val="2"/>
  </w:num>
  <w:num w:numId="8">
    <w:abstractNumId w:val="10"/>
  </w:num>
  <w:num w:numId="9">
    <w:abstractNumId w:val="16"/>
  </w:num>
  <w:num w:numId="10">
    <w:abstractNumId w:val="13"/>
  </w:num>
  <w:num w:numId="11">
    <w:abstractNumId w:val="8"/>
  </w:num>
  <w:num w:numId="12">
    <w:abstractNumId w:val="26"/>
  </w:num>
  <w:num w:numId="13">
    <w:abstractNumId w:val="5"/>
  </w:num>
  <w:num w:numId="14">
    <w:abstractNumId w:val="1"/>
  </w:num>
  <w:num w:numId="15">
    <w:abstractNumId w:val="14"/>
  </w:num>
  <w:num w:numId="16">
    <w:abstractNumId w:val="9"/>
  </w:num>
  <w:num w:numId="17">
    <w:abstractNumId w:val="27"/>
  </w:num>
  <w:num w:numId="18">
    <w:abstractNumId w:val="17"/>
  </w:num>
  <w:num w:numId="19">
    <w:abstractNumId w:val="4"/>
  </w:num>
  <w:num w:numId="20">
    <w:abstractNumId w:val="22"/>
  </w:num>
  <w:num w:numId="21">
    <w:abstractNumId w:val="29"/>
  </w:num>
  <w:num w:numId="22">
    <w:abstractNumId w:val="11"/>
  </w:num>
  <w:num w:numId="23">
    <w:abstractNumId w:val="24"/>
  </w:num>
  <w:num w:numId="24">
    <w:abstractNumId w:val="30"/>
  </w:num>
  <w:num w:numId="25">
    <w:abstractNumId w:val="18"/>
  </w:num>
  <w:num w:numId="26">
    <w:abstractNumId w:val="20"/>
  </w:num>
  <w:num w:numId="27">
    <w:abstractNumId w:val="19"/>
  </w:num>
  <w:num w:numId="28">
    <w:abstractNumId w:val="15"/>
  </w:num>
  <w:num w:numId="29">
    <w:abstractNumId w:val="3"/>
  </w:num>
  <w:num w:numId="30">
    <w:abstractNumId w:val="21"/>
  </w:num>
  <w:num w:numId="31">
    <w:abstractNumId w:val="0"/>
  </w:num>
  <w:num w:numId="32">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7AC"/>
    <w:rsid w:val="000008AF"/>
    <w:rsid w:val="00000C2C"/>
    <w:rsid w:val="00000DB8"/>
    <w:rsid w:val="00000EF8"/>
    <w:rsid w:val="00001FB8"/>
    <w:rsid w:val="00002F71"/>
    <w:rsid w:val="00004F0E"/>
    <w:rsid w:val="0000509E"/>
    <w:rsid w:val="000055EE"/>
    <w:rsid w:val="00006917"/>
    <w:rsid w:val="00006DD5"/>
    <w:rsid w:val="00007FED"/>
    <w:rsid w:val="000119F2"/>
    <w:rsid w:val="000120C8"/>
    <w:rsid w:val="00013E21"/>
    <w:rsid w:val="00014334"/>
    <w:rsid w:val="000145A5"/>
    <w:rsid w:val="000152EA"/>
    <w:rsid w:val="00015960"/>
    <w:rsid w:val="00015E44"/>
    <w:rsid w:val="00016914"/>
    <w:rsid w:val="000169A7"/>
    <w:rsid w:val="000169E7"/>
    <w:rsid w:val="000178E2"/>
    <w:rsid w:val="00017C8B"/>
    <w:rsid w:val="00020599"/>
    <w:rsid w:val="000206A7"/>
    <w:rsid w:val="00020FDC"/>
    <w:rsid w:val="00021A98"/>
    <w:rsid w:val="00021BEF"/>
    <w:rsid w:val="0002257C"/>
    <w:rsid w:val="000225D1"/>
    <w:rsid w:val="00022B8A"/>
    <w:rsid w:val="00022B98"/>
    <w:rsid w:val="00022CE0"/>
    <w:rsid w:val="000236E3"/>
    <w:rsid w:val="000251A5"/>
    <w:rsid w:val="00025DE7"/>
    <w:rsid w:val="0002621F"/>
    <w:rsid w:val="00026432"/>
    <w:rsid w:val="00027F88"/>
    <w:rsid w:val="000301FF"/>
    <w:rsid w:val="00030554"/>
    <w:rsid w:val="00031182"/>
    <w:rsid w:val="0003142B"/>
    <w:rsid w:val="000316BC"/>
    <w:rsid w:val="00031ACB"/>
    <w:rsid w:val="0003270B"/>
    <w:rsid w:val="00032822"/>
    <w:rsid w:val="00032A47"/>
    <w:rsid w:val="00033607"/>
    <w:rsid w:val="000336B6"/>
    <w:rsid w:val="000336BE"/>
    <w:rsid w:val="00033FD2"/>
    <w:rsid w:val="0003415E"/>
    <w:rsid w:val="00034265"/>
    <w:rsid w:val="00034375"/>
    <w:rsid w:val="000344E3"/>
    <w:rsid w:val="00034E17"/>
    <w:rsid w:val="000350F8"/>
    <w:rsid w:val="0003535B"/>
    <w:rsid w:val="000354CE"/>
    <w:rsid w:val="00035773"/>
    <w:rsid w:val="000360BB"/>
    <w:rsid w:val="0003698B"/>
    <w:rsid w:val="00036DAA"/>
    <w:rsid w:val="00037C55"/>
    <w:rsid w:val="00040BAA"/>
    <w:rsid w:val="000410F8"/>
    <w:rsid w:val="00041657"/>
    <w:rsid w:val="00042EE0"/>
    <w:rsid w:val="000435A9"/>
    <w:rsid w:val="000437DC"/>
    <w:rsid w:val="00043A4C"/>
    <w:rsid w:val="00043B38"/>
    <w:rsid w:val="00043F1F"/>
    <w:rsid w:val="00045399"/>
    <w:rsid w:val="000454BF"/>
    <w:rsid w:val="00045B32"/>
    <w:rsid w:val="00045CB6"/>
    <w:rsid w:val="00045E60"/>
    <w:rsid w:val="000462E2"/>
    <w:rsid w:val="00047E8B"/>
    <w:rsid w:val="0005029E"/>
    <w:rsid w:val="00050EBA"/>
    <w:rsid w:val="00051D00"/>
    <w:rsid w:val="00052D65"/>
    <w:rsid w:val="00052DA2"/>
    <w:rsid w:val="00053D0A"/>
    <w:rsid w:val="00054149"/>
    <w:rsid w:val="00054C68"/>
    <w:rsid w:val="000550E8"/>
    <w:rsid w:val="000552DA"/>
    <w:rsid w:val="000557B3"/>
    <w:rsid w:val="00057333"/>
    <w:rsid w:val="0006007C"/>
    <w:rsid w:val="000600AC"/>
    <w:rsid w:val="00060A43"/>
    <w:rsid w:val="00061022"/>
    <w:rsid w:val="00062109"/>
    <w:rsid w:val="000625B6"/>
    <w:rsid w:val="00062766"/>
    <w:rsid w:val="00063D81"/>
    <w:rsid w:val="000647DA"/>
    <w:rsid w:val="00064B67"/>
    <w:rsid w:val="00064C58"/>
    <w:rsid w:val="000651A7"/>
    <w:rsid w:val="00065462"/>
    <w:rsid w:val="00065B5C"/>
    <w:rsid w:val="00066A34"/>
    <w:rsid w:val="00066D10"/>
    <w:rsid w:val="00066DE7"/>
    <w:rsid w:val="00067A94"/>
    <w:rsid w:val="00067BB8"/>
    <w:rsid w:val="000705D2"/>
    <w:rsid w:val="000707C7"/>
    <w:rsid w:val="00070D98"/>
    <w:rsid w:val="000711FB"/>
    <w:rsid w:val="000711FD"/>
    <w:rsid w:val="0007229F"/>
    <w:rsid w:val="000723DC"/>
    <w:rsid w:val="00072766"/>
    <w:rsid w:val="00073836"/>
    <w:rsid w:val="00074224"/>
    <w:rsid w:val="00074358"/>
    <w:rsid w:val="00074C59"/>
    <w:rsid w:val="00075375"/>
    <w:rsid w:val="00075480"/>
    <w:rsid w:val="00075556"/>
    <w:rsid w:val="0007698E"/>
    <w:rsid w:val="00077318"/>
    <w:rsid w:val="00077722"/>
    <w:rsid w:val="0008062F"/>
    <w:rsid w:val="00080671"/>
    <w:rsid w:val="000808E9"/>
    <w:rsid w:val="000811AB"/>
    <w:rsid w:val="00082D4F"/>
    <w:rsid w:val="00082F04"/>
    <w:rsid w:val="0008307A"/>
    <w:rsid w:val="00083222"/>
    <w:rsid w:val="00083665"/>
    <w:rsid w:val="00083B66"/>
    <w:rsid w:val="00084328"/>
    <w:rsid w:val="000843CB"/>
    <w:rsid w:val="000854E0"/>
    <w:rsid w:val="000854FA"/>
    <w:rsid w:val="00085A90"/>
    <w:rsid w:val="000871A5"/>
    <w:rsid w:val="00090FAF"/>
    <w:rsid w:val="00091F83"/>
    <w:rsid w:val="00092079"/>
    <w:rsid w:val="0009242C"/>
    <w:rsid w:val="00093C4C"/>
    <w:rsid w:val="00093F62"/>
    <w:rsid w:val="000944F9"/>
    <w:rsid w:val="00095604"/>
    <w:rsid w:val="00095E72"/>
    <w:rsid w:val="00095FB0"/>
    <w:rsid w:val="000960C9"/>
    <w:rsid w:val="000962EA"/>
    <w:rsid w:val="00096392"/>
    <w:rsid w:val="000963B0"/>
    <w:rsid w:val="000964D6"/>
    <w:rsid w:val="000967AD"/>
    <w:rsid w:val="00096A4A"/>
    <w:rsid w:val="000A0EBD"/>
    <w:rsid w:val="000A1BE5"/>
    <w:rsid w:val="000A1CFB"/>
    <w:rsid w:val="000A2136"/>
    <w:rsid w:val="000A2EEF"/>
    <w:rsid w:val="000A309D"/>
    <w:rsid w:val="000A347D"/>
    <w:rsid w:val="000A5F9F"/>
    <w:rsid w:val="000A7285"/>
    <w:rsid w:val="000A7B83"/>
    <w:rsid w:val="000A7DCA"/>
    <w:rsid w:val="000B09DD"/>
    <w:rsid w:val="000B10BE"/>
    <w:rsid w:val="000B1AD8"/>
    <w:rsid w:val="000B2CAF"/>
    <w:rsid w:val="000B34B1"/>
    <w:rsid w:val="000B34F2"/>
    <w:rsid w:val="000B37B8"/>
    <w:rsid w:val="000B4036"/>
    <w:rsid w:val="000B5A51"/>
    <w:rsid w:val="000B6DC8"/>
    <w:rsid w:val="000B7A5E"/>
    <w:rsid w:val="000C0261"/>
    <w:rsid w:val="000C09BD"/>
    <w:rsid w:val="000C0DCF"/>
    <w:rsid w:val="000C1193"/>
    <w:rsid w:val="000C11B6"/>
    <w:rsid w:val="000C1996"/>
    <w:rsid w:val="000C1E74"/>
    <w:rsid w:val="000C330B"/>
    <w:rsid w:val="000C3C5A"/>
    <w:rsid w:val="000C4F3B"/>
    <w:rsid w:val="000C58B0"/>
    <w:rsid w:val="000C6267"/>
    <w:rsid w:val="000C660A"/>
    <w:rsid w:val="000C7274"/>
    <w:rsid w:val="000C74AD"/>
    <w:rsid w:val="000D0005"/>
    <w:rsid w:val="000D00FF"/>
    <w:rsid w:val="000D1210"/>
    <w:rsid w:val="000D14B2"/>
    <w:rsid w:val="000D1B5A"/>
    <w:rsid w:val="000D2F7A"/>
    <w:rsid w:val="000D3A3C"/>
    <w:rsid w:val="000D3E13"/>
    <w:rsid w:val="000D3E66"/>
    <w:rsid w:val="000D3EEE"/>
    <w:rsid w:val="000D4373"/>
    <w:rsid w:val="000D5355"/>
    <w:rsid w:val="000D592F"/>
    <w:rsid w:val="000D64D8"/>
    <w:rsid w:val="000D6E76"/>
    <w:rsid w:val="000D726B"/>
    <w:rsid w:val="000D780A"/>
    <w:rsid w:val="000D7AF4"/>
    <w:rsid w:val="000D7EDA"/>
    <w:rsid w:val="000E003E"/>
    <w:rsid w:val="000E07D1"/>
    <w:rsid w:val="000E0A17"/>
    <w:rsid w:val="000E0EB0"/>
    <w:rsid w:val="000E0EE1"/>
    <w:rsid w:val="000E1542"/>
    <w:rsid w:val="000E1B56"/>
    <w:rsid w:val="000E20BD"/>
    <w:rsid w:val="000E358D"/>
    <w:rsid w:val="000E36E5"/>
    <w:rsid w:val="000E3E07"/>
    <w:rsid w:val="000E40C3"/>
    <w:rsid w:val="000E4882"/>
    <w:rsid w:val="000E492D"/>
    <w:rsid w:val="000E50BC"/>
    <w:rsid w:val="000E517C"/>
    <w:rsid w:val="000E5306"/>
    <w:rsid w:val="000E56A5"/>
    <w:rsid w:val="000E6AEE"/>
    <w:rsid w:val="000E6C42"/>
    <w:rsid w:val="000E6E83"/>
    <w:rsid w:val="000E6F5D"/>
    <w:rsid w:val="000E776D"/>
    <w:rsid w:val="000E7BC5"/>
    <w:rsid w:val="000E7CB5"/>
    <w:rsid w:val="000F042D"/>
    <w:rsid w:val="000F151E"/>
    <w:rsid w:val="000F1FFA"/>
    <w:rsid w:val="000F235E"/>
    <w:rsid w:val="000F294F"/>
    <w:rsid w:val="000F4B7B"/>
    <w:rsid w:val="000F4C37"/>
    <w:rsid w:val="000F507D"/>
    <w:rsid w:val="000F5D85"/>
    <w:rsid w:val="000F68A3"/>
    <w:rsid w:val="000F72EE"/>
    <w:rsid w:val="000F74B5"/>
    <w:rsid w:val="000F7BA0"/>
    <w:rsid w:val="00100BF7"/>
    <w:rsid w:val="00101B1B"/>
    <w:rsid w:val="00101FCE"/>
    <w:rsid w:val="0010245F"/>
    <w:rsid w:val="0010344D"/>
    <w:rsid w:val="0010396B"/>
    <w:rsid w:val="00104931"/>
    <w:rsid w:val="00104988"/>
    <w:rsid w:val="00104E38"/>
    <w:rsid w:val="001050DD"/>
    <w:rsid w:val="001062A5"/>
    <w:rsid w:val="00106649"/>
    <w:rsid w:val="00106B9A"/>
    <w:rsid w:val="00106DC2"/>
    <w:rsid w:val="00107342"/>
    <w:rsid w:val="00107C03"/>
    <w:rsid w:val="001100DE"/>
    <w:rsid w:val="00110D3F"/>
    <w:rsid w:val="00110FAC"/>
    <w:rsid w:val="00111638"/>
    <w:rsid w:val="0011288C"/>
    <w:rsid w:val="00112C40"/>
    <w:rsid w:val="00112DE5"/>
    <w:rsid w:val="00113407"/>
    <w:rsid w:val="001136DE"/>
    <w:rsid w:val="001137DC"/>
    <w:rsid w:val="00113DDE"/>
    <w:rsid w:val="00115DB0"/>
    <w:rsid w:val="00115DB9"/>
    <w:rsid w:val="00115FC7"/>
    <w:rsid w:val="0011618A"/>
    <w:rsid w:val="0011648A"/>
    <w:rsid w:val="00116812"/>
    <w:rsid w:val="00116A0E"/>
    <w:rsid w:val="0011723C"/>
    <w:rsid w:val="00117C5E"/>
    <w:rsid w:val="00117FC8"/>
    <w:rsid w:val="00120343"/>
    <w:rsid w:val="00120756"/>
    <w:rsid w:val="00121687"/>
    <w:rsid w:val="001217BB"/>
    <w:rsid w:val="001218A3"/>
    <w:rsid w:val="00122553"/>
    <w:rsid w:val="00123376"/>
    <w:rsid w:val="001238F9"/>
    <w:rsid w:val="00124449"/>
    <w:rsid w:val="00124738"/>
    <w:rsid w:val="001249DA"/>
    <w:rsid w:val="0012545D"/>
    <w:rsid w:val="001257D3"/>
    <w:rsid w:val="00126116"/>
    <w:rsid w:val="00126419"/>
    <w:rsid w:val="001264A4"/>
    <w:rsid w:val="00126996"/>
    <w:rsid w:val="00126BD8"/>
    <w:rsid w:val="001271D3"/>
    <w:rsid w:val="00127FB9"/>
    <w:rsid w:val="001307EB"/>
    <w:rsid w:val="00130809"/>
    <w:rsid w:val="00130D02"/>
    <w:rsid w:val="00131158"/>
    <w:rsid w:val="001318FA"/>
    <w:rsid w:val="00132EDF"/>
    <w:rsid w:val="0013371E"/>
    <w:rsid w:val="00134F61"/>
    <w:rsid w:val="001350E0"/>
    <w:rsid w:val="001352EB"/>
    <w:rsid w:val="00135B81"/>
    <w:rsid w:val="00135CF7"/>
    <w:rsid w:val="00135E09"/>
    <w:rsid w:val="00136351"/>
    <w:rsid w:val="00136667"/>
    <w:rsid w:val="00136AA5"/>
    <w:rsid w:val="00136B70"/>
    <w:rsid w:val="001372E9"/>
    <w:rsid w:val="00137848"/>
    <w:rsid w:val="00137B88"/>
    <w:rsid w:val="001400DE"/>
    <w:rsid w:val="001406CE"/>
    <w:rsid w:val="001407E8"/>
    <w:rsid w:val="00140CEB"/>
    <w:rsid w:val="00140CF0"/>
    <w:rsid w:val="001412D0"/>
    <w:rsid w:val="001413FD"/>
    <w:rsid w:val="001415CF"/>
    <w:rsid w:val="00141AE5"/>
    <w:rsid w:val="00141B98"/>
    <w:rsid w:val="00142744"/>
    <w:rsid w:val="00142CBC"/>
    <w:rsid w:val="001438B7"/>
    <w:rsid w:val="00143A90"/>
    <w:rsid w:val="00143E79"/>
    <w:rsid w:val="0014408D"/>
    <w:rsid w:val="0014416B"/>
    <w:rsid w:val="001447D9"/>
    <w:rsid w:val="00144957"/>
    <w:rsid w:val="00145490"/>
    <w:rsid w:val="001458BA"/>
    <w:rsid w:val="00145D62"/>
    <w:rsid w:val="00146635"/>
    <w:rsid w:val="00146D81"/>
    <w:rsid w:val="00147154"/>
    <w:rsid w:val="00147F75"/>
    <w:rsid w:val="00151721"/>
    <w:rsid w:val="00152239"/>
    <w:rsid w:val="00153597"/>
    <w:rsid w:val="001535EF"/>
    <w:rsid w:val="001539C1"/>
    <w:rsid w:val="00153B7C"/>
    <w:rsid w:val="001547A7"/>
    <w:rsid w:val="0015509D"/>
    <w:rsid w:val="00155170"/>
    <w:rsid w:val="0015526B"/>
    <w:rsid w:val="00155B63"/>
    <w:rsid w:val="001564E6"/>
    <w:rsid w:val="00156A3C"/>
    <w:rsid w:val="001570DC"/>
    <w:rsid w:val="00157D07"/>
    <w:rsid w:val="00160CA3"/>
    <w:rsid w:val="00160D01"/>
    <w:rsid w:val="00161163"/>
    <w:rsid w:val="001613E0"/>
    <w:rsid w:val="001615C7"/>
    <w:rsid w:val="0016202C"/>
    <w:rsid w:val="00162378"/>
    <w:rsid w:val="0016296D"/>
    <w:rsid w:val="0016299E"/>
    <w:rsid w:val="0016342B"/>
    <w:rsid w:val="00163B1C"/>
    <w:rsid w:val="00164121"/>
    <w:rsid w:val="00164AE0"/>
    <w:rsid w:val="00165135"/>
    <w:rsid w:val="00165795"/>
    <w:rsid w:val="00165A9C"/>
    <w:rsid w:val="00165AD7"/>
    <w:rsid w:val="00165C13"/>
    <w:rsid w:val="0016615D"/>
    <w:rsid w:val="0016628E"/>
    <w:rsid w:val="001665F6"/>
    <w:rsid w:val="00166722"/>
    <w:rsid w:val="00167603"/>
    <w:rsid w:val="00167659"/>
    <w:rsid w:val="001676F6"/>
    <w:rsid w:val="00170493"/>
    <w:rsid w:val="0017095D"/>
    <w:rsid w:val="00171D95"/>
    <w:rsid w:val="00171F3E"/>
    <w:rsid w:val="00171F8E"/>
    <w:rsid w:val="00172E46"/>
    <w:rsid w:val="001739F7"/>
    <w:rsid w:val="001740D6"/>
    <w:rsid w:val="0017477F"/>
    <w:rsid w:val="00174966"/>
    <w:rsid w:val="00174CBE"/>
    <w:rsid w:val="0017581F"/>
    <w:rsid w:val="00175BA4"/>
    <w:rsid w:val="00176ADF"/>
    <w:rsid w:val="00177F2A"/>
    <w:rsid w:val="00180128"/>
    <w:rsid w:val="00180410"/>
    <w:rsid w:val="00180A53"/>
    <w:rsid w:val="00180E47"/>
    <w:rsid w:val="00181158"/>
    <w:rsid w:val="00181302"/>
    <w:rsid w:val="001825F2"/>
    <w:rsid w:val="00183781"/>
    <w:rsid w:val="00183E81"/>
    <w:rsid w:val="00184549"/>
    <w:rsid w:val="00184C1E"/>
    <w:rsid w:val="00185B92"/>
    <w:rsid w:val="00186357"/>
    <w:rsid w:val="0018649A"/>
    <w:rsid w:val="001865E9"/>
    <w:rsid w:val="00186766"/>
    <w:rsid w:val="001869FE"/>
    <w:rsid w:val="00186C1D"/>
    <w:rsid w:val="0019071A"/>
    <w:rsid w:val="001910CD"/>
    <w:rsid w:val="0019191D"/>
    <w:rsid w:val="00192086"/>
    <w:rsid w:val="00192494"/>
    <w:rsid w:val="0019278F"/>
    <w:rsid w:val="00192C14"/>
    <w:rsid w:val="00192FF5"/>
    <w:rsid w:val="00194D92"/>
    <w:rsid w:val="001955E4"/>
    <w:rsid w:val="001957D5"/>
    <w:rsid w:val="00195845"/>
    <w:rsid w:val="00195BEE"/>
    <w:rsid w:val="00195F49"/>
    <w:rsid w:val="0019607B"/>
    <w:rsid w:val="0019637D"/>
    <w:rsid w:val="00196385"/>
    <w:rsid w:val="001963C3"/>
    <w:rsid w:val="0019692F"/>
    <w:rsid w:val="00197965"/>
    <w:rsid w:val="001979F3"/>
    <w:rsid w:val="001A038D"/>
    <w:rsid w:val="001A0680"/>
    <w:rsid w:val="001A07D8"/>
    <w:rsid w:val="001A0957"/>
    <w:rsid w:val="001A0A8C"/>
    <w:rsid w:val="001A0B14"/>
    <w:rsid w:val="001A14E3"/>
    <w:rsid w:val="001A17D4"/>
    <w:rsid w:val="001A2283"/>
    <w:rsid w:val="001A25E2"/>
    <w:rsid w:val="001A2E16"/>
    <w:rsid w:val="001A311A"/>
    <w:rsid w:val="001A32A3"/>
    <w:rsid w:val="001A336B"/>
    <w:rsid w:val="001A37E6"/>
    <w:rsid w:val="001A3D43"/>
    <w:rsid w:val="001A3ED3"/>
    <w:rsid w:val="001A44DD"/>
    <w:rsid w:val="001A558B"/>
    <w:rsid w:val="001A625A"/>
    <w:rsid w:val="001A625F"/>
    <w:rsid w:val="001A6353"/>
    <w:rsid w:val="001A6565"/>
    <w:rsid w:val="001A78C0"/>
    <w:rsid w:val="001A7D1B"/>
    <w:rsid w:val="001B083E"/>
    <w:rsid w:val="001B1754"/>
    <w:rsid w:val="001B22D6"/>
    <w:rsid w:val="001B2863"/>
    <w:rsid w:val="001B2BF0"/>
    <w:rsid w:val="001B2BFA"/>
    <w:rsid w:val="001B3475"/>
    <w:rsid w:val="001B35AC"/>
    <w:rsid w:val="001B3F0E"/>
    <w:rsid w:val="001B4316"/>
    <w:rsid w:val="001B456C"/>
    <w:rsid w:val="001B606F"/>
    <w:rsid w:val="001B732F"/>
    <w:rsid w:val="001B7602"/>
    <w:rsid w:val="001B7982"/>
    <w:rsid w:val="001B7A83"/>
    <w:rsid w:val="001B7EDB"/>
    <w:rsid w:val="001C02AC"/>
    <w:rsid w:val="001C02DD"/>
    <w:rsid w:val="001C041B"/>
    <w:rsid w:val="001C0926"/>
    <w:rsid w:val="001C0CF8"/>
    <w:rsid w:val="001C0EFB"/>
    <w:rsid w:val="001C1376"/>
    <w:rsid w:val="001C1B89"/>
    <w:rsid w:val="001C3681"/>
    <w:rsid w:val="001C3B1C"/>
    <w:rsid w:val="001C5054"/>
    <w:rsid w:val="001C5487"/>
    <w:rsid w:val="001C548E"/>
    <w:rsid w:val="001C593F"/>
    <w:rsid w:val="001C6640"/>
    <w:rsid w:val="001C6828"/>
    <w:rsid w:val="001C6A59"/>
    <w:rsid w:val="001C715D"/>
    <w:rsid w:val="001C7A01"/>
    <w:rsid w:val="001C7DAA"/>
    <w:rsid w:val="001D0026"/>
    <w:rsid w:val="001D035F"/>
    <w:rsid w:val="001D0540"/>
    <w:rsid w:val="001D05FA"/>
    <w:rsid w:val="001D0FEE"/>
    <w:rsid w:val="001D195C"/>
    <w:rsid w:val="001D19FE"/>
    <w:rsid w:val="001D19FF"/>
    <w:rsid w:val="001D26E8"/>
    <w:rsid w:val="001D2888"/>
    <w:rsid w:val="001D322A"/>
    <w:rsid w:val="001D44C9"/>
    <w:rsid w:val="001D4A73"/>
    <w:rsid w:val="001D5272"/>
    <w:rsid w:val="001D538A"/>
    <w:rsid w:val="001D5BC3"/>
    <w:rsid w:val="001D625C"/>
    <w:rsid w:val="001D62ED"/>
    <w:rsid w:val="001D63E4"/>
    <w:rsid w:val="001D69B0"/>
    <w:rsid w:val="001D6C27"/>
    <w:rsid w:val="001D7000"/>
    <w:rsid w:val="001D75C7"/>
    <w:rsid w:val="001E0087"/>
    <w:rsid w:val="001E046F"/>
    <w:rsid w:val="001E15AD"/>
    <w:rsid w:val="001E1975"/>
    <w:rsid w:val="001E1ABD"/>
    <w:rsid w:val="001E1BD5"/>
    <w:rsid w:val="001E22A0"/>
    <w:rsid w:val="001E357A"/>
    <w:rsid w:val="001E3AA9"/>
    <w:rsid w:val="001E3D8E"/>
    <w:rsid w:val="001E4483"/>
    <w:rsid w:val="001E4A51"/>
    <w:rsid w:val="001E5AD4"/>
    <w:rsid w:val="001E7989"/>
    <w:rsid w:val="001E7A7B"/>
    <w:rsid w:val="001F0921"/>
    <w:rsid w:val="001F0F68"/>
    <w:rsid w:val="001F1785"/>
    <w:rsid w:val="001F21A2"/>
    <w:rsid w:val="001F4AAE"/>
    <w:rsid w:val="001F4AD8"/>
    <w:rsid w:val="001F4DAA"/>
    <w:rsid w:val="001F558E"/>
    <w:rsid w:val="001F63F4"/>
    <w:rsid w:val="001F7003"/>
    <w:rsid w:val="001F7FBF"/>
    <w:rsid w:val="00200370"/>
    <w:rsid w:val="00201134"/>
    <w:rsid w:val="00201F8F"/>
    <w:rsid w:val="00202342"/>
    <w:rsid w:val="00203152"/>
    <w:rsid w:val="00203CAB"/>
    <w:rsid w:val="00203EA5"/>
    <w:rsid w:val="00204A3E"/>
    <w:rsid w:val="00204AC8"/>
    <w:rsid w:val="00205076"/>
    <w:rsid w:val="00205688"/>
    <w:rsid w:val="002061DD"/>
    <w:rsid w:val="002064CC"/>
    <w:rsid w:val="0020688D"/>
    <w:rsid w:val="00210302"/>
    <w:rsid w:val="0021054C"/>
    <w:rsid w:val="002106F5"/>
    <w:rsid w:val="00211C32"/>
    <w:rsid w:val="002126F1"/>
    <w:rsid w:val="00212BBF"/>
    <w:rsid w:val="002140F1"/>
    <w:rsid w:val="00214FCF"/>
    <w:rsid w:val="002152C5"/>
    <w:rsid w:val="00215BB7"/>
    <w:rsid w:val="00215EF0"/>
    <w:rsid w:val="00215F81"/>
    <w:rsid w:val="00216123"/>
    <w:rsid w:val="00216C1E"/>
    <w:rsid w:val="00216D89"/>
    <w:rsid w:val="00217770"/>
    <w:rsid w:val="00217822"/>
    <w:rsid w:val="00220B9E"/>
    <w:rsid w:val="00221A5E"/>
    <w:rsid w:val="00221EEF"/>
    <w:rsid w:val="00222383"/>
    <w:rsid w:val="00222CD2"/>
    <w:rsid w:val="002231F1"/>
    <w:rsid w:val="00223A8D"/>
    <w:rsid w:val="00224241"/>
    <w:rsid w:val="00224A7E"/>
    <w:rsid w:val="00224B39"/>
    <w:rsid w:val="002253F4"/>
    <w:rsid w:val="00225706"/>
    <w:rsid w:val="00225E1E"/>
    <w:rsid w:val="002263C9"/>
    <w:rsid w:val="002269DC"/>
    <w:rsid w:val="002272A2"/>
    <w:rsid w:val="00230667"/>
    <w:rsid w:val="00231C8D"/>
    <w:rsid w:val="00231D24"/>
    <w:rsid w:val="00233729"/>
    <w:rsid w:val="00233D91"/>
    <w:rsid w:val="00235D12"/>
    <w:rsid w:val="00235E7E"/>
    <w:rsid w:val="00236FBF"/>
    <w:rsid w:val="00237089"/>
    <w:rsid w:val="002371EA"/>
    <w:rsid w:val="00237CB3"/>
    <w:rsid w:val="00240556"/>
    <w:rsid w:val="002408C1"/>
    <w:rsid w:val="00241270"/>
    <w:rsid w:val="002413B1"/>
    <w:rsid w:val="002419A5"/>
    <w:rsid w:val="00242A53"/>
    <w:rsid w:val="002430E7"/>
    <w:rsid w:val="00243321"/>
    <w:rsid w:val="00243444"/>
    <w:rsid w:val="00244045"/>
    <w:rsid w:val="002447B7"/>
    <w:rsid w:val="00244EDE"/>
    <w:rsid w:val="002453A0"/>
    <w:rsid w:val="0024578E"/>
    <w:rsid w:val="002462ED"/>
    <w:rsid w:val="00247600"/>
    <w:rsid w:val="0024771B"/>
    <w:rsid w:val="002503F2"/>
    <w:rsid w:val="00250795"/>
    <w:rsid w:val="00250A85"/>
    <w:rsid w:val="00251961"/>
    <w:rsid w:val="002528D1"/>
    <w:rsid w:val="00252D1E"/>
    <w:rsid w:val="00252F9A"/>
    <w:rsid w:val="002532E1"/>
    <w:rsid w:val="0025366C"/>
    <w:rsid w:val="00253927"/>
    <w:rsid w:val="00253CDA"/>
    <w:rsid w:val="00254D1D"/>
    <w:rsid w:val="0025526F"/>
    <w:rsid w:val="002572CE"/>
    <w:rsid w:val="0025772E"/>
    <w:rsid w:val="00257A0A"/>
    <w:rsid w:val="00260473"/>
    <w:rsid w:val="00260C05"/>
    <w:rsid w:val="00261332"/>
    <w:rsid w:val="002618F2"/>
    <w:rsid w:val="00261A13"/>
    <w:rsid w:val="00261C39"/>
    <w:rsid w:val="00261C62"/>
    <w:rsid w:val="002620A9"/>
    <w:rsid w:val="0026237D"/>
    <w:rsid w:val="00262941"/>
    <w:rsid w:val="00262BA7"/>
    <w:rsid w:val="00262D8F"/>
    <w:rsid w:val="002633A6"/>
    <w:rsid w:val="002641F2"/>
    <w:rsid w:val="002651D4"/>
    <w:rsid w:val="00266E1F"/>
    <w:rsid w:val="00266EA6"/>
    <w:rsid w:val="00267CDA"/>
    <w:rsid w:val="00270D39"/>
    <w:rsid w:val="002718CE"/>
    <w:rsid w:val="00271CCA"/>
    <w:rsid w:val="002721B1"/>
    <w:rsid w:val="00272994"/>
    <w:rsid w:val="00273663"/>
    <w:rsid w:val="00273688"/>
    <w:rsid w:val="00274801"/>
    <w:rsid w:val="0027497B"/>
    <w:rsid w:val="00274C15"/>
    <w:rsid w:val="00274C51"/>
    <w:rsid w:val="00274D84"/>
    <w:rsid w:val="00275090"/>
    <w:rsid w:val="0027521C"/>
    <w:rsid w:val="0027537D"/>
    <w:rsid w:val="002755A0"/>
    <w:rsid w:val="00275736"/>
    <w:rsid w:val="00275907"/>
    <w:rsid w:val="00276088"/>
    <w:rsid w:val="00276D12"/>
    <w:rsid w:val="00276FD1"/>
    <w:rsid w:val="00277489"/>
    <w:rsid w:val="00277507"/>
    <w:rsid w:val="00277C91"/>
    <w:rsid w:val="00280283"/>
    <w:rsid w:val="002805ED"/>
    <w:rsid w:val="0028133C"/>
    <w:rsid w:val="0028147E"/>
    <w:rsid w:val="00281995"/>
    <w:rsid w:val="00281EF2"/>
    <w:rsid w:val="0028243A"/>
    <w:rsid w:val="0028296D"/>
    <w:rsid w:val="00282DAE"/>
    <w:rsid w:val="00283742"/>
    <w:rsid w:val="00283F5C"/>
    <w:rsid w:val="002850AE"/>
    <w:rsid w:val="00285E32"/>
    <w:rsid w:val="002860F2"/>
    <w:rsid w:val="00286407"/>
    <w:rsid w:val="00286A50"/>
    <w:rsid w:val="00287140"/>
    <w:rsid w:val="002872AA"/>
    <w:rsid w:val="00287BA9"/>
    <w:rsid w:val="00290F34"/>
    <w:rsid w:val="00291BF4"/>
    <w:rsid w:val="002920DB"/>
    <w:rsid w:val="0029305A"/>
    <w:rsid w:val="0029332C"/>
    <w:rsid w:val="002942C1"/>
    <w:rsid w:val="002946A3"/>
    <w:rsid w:val="00294A74"/>
    <w:rsid w:val="002953C7"/>
    <w:rsid w:val="00295633"/>
    <w:rsid w:val="002957C3"/>
    <w:rsid w:val="00295829"/>
    <w:rsid w:val="00295D5B"/>
    <w:rsid w:val="00295E47"/>
    <w:rsid w:val="0029668B"/>
    <w:rsid w:val="00296AFD"/>
    <w:rsid w:val="00297698"/>
    <w:rsid w:val="002A035A"/>
    <w:rsid w:val="002A078E"/>
    <w:rsid w:val="002A0982"/>
    <w:rsid w:val="002A417C"/>
    <w:rsid w:val="002A47F0"/>
    <w:rsid w:val="002A4B67"/>
    <w:rsid w:val="002A4BD2"/>
    <w:rsid w:val="002A5A50"/>
    <w:rsid w:val="002A7799"/>
    <w:rsid w:val="002A7F65"/>
    <w:rsid w:val="002A7FFD"/>
    <w:rsid w:val="002B1374"/>
    <w:rsid w:val="002B1562"/>
    <w:rsid w:val="002B3947"/>
    <w:rsid w:val="002B3D8E"/>
    <w:rsid w:val="002B4313"/>
    <w:rsid w:val="002B452B"/>
    <w:rsid w:val="002B50B4"/>
    <w:rsid w:val="002B560A"/>
    <w:rsid w:val="002B621D"/>
    <w:rsid w:val="002B7165"/>
    <w:rsid w:val="002B74E2"/>
    <w:rsid w:val="002B77F3"/>
    <w:rsid w:val="002C0DD0"/>
    <w:rsid w:val="002C1A01"/>
    <w:rsid w:val="002C2339"/>
    <w:rsid w:val="002C24AB"/>
    <w:rsid w:val="002C4408"/>
    <w:rsid w:val="002C50C5"/>
    <w:rsid w:val="002C5A0C"/>
    <w:rsid w:val="002C5BF8"/>
    <w:rsid w:val="002C5C45"/>
    <w:rsid w:val="002C6187"/>
    <w:rsid w:val="002C64CD"/>
    <w:rsid w:val="002C652A"/>
    <w:rsid w:val="002C6639"/>
    <w:rsid w:val="002C75C9"/>
    <w:rsid w:val="002C778C"/>
    <w:rsid w:val="002C7A95"/>
    <w:rsid w:val="002D069D"/>
    <w:rsid w:val="002D08F9"/>
    <w:rsid w:val="002D0D0E"/>
    <w:rsid w:val="002D14F0"/>
    <w:rsid w:val="002D153A"/>
    <w:rsid w:val="002D18C4"/>
    <w:rsid w:val="002D1A86"/>
    <w:rsid w:val="002D1DA8"/>
    <w:rsid w:val="002D2D96"/>
    <w:rsid w:val="002D2F21"/>
    <w:rsid w:val="002D320E"/>
    <w:rsid w:val="002D38B7"/>
    <w:rsid w:val="002D3AFE"/>
    <w:rsid w:val="002D3D9D"/>
    <w:rsid w:val="002D4442"/>
    <w:rsid w:val="002D46F0"/>
    <w:rsid w:val="002D494E"/>
    <w:rsid w:val="002D59F2"/>
    <w:rsid w:val="002D6580"/>
    <w:rsid w:val="002D6BD4"/>
    <w:rsid w:val="002D6EEF"/>
    <w:rsid w:val="002D7721"/>
    <w:rsid w:val="002D7750"/>
    <w:rsid w:val="002E05BF"/>
    <w:rsid w:val="002E0981"/>
    <w:rsid w:val="002E0A2E"/>
    <w:rsid w:val="002E121B"/>
    <w:rsid w:val="002E14F2"/>
    <w:rsid w:val="002E184A"/>
    <w:rsid w:val="002E1950"/>
    <w:rsid w:val="002E2F0C"/>
    <w:rsid w:val="002E40D9"/>
    <w:rsid w:val="002E4159"/>
    <w:rsid w:val="002E48A8"/>
    <w:rsid w:val="002E4CC6"/>
    <w:rsid w:val="002E5224"/>
    <w:rsid w:val="002E6569"/>
    <w:rsid w:val="002E6776"/>
    <w:rsid w:val="002E726F"/>
    <w:rsid w:val="002E766E"/>
    <w:rsid w:val="002E7974"/>
    <w:rsid w:val="002E7F37"/>
    <w:rsid w:val="002F00E1"/>
    <w:rsid w:val="002F0232"/>
    <w:rsid w:val="002F0A41"/>
    <w:rsid w:val="002F11EE"/>
    <w:rsid w:val="002F1A29"/>
    <w:rsid w:val="002F57EB"/>
    <w:rsid w:val="002F587F"/>
    <w:rsid w:val="002F5F77"/>
    <w:rsid w:val="002F6B29"/>
    <w:rsid w:val="002F6D91"/>
    <w:rsid w:val="002F6E5B"/>
    <w:rsid w:val="002F7460"/>
    <w:rsid w:val="003003AD"/>
    <w:rsid w:val="003007AB"/>
    <w:rsid w:val="00301263"/>
    <w:rsid w:val="0030180A"/>
    <w:rsid w:val="00301B30"/>
    <w:rsid w:val="00302768"/>
    <w:rsid w:val="003035A0"/>
    <w:rsid w:val="003046A5"/>
    <w:rsid w:val="00304A70"/>
    <w:rsid w:val="00305374"/>
    <w:rsid w:val="00305AE5"/>
    <w:rsid w:val="00305F81"/>
    <w:rsid w:val="00306058"/>
    <w:rsid w:val="00306523"/>
    <w:rsid w:val="00306C31"/>
    <w:rsid w:val="003073F6"/>
    <w:rsid w:val="003078FD"/>
    <w:rsid w:val="00310678"/>
    <w:rsid w:val="003107BC"/>
    <w:rsid w:val="0031118C"/>
    <w:rsid w:val="00313013"/>
    <w:rsid w:val="0031323E"/>
    <w:rsid w:val="00313343"/>
    <w:rsid w:val="003139CD"/>
    <w:rsid w:val="0031427F"/>
    <w:rsid w:val="00314577"/>
    <w:rsid w:val="0031494D"/>
    <w:rsid w:val="00314F64"/>
    <w:rsid w:val="00315017"/>
    <w:rsid w:val="003153CB"/>
    <w:rsid w:val="003154B7"/>
    <w:rsid w:val="00315C7B"/>
    <w:rsid w:val="00315F8B"/>
    <w:rsid w:val="00320968"/>
    <w:rsid w:val="00321C73"/>
    <w:rsid w:val="00322BF6"/>
    <w:rsid w:val="00323111"/>
    <w:rsid w:val="0032440C"/>
    <w:rsid w:val="00325CE2"/>
    <w:rsid w:val="00325DFC"/>
    <w:rsid w:val="00325E9B"/>
    <w:rsid w:val="00327253"/>
    <w:rsid w:val="00327348"/>
    <w:rsid w:val="00327702"/>
    <w:rsid w:val="00331008"/>
    <w:rsid w:val="0033133E"/>
    <w:rsid w:val="00331D4C"/>
    <w:rsid w:val="00332E72"/>
    <w:rsid w:val="003336C9"/>
    <w:rsid w:val="00333F1F"/>
    <w:rsid w:val="00334474"/>
    <w:rsid w:val="00335458"/>
    <w:rsid w:val="0033626B"/>
    <w:rsid w:val="0033700A"/>
    <w:rsid w:val="00337FDD"/>
    <w:rsid w:val="0034058D"/>
    <w:rsid w:val="00340B08"/>
    <w:rsid w:val="003419D2"/>
    <w:rsid w:val="00341A8A"/>
    <w:rsid w:val="003420FF"/>
    <w:rsid w:val="0034371F"/>
    <w:rsid w:val="003438C7"/>
    <w:rsid w:val="00344D64"/>
    <w:rsid w:val="00345E60"/>
    <w:rsid w:val="00345F63"/>
    <w:rsid w:val="00346CF5"/>
    <w:rsid w:val="00347AF0"/>
    <w:rsid w:val="00350BFB"/>
    <w:rsid w:val="00350E7A"/>
    <w:rsid w:val="0035195E"/>
    <w:rsid w:val="00352300"/>
    <w:rsid w:val="00352ED7"/>
    <w:rsid w:val="0035354F"/>
    <w:rsid w:val="003536AF"/>
    <w:rsid w:val="003537A8"/>
    <w:rsid w:val="00353A26"/>
    <w:rsid w:val="00353E8A"/>
    <w:rsid w:val="00354588"/>
    <w:rsid w:val="00354889"/>
    <w:rsid w:val="0035492E"/>
    <w:rsid w:val="00354F34"/>
    <w:rsid w:val="00354F7F"/>
    <w:rsid w:val="00355579"/>
    <w:rsid w:val="00355979"/>
    <w:rsid w:val="00356339"/>
    <w:rsid w:val="00356470"/>
    <w:rsid w:val="00356729"/>
    <w:rsid w:val="00357D4A"/>
    <w:rsid w:val="00360AE3"/>
    <w:rsid w:val="003614DA"/>
    <w:rsid w:val="00361785"/>
    <w:rsid w:val="0036228C"/>
    <w:rsid w:val="00363344"/>
    <w:rsid w:val="00364C2A"/>
    <w:rsid w:val="003655E6"/>
    <w:rsid w:val="00365C88"/>
    <w:rsid w:val="003660DE"/>
    <w:rsid w:val="0036677F"/>
    <w:rsid w:val="00366A34"/>
    <w:rsid w:val="0036760B"/>
    <w:rsid w:val="00367B01"/>
    <w:rsid w:val="003704A3"/>
    <w:rsid w:val="00370AF7"/>
    <w:rsid w:val="00370D16"/>
    <w:rsid w:val="00370D7E"/>
    <w:rsid w:val="00370F81"/>
    <w:rsid w:val="003716FE"/>
    <w:rsid w:val="00372118"/>
    <w:rsid w:val="00372121"/>
    <w:rsid w:val="00372843"/>
    <w:rsid w:val="00372EE7"/>
    <w:rsid w:val="00373AC0"/>
    <w:rsid w:val="00373FF5"/>
    <w:rsid w:val="00374CB9"/>
    <w:rsid w:val="003751C1"/>
    <w:rsid w:val="00375425"/>
    <w:rsid w:val="00375D1F"/>
    <w:rsid w:val="00375F41"/>
    <w:rsid w:val="00376343"/>
    <w:rsid w:val="003772A1"/>
    <w:rsid w:val="003773E0"/>
    <w:rsid w:val="003775FD"/>
    <w:rsid w:val="003802F4"/>
    <w:rsid w:val="0038091D"/>
    <w:rsid w:val="00380957"/>
    <w:rsid w:val="00380BC2"/>
    <w:rsid w:val="00380C20"/>
    <w:rsid w:val="00380FC7"/>
    <w:rsid w:val="00381502"/>
    <w:rsid w:val="0038191F"/>
    <w:rsid w:val="00381F30"/>
    <w:rsid w:val="00382AA7"/>
    <w:rsid w:val="00383760"/>
    <w:rsid w:val="003839F5"/>
    <w:rsid w:val="00383AA3"/>
    <w:rsid w:val="00383D91"/>
    <w:rsid w:val="00383FAB"/>
    <w:rsid w:val="00384BB2"/>
    <w:rsid w:val="00385393"/>
    <w:rsid w:val="0038570F"/>
    <w:rsid w:val="00385F14"/>
    <w:rsid w:val="00386136"/>
    <w:rsid w:val="00386560"/>
    <w:rsid w:val="0038771E"/>
    <w:rsid w:val="0038776E"/>
    <w:rsid w:val="003908B8"/>
    <w:rsid w:val="003908DD"/>
    <w:rsid w:val="0039234F"/>
    <w:rsid w:val="00392735"/>
    <w:rsid w:val="00392AE9"/>
    <w:rsid w:val="0039397F"/>
    <w:rsid w:val="00393B7B"/>
    <w:rsid w:val="00394663"/>
    <w:rsid w:val="003947A7"/>
    <w:rsid w:val="003947FB"/>
    <w:rsid w:val="00394C16"/>
    <w:rsid w:val="0039522B"/>
    <w:rsid w:val="00396250"/>
    <w:rsid w:val="0039626B"/>
    <w:rsid w:val="0039681E"/>
    <w:rsid w:val="00396E42"/>
    <w:rsid w:val="003972CE"/>
    <w:rsid w:val="003979D1"/>
    <w:rsid w:val="00397CF9"/>
    <w:rsid w:val="003A0026"/>
    <w:rsid w:val="003A13E3"/>
    <w:rsid w:val="003A140A"/>
    <w:rsid w:val="003A2528"/>
    <w:rsid w:val="003A3A2F"/>
    <w:rsid w:val="003A3B62"/>
    <w:rsid w:val="003A43F1"/>
    <w:rsid w:val="003A4770"/>
    <w:rsid w:val="003A54F3"/>
    <w:rsid w:val="003A6A19"/>
    <w:rsid w:val="003A7A25"/>
    <w:rsid w:val="003A7F4B"/>
    <w:rsid w:val="003A7FB1"/>
    <w:rsid w:val="003B0562"/>
    <w:rsid w:val="003B0932"/>
    <w:rsid w:val="003B10D8"/>
    <w:rsid w:val="003B1E1D"/>
    <w:rsid w:val="003B248E"/>
    <w:rsid w:val="003B2637"/>
    <w:rsid w:val="003B376B"/>
    <w:rsid w:val="003B3A4B"/>
    <w:rsid w:val="003B5843"/>
    <w:rsid w:val="003B58B2"/>
    <w:rsid w:val="003B5C1B"/>
    <w:rsid w:val="003B6008"/>
    <w:rsid w:val="003B6DC9"/>
    <w:rsid w:val="003C0C19"/>
    <w:rsid w:val="003C0DFF"/>
    <w:rsid w:val="003C1286"/>
    <w:rsid w:val="003C12C5"/>
    <w:rsid w:val="003C18B8"/>
    <w:rsid w:val="003C1F1C"/>
    <w:rsid w:val="003C2316"/>
    <w:rsid w:val="003C23CC"/>
    <w:rsid w:val="003C2635"/>
    <w:rsid w:val="003C2998"/>
    <w:rsid w:val="003C2D28"/>
    <w:rsid w:val="003C2D41"/>
    <w:rsid w:val="003C4437"/>
    <w:rsid w:val="003C48A4"/>
    <w:rsid w:val="003C4AB7"/>
    <w:rsid w:val="003C4D24"/>
    <w:rsid w:val="003C5114"/>
    <w:rsid w:val="003C54A9"/>
    <w:rsid w:val="003C55DD"/>
    <w:rsid w:val="003C5875"/>
    <w:rsid w:val="003C5CF2"/>
    <w:rsid w:val="003C5CFC"/>
    <w:rsid w:val="003C5E36"/>
    <w:rsid w:val="003C65E2"/>
    <w:rsid w:val="003C6896"/>
    <w:rsid w:val="003C68FF"/>
    <w:rsid w:val="003C6F61"/>
    <w:rsid w:val="003C7C41"/>
    <w:rsid w:val="003D2DFB"/>
    <w:rsid w:val="003D3033"/>
    <w:rsid w:val="003D3462"/>
    <w:rsid w:val="003D36D6"/>
    <w:rsid w:val="003D4CBD"/>
    <w:rsid w:val="003D5346"/>
    <w:rsid w:val="003D563D"/>
    <w:rsid w:val="003D5736"/>
    <w:rsid w:val="003D582F"/>
    <w:rsid w:val="003D6672"/>
    <w:rsid w:val="003D69AA"/>
    <w:rsid w:val="003D6AE5"/>
    <w:rsid w:val="003E094A"/>
    <w:rsid w:val="003E18E6"/>
    <w:rsid w:val="003E18EC"/>
    <w:rsid w:val="003E19CA"/>
    <w:rsid w:val="003E1B0B"/>
    <w:rsid w:val="003E29A8"/>
    <w:rsid w:val="003E2BB6"/>
    <w:rsid w:val="003E2F0F"/>
    <w:rsid w:val="003E318C"/>
    <w:rsid w:val="003E33CF"/>
    <w:rsid w:val="003E3852"/>
    <w:rsid w:val="003E3931"/>
    <w:rsid w:val="003E4A05"/>
    <w:rsid w:val="003E4E49"/>
    <w:rsid w:val="003E527E"/>
    <w:rsid w:val="003E5603"/>
    <w:rsid w:val="003E57C7"/>
    <w:rsid w:val="003E6008"/>
    <w:rsid w:val="003E6C0E"/>
    <w:rsid w:val="003E7106"/>
    <w:rsid w:val="003F0001"/>
    <w:rsid w:val="003F040F"/>
    <w:rsid w:val="003F0879"/>
    <w:rsid w:val="003F1384"/>
    <w:rsid w:val="003F1409"/>
    <w:rsid w:val="003F1BB3"/>
    <w:rsid w:val="003F3013"/>
    <w:rsid w:val="003F31A6"/>
    <w:rsid w:val="003F337C"/>
    <w:rsid w:val="003F4DDF"/>
    <w:rsid w:val="003F5D19"/>
    <w:rsid w:val="003F5D73"/>
    <w:rsid w:val="003F5F2E"/>
    <w:rsid w:val="003F61A0"/>
    <w:rsid w:val="003F6A4F"/>
    <w:rsid w:val="003F7542"/>
    <w:rsid w:val="003F7595"/>
    <w:rsid w:val="003F7A2F"/>
    <w:rsid w:val="003F7DDC"/>
    <w:rsid w:val="004003B4"/>
    <w:rsid w:val="00400BC8"/>
    <w:rsid w:val="0040191E"/>
    <w:rsid w:val="00401DA9"/>
    <w:rsid w:val="00402AF2"/>
    <w:rsid w:val="004030F4"/>
    <w:rsid w:val="004036ED"/>
    <w:rsid w:val="00404155"/>
    <w:rsid w:val="00404E09"/>
    <w:rsid w:val="00404FB1"/>
    <w:rsid w:val="00407936"/>
    <w:rsid w:val="00407961"/>
    <w:rsid w:val="004103E5"/>
    <w:rsid w:val="004106EC"/>
    <w:rsid w:val="00410F15"/>
    <w:rsid w:val="00411443"/>
    <w:rsid w:val="00411ABF"/>
    <w:rsid w:val="00411C19"/>
    <w:rsid w:val="00412B60"/>
    <w:rsid w:val="00412BF8"/>
    <w:rsid w:val="00412CBC"/>
    <w:rsid w:val="00413DE1"/>
    <w:rsid w:val="004146A1"/>
    <w:rsid w:val="004149A2"/>
    <w:rsid w:val="00416597"/>
    <w:rsid w:val="00416FF6"/>
    <w:rsid w:val="00420776"/>
    <w:rsid w:val="00420973"/>
    <w:rsid w:val="00420A9B"/>
    <w:rsid w:val="0042168C"/>
    <w:rsid w:val="00421AB2"/>
    <w:rsid w:val="00421DDF"/>
    <w:rsid w:val="00421F1E"/>
    <w:rsid w:val="00421F4B"/>
    <w:rsid w:val="00421FAC"/>
    <w:rsid w:val="00422335"/>
    <w:rsid w:val="0042266E"/>
    <w:rsid w:val="004229F7"/>
    <w:rsid w:val="00423668"/>
    <w:rsid w:val="00423C04"/>
    <w:rsid w:val="00423CF9"/>
    <w:rsid w:val="0042424B"/>
    <w:rsid w:val="004250EB"/>
    <w:rsid w:val="00425898"/>
    <w:rsid w:val="004264FE"/>
    <w:rsid w:val="0042688E"/>
    <w:rsid w:val="00426A87"/>
    <w:rsid w:val="00427B3D"/>
    <w:rsid w:val="00427CA4"/>
    <w:rsid w:val="00427D82"/>
    <w:rsid w:val="00427E49"/>
    <w:rsid w:val="004300C2"/>
    <w:rsid w:val="004308C6"/>
    <w:rsid w:val="00430A65"/>
    <w:rsid w:val="00430B7D"/>
    <w:rsid w:val="00430BD3"/>
    <w:rsid w:val="004318D0"/>
    <w:rsid w:val="00431C0C"/>
    <w:rsid w:val="00432920"/>
    <w:rsid w:val="00433877"/>
    <w:rsid w:val="00434B27"/>
    <w:rsid w:val="004352BE"/>
    <w:rsid w:val="004354AA"/>
    <w:rsid w:val="004357C0"/>
    <w:rsid w:val="00435A8C"/>
    <w:rsid w:val="00435FCB"/>
    <w:rsid w:val="00437EE0"/>
    <w:rsid w:val="0044035F"/>
    <w:rsid w:val="0044077A"/>
    <w:rsid w:val="00440C8A"/>
    <w:rsid w:val="00440D1C"/>
    <w:rsid w:val="0044125F"/>
    <w:rsid w:val="00441ACE"/>
    <w:rsid w:val="0044283A"/>
    <w:rsid w:val="00443CE6"/>
    <w:rsid w:val="0044413C"/>
    <w:rsid w:val="004441A9"/>
    <w:rsid w:val="004449AB"/>
    <w:rsid w:val="00445390"/>
    <w:rsid w:val="0044542A"/>
    <w:rsid w:val="004456E8"/>
    <w:rsid w:val="00445876"/>
    <w:rsid w:val="00445EFA"/>
    <w:rsid w:val="0044718A"/>
    <w:rsid w:val="004477CD"/>
    <w:rsid w:val="00450820"/>
    <w:rsid w:val="00450E87"/>
    <w:rsid w:val="00451BD5"/>
    <w:rsid w:val="0045218E"/>
    <w:rsid w:val="004527C9"/>
    <w:rsid w:val="004539DB"/>
    <w:rsid w:val="00453AD4"/>
    <w:rsid w:val="00453BAB"/>
    <w:rsid w:val="0045443E"/>
    <w:rsid w:val="0045543E"/>
    <w:rsid w:val="00456077"/>
    <w:rsid w:val="004561A3"/>
    <w:rsid w:val="00456321"/>
    <w:rsid w:val="00456456"/>
    <w:rsid w:val="00456634"/>
    <w:rsid w:val="00456E28"/>
    <w:rsid w:val="00457076"/>
    <w:rsid w:val="004579C7"/>
    <w:rsid w:val="00461255"/>
    <w:rsid w:val="004612E8"/>
    <w:rsid w:val="00461667"/>
    <w:rsid w:val="00461ED9"/>
    <w:rsid w:val="00461F1F"/>
    <w:rsid w:val="004621C7"/>
    <w:rsid w:val="004624FE"/>
    <w:rsid w:val="0046285D"/>
    <w:rsid w:val="00462860"/>
    <w:rsid w:val="00462913"/>
    <w:rsid w:val="00462C3D"/>
    <w:rsid w:val="00463082"/>
    <w:rsid w:val="00463AE5"/>
    <w:rsid w:val="0046445D"/>
    <w:rsid w:val="00465B06"/>
    <w:rsid w:val="00466082"/>
    <w:rsid w:val="004660AB"/>
    <w:rsid w:val="0046635F"/>
    <w:rsid w:val="004667B0"/>
    <w:rsid w:val="00466A0E"/>
    <w:rsid w:val="00466B94"/>
    <w:rsid w:val="0047073D"/>
    <w:rsid w:val="00470B48"/>
    <w:rsid w:val="00470B6A"/>
    <w:rsid w:val="00470EB6"/>
    <w:rsid w:val="004738F9"/>
    <w:rsid w:val="00473973"/>
    <w:rsid w:val="00473B76"/>
    <w:rsid w:val="00473C50"/>
    <w:rsid w:val="00474FB9"/>
    <w:rsid w:val="004759CC"/>
    <w:rsid w:val="004766D8"/>
    <w:rsid w:val="004770B7"/>
    <w:rsid w:val="004774EF"/>
    <w:rsid w:val="004775E3"/>
    <w:rsid w:val="00477CA1"/>
    <w:rsid w:val="00477CB2"/>
    <w:rsid w:val="00480267"/>
    <w:rsid w:val="004806FF"/>
    <w:rsid w:val="00480D31"/>
    <w:rsid w:val="00481220"/>
    <w:rsid w:val="00481AFF"/>
    <w:rsid w:val="00481CD6"/>
    <w:rsid w:val="00482104"/>
    <w:rsid w:val="00482147"/>
    <w:rsid w:val="0048257E"/>
    <w:rsid w:val="004826EC"/>
    <w:rsid w:val="00483305"/>
    <w:rsid w:val="004834C2"/>
    <w:rsid w:val="004838F9"/>
    <w:rsid w:val="00484C21"/>
    <w:rsid w:val="00484F54"/>
    <w:rsid w:val="004853C6"/>
    <w:rsid w:val="00485541"/>
    <w:rsid w:val="00486603"/>
    <w:rsid w:val="0048678E"/>
    <w:rsid w:val="00487A7B"/>
    <w:rsid w:val="004900C9"/>
    <w:rsid w:val="004902C4"/>
    <w:rsid w:val="00490B56"/>
    <w:rsid w:val="00491450"/>
    <w:rsid w:val="004919A1"/>
    <w:rsid w:val="00491F83"/>
    <w:rsid w:val="004928EE"/>
    <w:rsid w:val="0049379A"/>
    <w:rsid w:val="004943B0"/>
    <w:rsid w:val="00494623"/>
    <w:rsid w:val="00494ADD"/>
    <w:rsid w:val="00495523"/>
    <w:rsid w:val="00496DAE"/>
    <w:rsid w:val="00497995"/>
    <w:rsid w:val="00497A8C"/>
    <w:rsid w:val="00497E55"/>
    <w:rsid w:val="004A049C"/>
    <w:rsid w:val="004A0B64"/>
    <w:rsid w:val="004A1029"/>
    <w:rsid w:val="004A11E4"/>
    <w:rsid w:val="004A1B2C"/>
    <w:rsid w:val="004A1E07"/>
    <w:rsid w:val="004A1FEA"/>
    <w:rsid w:val="004A20F1"/>
    <w:rsid w:val="004A2667"/>
    <w:rsid w:val="004A2AE6"/>
    <w:rsid w:val="004A2BFD"/>
    <w:rsid w:val="004A2D9E"/>
    <w:rsid w:val="004A3CFD"/>
    <w:rsid w:val="004A5286"/>
    <w:rsid w:val="004A546D"/>
    <w:rsid w:val="004A5946"/>
    <w:rsid w:val="004A6A25"/>
    <w:rsid w:val="004A7329"/>
    <w:rsid w:val="004A7C57"/>
    <w:rsid w:val="004B075C"/>
    <w:rsid w:val="004B1392"/>
    <w:rsid w:val="004B1914"/>
    <w:rsid w:val="004B19E5"/>
    <w:rsid w:val="004B2CDC"/>
    <w:rsid w:val="004B35FE"/>
    <w:rsid w:val="004B3795"/>
    <w:rsid w:val="004B4AD8"/>
    <w:rsid w:val="004B5B6B"/>
    <w:rsid w:val="004B5CEB"/>
    <w:rsid w:val="004B6A84"/>
    <w:rsid w:val="004B6EED"/>
    <w:rsid w:val="004B7809"/>
    <w:rsid w:val="004B7981"/>
    <w:rsid w:val="004B7D6D"/>
    <w:rsid w:val="004C0AD3"/>
    <w:rsid w:val="004C1F89"/>
    <w:rsid w:val="004C1FBA"/>
    <w:rsid w:val="004C2A15"/>
    <w:rsid w:val="004C2FD2"/>
    <w:rsid w:val="004C3391"/>
    <w:rsid w:val="004C3974"/>
    <w:rsid w:val="004C3EE4"/>
    <w:rsid w:val="004C3FAD"/>
    <w:rsid w:val="004C407E"/>
    <w:rsid w:val="004C48CC"/>
    <w:rsid w:val="004C6566"/>
    <w:rsid w:val="004C6812"/>
    <w:rsid w:val="004C6870"/>
    <w:rsid w:val="004C6ABD"/>
    <w:rsid w:val="004C72E6"/>
    <w:rsid w:val="004C7718"/>
    <w:rsid w:val="004C7EA0"/>
    <w:rsid w:val="004C7F58"/>
    <w:rsid w:val="004D0500"/>
    <w:rsid w:val="004D0555"/>
    <w:rsid w:val="004D05D9"/>
    <w:rsid w:val="004D05E0"/>
    <w:rsid w:val="004D06DB"/>
    <w:rsid w:val="004D0C00"/>
    <w:rsid w:val="004D0FC3"/>
    <w:rsid w:val="004D1E1B"/>
    <w:rsid w:val="004D2286"/>
    <w:rsid w:val="004D3BCC"/>
    <w:rsid w:val="004D3C22"/>
    <w:rsid w:val="004D3EE0"/>
    <w:rsid w:val="004D3F6E"/>
    <w:rsid w:val="004D4F76"/>
    <w:rsid w:val="004D5832"/>
    <w:rsid w:val="004D59E3"/>
    <w:rsid w:val="004D5E51"/>
    <w:rsid w:val="004D6279"/>
    <w:rsid w:val="004D7058"/>
    <w:rsid w:val="004D705C"/>
    <w:rsid w:val="004D74E7"/>
    <w:rsid w:val="004D7526"/>
    <w:rsid w:val="004D7B84"/>
    <w:rsid w:val="004E0A7B"/>
    <w:rsid w:val="004E12C8"/>
    <w:rsid w:val="004E229E"/>
    <w:rsid w:val="004E25E4"/>
    <w:rsid w:val="004E2B7B"/>
    <w:rsid w:val="004E3BD1"/>
    <w:rsid w:val="004E59AE"/>
    <w:rsid w:val="004E5A3F"/>
    <w:rsid w:val="004E6006"/>
    <w:rsid w:val="004E619C"/>
    <w:rsid w:val="004E6755"/>
    <w:rsid w:val="004E7904"/>
    <w:rsid w:val="004E7F27"/>
    <w:rsid w:val="004F0320"/>
    <w:rsid w:val="004F0486"/>
    <w:rsid w:val="004F0491"/>
    <w:rsid w:val="004F077C"/>
    <w:rsid w:val="004F09D9"/>
    <w:rsid w:val="004F11A9"/>
    <w:rsid w:val="004F1270"/>
    <w:rsid w:val="004F13B2"/>
    <w:rsid w:val="004F1D9C"/>
    <w:rsid w:val="004F207E"/>
    <w:rsid w:val="004F24E4"/>
    <w:rsid w:val="004F26A4"/>
    <w:rsid w:val="004F2C8E"/>
    <w:rsid w:val="004F2D70"/>
    <w:rsid w:val="004F2EC4"/>
    <w:rsid w:val="004F323D"/>
    <w:rsid w:val="004F3253"/>
    <w:rsid w:val="004F36FF"/>
    <w:rsid w:val="004F388C"/>
    <w:rsid w:val="004F3EAC"/>
    <w:rsid w:val="004F595F"/>
    <w:rsid w:val="004F5A07"/>
    <w:rsid w:val="004F662E"/>
    <w:rsid w:val="004F6B00"/>
    <w:rsid w:val="004F7029"/>
    <w:rsid w:val="004F70A7"/>
    <w:rsid w:val="005007F4"/>
    <w:rsid w:val="0050095E"/>
    <w:rsid w:val="00500A5D"/>
    <w:rsid w:val="00500CE2"/>
    <w:rsid w:val="00501E02"/>
    <w:rsid w:val="00502153"/>
    <w:rsid w:val="00502BEA"/>
    <w:rsid w:val="0050356B"/>
    <w:rsid w:val="00503FA9"/>
    <w:rsid w:val="0050509A"/>
    <w:rsid w:val="00505926"/>
    <w:rsid w:val="00505C21"/>
    <w:rsid w:val="00505E8C"/>
    <w:rsid w:val="00506542"/>
    <w:rsid w:val="0050688B"/>
    <w:rsid w:val="005068C4"/>
    <w:rsid w:val="00506ECD"/>
    <w:rsid w:val="005071A3"/>
    <w:rsid w:val="00510F10"/>
    <w:rsid w:val="005112BC"/>
    <w:rsid w:val="00511873"/>
    <w:rsid w:val="005125F3"/>
    <w:rsid w:val="005130C0"/>
    <w:rsid w:val="005131E3"/>
    <w:rsid w:val="005134FA"/>
    <w:rsid w:val="00514592"/>
    <w:rsid w:val="0051464A"/>
    <w:rsid w:val="0051482D"/>
    <w:rsid w:val="00514980"/>
    <w:rsid w:val="00514C9F"/>
    <w:rsid w:val="005152EF"/>
    <w:rsid w:val="0051799F"/>
    <w:rsid w:val="00517CC5"/>
    <w:rsid w:val="00517D58"/>
    <w:rsid w:val="005200BB"/>
    <w:rsid w:val="0052196D"/>
    <w:rsid w:val="00521D2E"/>
    <w:rsid w:val="00521E82"/>
    <w:rsid w:val="00522133"/>
    <w:rsid w:val="00522607"/>
    <w:rsid w:val="00522EE5"/>
    <w:rsid w:val="00523DC5"/>
    <w:rsid w:val="00523E9B"/>
    <w:rsid w:val="005244D1"/>
    <w:rsid w:val="00524B70"/>
    <w:rsid w:val="00525016"/>
    <w:rsid w:val="005252B4"/>
    <w:rsid w:val="0052645E"/>
    <w:rsid w:val="0052706D"/>
    <w:rsid w:val="00527217"/>
    <w:rsid w:val="00527EBE"/>
    <w:rsid w:val="00530A90"/>
    <w:rsid w:val="00531FCE"/>
    <w:rsid w:val="00531FF3"/>
    <w:rsid w:val="005326D9"/>
    <w:rsid w:val="00532A27"/>
    <w:rsid w:val="00533A75"/>
    <w:rsid w:val="00534DB9"/>
    <w:rsid w:val="00535341"/>
    <w:rsid w:val="00535991"/>
    <w:rsid w:val="005364CC"/>
    <w:rsid w:val="005365E1"/>
    <w:rsid w:val="005368BB"/>
    <w:rsid w:val="00536D36"/>
    <w:rsid w:val="00537060"/>
    <w:rsid w:val="005377F6"/>
    <w:rsid w:val="005378BE"/>
    <w:rsid w:val="00537B4A"/>
    <w:rsid w:val="005401A1"/>
    <w:rsid w:val="00540AC4"/>
    <w:rsid w:val="00540B5D"/>
    <w:rsid w:val="00541277"/>
    <w:rsid w:val="00541BDB"/>
    <w:rsid w:val="0054262D"/>
    <w:rsid w:val="00542640"/>
    <w:rsid w:val="00543FC9"/>
    <w:rsid w:val="005443C3"/>
    <w:rsid w:val="0054503E"/>
    <w:rsid w:val="005451A9"/>
    <w:rsid w:val="00545310"/>
    <w:rsid w:val="005453AA"/>
    <w:rsid w:val="00545B8F"/>
    <w:rsid w:val="005460B6"/>
    <w:rsid w:val="00546241"/>
    <w:rsid w:val="00547725"/>
    <w:rsid w:val="005477B0"/>
    <w:rsid w:val="005478C7"/>
    <w:rsid w:val="005479DE"/>
    <w:rsid w:val="00547C30"/>
    <w:rsid w:val="00547E03"/>
    <w:rsid w:val="00550920"/>
    <w:rsid w:val="00550A35"/>
    <w:rsid w:val="00550EC1"/>
    <w:rsid w:val="00551AF3"/>
    <w:rsid w:val="00552BD1"/>
    <w:rsid w:val="00553249"/>
    <w:rsid w:val="00553BE2"/>
    <w:rsid w:val="00553C58"/>
    <w:rsid w:val="0055425F"/>
    <w:rsid w:val="0055474D"/>
    <w:rsid w:val="005550CC"/>
    <w:rsid w:val="00556DC8"/>
    <w:rsid w:val="00557DE0"/>
    <w:rsid w:val="00557DF8"/>
    <w:rsid w:val="00557EA0"/>
    <w:rsid w:val="00560879"/>
    <w:rsid w:val="00560986"/>
    <w:rsid w:val="0056157D"/>
    <w:rsid w:val="005616A1"/>
    <w:rsid w:val="00561869"/>
    <w:rsid w:val="0056301F"/>
    <w:rsid w:val="00563B82"/>
    <w:rsid w:val="00564405"/>
    <w:rsid w:val="00564FA0"/>
    <w:rsid w:val="00565015"/>
    <w:rsid w:val="00566A55"/>
    <w:rsid w:val="00567325"/>
    <w:rsid w:val="00567849"/>
    <w:rsid w:val="00567DEF"/>
    <w:rsid w:val="00570B04"/>
    <w:rsid w:val="0057168E"/>
    <w:rsid w:val="00571CC1"/>
    <w:rsid w:val="00572752"/>
    <w:rsid w:val="00572B5F"/>
    <w:rsid w:val="00574989"/>
    <w:rsid w:val="00574F23"/>
    <w:rsid w:val="005751E7"/>
    <w:rsid w:val="00575297"/>
    <w:rsid w:val="005754CF"/>
    <w:rsid w:val="00575669"/>
    <w:rsid w:val="005756CF"/>
    <w:rsid w:val="005758BD"/>
    <w:rsid w:val="005764EC"/>
    <w:rsid w:val="005769D4"/>
    <w:rsid w:val="00576FF2"/>
    <w:rsid w:val="005774BC"/>
    <w:rsid w:val="00577944"/>
    <w:rsid w:val="00577A58"/>
    <w:rsid w:val="00577C7A"/>
    <w:rsid w:val="00577D64"/>
    <w:rsid w:val="005813DC"/>
    <w:rsid w:val="0058253C"/>
    <w:rsid w:val="0058259C"/>
    <w:rsid w:val="00582E49"/>
    <w:rsid w:val="005831A4"/>
    <w:rsid w:val="00583399"/>
    <w:rsid w:val="0058359D"/>
    <w:rsid w:val="00583ABF"/>
    <w:rsid w:val="00583CC2"/>
    <w:rsid w:val="0058460F"/>
    <w:rsid w:val="00584922"/>
    <w:rsid w:val="00584B71"/>
    <w:rsid w:val="005861BF"/>
    <w:rsid w:val="00586C2C"/>
    <w:rsid w:val="00587006"/>
    <w:rsid w:val="0058753F"/>
    <w:rsid w:val="005907EC"/>
    <w:rsid w:val="00590912"/>
    <w:rsid w:val="00590B4B"/>
    <w:rsid w:val="00590B89"/>
    <w:rsid w:val="00591F30"/>
    <w:rsid w:val="00591FBF"/>
    <w:rsid w:val="00592A86"/>
    <w:rsid w:val="0059328F"/>
    <w:rsid w:val="00593438"/>
    <w:rsid w:val="00593B16"/>
    <w:rsid w:val="0059443D"/>
    <w:rsid w:val="0059459E"/>
    <w:rsid w:val="00594A26"/>
    <w:rsid w:val="00595C04"/>
    <w:rsid w:val="00595F03"/>
    <w:rsid w:val="00595F0B"/>
    <w:rsid w:val="0059646D"/>
    <w:rsid w:val="005965A1"/>
    <w:rsid w:val="00597612"/>
    <w:rsid w:val="00597C4B"/>
    <w:rsid w:val="005A079C"/>
    <w:rsid w:val="005A0D1A"/>
    <w:rsid w:val="005A1459"/>
    <w:rsid w:val="005A1C91"/>
    <w:rsid w:val="005A25F8"/>
    <w:rsid w:val="005A299C"/>
    <w:rsid w:val="005A2ED0"/>
    <w:rsid w:val="005A33FE"/>
    <w:rsid w:val="005A3534"/>
    <w:rsid w:val="005A3D52"/>
    <w:rsid w:val="005A3D88"/>
    <w:rsid w:val="005A41F5"/>
    <w:rsid w:val="005A4220"/>
    <w:rsid w:val="005A46B8"/>
    <w:rsid w:val="005A4E69"/>
    <w:rsid w:val="005A553D"/>
    <w:rsid w:val="005A59D3"/>
    <w:rsid w:val="005A64B6"/>
    <w:rsid w:val="005A696C"/>
    <w:rsid w:val="005A6D54"/>
    <w:rsid w:val="005A6F08"/>
    <w:rsid w:val="005A7647"/>
    <w:rsid w:val="005B0D0D"/>
    <w:rsid w:val="005B12EC"/>
    <w:rsid w:val="005B167A"/>
    <w:rsid w:val="005B24E3"/>
    <w:rsid w:val="005B2BBF"/>
    <w:rsid w:val="005B3C85"/>
    <w:rsid w:val="005B3F9F"/>
    <w:rsid w:val="005B450E"/>
    <w:rsid w:val="005B4A00"/>
    <w:rsid w:val="005B5421"/>
    <w:rsid w:val="005B6AA6"/>
    <w:rsid w:val="005B6BD6"/>
    <w:rsid w:val="005C007B"/>
    <w:rsid w:val="005C036D"/>
    <w:rsid w:val="005C10DF"/>
    <w:rsid w:val="005C158A"/>
    <w:rsid w:val="005C1779"/>
    <w:rsid w:val="005C2092"/>
    <w:rsid w:val="005C2D08"/>
    <w:rsid w:val="005C305B"/>
    <w:rsid w:val="005C3998"/>
    <w:rsid w:val="005C3B06"/>
    <w:rsid w:val="005C3D1E"/>
    <w:rsid w:val="005C4545"/>
    <w:rsid w:val="005C4CC2"/>
    <w:rsid w:val="005C7557"/>
    <w:rsid w:val="005C7C46"/>
    <w:rsid w:val="005D053A"/>
    <w:rsid w:val="005D0D3D"/>
    <w:rsid w:val="005D1961"/>
    <w:rsid w:val="005D2204"/>
    <w:rsid w:val="005D3DA3"/>
    <w:rsid w:val="005D5264"/>
    <w:rsid w:val="005D5473"/>
    <w:rsid w:val="005D5686"/>
    <w:rsid w:val="005D661D"/>
    <w:rsid w:val="005D6B2F"/>
    <w:rsid w:val="005D6EFE"/>
    <w:rsid w:val="005D6F01"/>
    <w:rsid w:val="005D7164"/>
    <w:rsid w:val="005D7522"/>
    <w:rsid w:val="005D7C59"/>
    <w:rsid w:val="005E1F73"/>
    <w:rsid w:val="005E22E1"/>
    <w:rsid w:val="005E266F"/>
    <w:rsid w:val="005E29A4"/>
    <w:rsid w:val="005E2F87"/>
    <w:rsid w:val="005E31A7"/>
    <w:rsid w:val="005E37CB"/>
    <w:rsid w:val="005E390A"/>
    <w:rsid w:val="005E3B2D"/>
    <w:rsid w:val="005E4871"/>
    <w:rsid w:val="005E48D9"/>
    <w:rsid w:val="005E4AA7"/>
    <w:rsid w:val="005E5C25"/>
    <w:rsid w:val="005E5E6C"/>
    <w:rsid w:val="005E5F87"/>
    <w:rsid w:val="005E65C9"/>
    <w:rsid w:val="005E6722"/>
    <w:rsid w:val="005E686C"/>
    <w:rsid w:val="005E7215"/>
    <w:rsid w:val="005E798F"/>
    <w:rsid w:val="005E7B14"/>
    <w:rsid w:val="005F0811"/>
    <w:rsid w:val="005F0EC8"/>
    <w:rsid w:val="005F1042"/>
    <w:rsid w:val="005F215A"/>
    <w:rsid w:val="005F29E0"/>
    <w:rsid w:val="005F3077"/>
    <w:rsid w:val="005F3B09"/>
    <w:rsid w:val="005F3E75"/>
    <w:rsid w:val="005F43AA"/>
    <w:rsid w:val="005F5904"/>
    <w:rsid w:val="005F627D"/>
    <w:rsid w:val="005F6ABA"/>
    <w:rsid w:val="005F6EA2"/>
    <w:rsid w:val="006005FD"/>
    <w:rsid w:val="00601A60"/>
    <w:rsid w:val="006023DC"/>
    <w:rsid w:val="00603D8A"/>
    <w:rsid w:val="00605647"/>
    <w:rsid w:val="00605776"/>
    <w:rsid w:val="00605F25"/>
    <w:rsid w:val="006079CE"/>
    <w:rsid w:val="00610103"/>
    <w:rsid w:val="006107AA"/>
    <w:rsid w:val="00610B7C"/>
    <w:rsid w:val="00610D8D"/>
    <w:rsid w:val="006111EF"/>
    <w:rsid w:val="006112FB"/>
    <w:rsid w:val="0061186E"/>
    <w:rsid w:val="00612BE2"/>
    <w:rsid w:val="00612D8A"/>
    <w:rsid w:val="0061329B"/>
    <w:rsid w:val="00613B0D"/>
    <w:rsid w:val="00613B82"/>
    <w:rsid w:val="00613EB0"/>
    <w:rsid w:val="00614014"/>
    <w:rsid w:val="00614658"/>
    <w:rsid w:val="006146D5"/>
    <w:rsid w:val="006148A7"/>
    <w:rsid w:val="00614ED8"/>
    <w:rsid w:val="00615032"/>
    <w:rsid w:val="006159EA"/>
    <w:rsid w:val="00616038"/>
    <w:rsid w:val="006177E6"/>
    <w:rsid w:val="00617A1A"/>
    <w:rsid w:val="00620D9E"/>
    <w:rsid w:val="00620FE6"/>
    <w:rsid w:val="0062156F"/>
    <w:rsid w:val="0062179E"/>
    <w:rsid w:val="00621A9D"/>
    <w:rsid w:val="006220B1"/>
    <w:rsid w:val="006226EC"/>
    <w:rsid w:val="0062280B"/>
    <w:rsid w:val="006235F2"/>
    <w:rsid w:val="00623AC3"/>
    <w:rsid w:val="00623DFE"/>
    <w:rsid w:val="00623E82"/>
    <w:rsid w:val="00624021"/>
    <w:rsid w:val="00624E70"/>
    <w:rsid w:val="006261EA"/>
    <w:rsid w:val="0062719D"/>
    <w:rsid w:val="00627383"/>
    <w:rsid w:val="0062757D"/>
    <w:rsid w:val="00627CA4"/>
    <w:rsid w:val="00630CB0"/>
    <w:rsid w:val="0063122B"/>
    <w:rsid w:val="00631700"/>
    <w:rsid w:val="006317FF"/>
    <w:rsid w:val="0063200F"/>
    <w:rsid w:val="0063225C"/>
    <w:rsid w:val="0063257C"/>
    <w:rsid w:val="006328BE"/>
    <w:rsid w:val="00633122"/>
    <w:rsid w:val="006338C3"/>
    <w:rsid w:val="00634663"/>
    <w:rsid w:val="00634778"/>
    <w:rsid w:val="00634D09"/>
    <w:rsid w:val="00636483"/>
    <w:rsid w:val="006365E6"/>
    <w:rsid w:val="00636C84"/>
    <w:rsid w:val="00637AA9"/>
    <w:rsid w:val="00637AEF"/>
    <w:rsid w:val="00640CEB"/>
    <w:rsid w:val="00641667"/>
    <w:rsid w:val="00641F85"/>
    <w:rsid w:val="00643232"/>
    <w:rsid w:val="006432E3"/>
    <w:rsid w:val="00643937"/>
    <w:rsid w:val="006450AD"/>
    <w:rsid w:val="006453D8"/>
    <w:rsid w:val="00645723"/>
    <w:rsid w:val="00646EFB"/>
    <w:rsid w:val="00646FD4"/>
    <w:rsid w:val="0064745F"/>
    <w:rsid w:val="00647B53"/>
    <w:rsid w:val="00647CDB"/>
    <w:rsid w:val="00647D3E"/>
    <w:rsid w:val="00650B27"/>
    <w:rsid w:val="00651038"/>
    <w:rsid w:val="00651D78"/>
    <w:rsid w:val="00651F88"/>
    <w:rsid w:val="00652358"/>
    <w:rsid w:val="00652C02"/>
    <w:rsid w:val="006532B2"/>
    <w:rsid w:val="006537C4"/>
    <w:rsid w:val="00653E9D"/>
    <w:rsid w:val="006548F2"/>
    <w:rsid w:val="006549F7"/>
    <w:rsid w:val="00654B10"/>
    <w:rsid w:val="006555F9"/>
    <w:rsid w:val="00655644"/>
    <w:rsid w:val="00655F6C"/>
    <w:rsid w:val="00657042"/>
    <w:rsid w:val="0065750B"/>
    <w:rsid w:val="0065787A"/>
    <w:rsid w:val="0066011B"/>
    <w:rsid w:val="00660401"/>
    <w:rsid w:val="00660613"/>
    <w:rsid w:val="00660CEF"/>
    <w:rsid w:val="0066108F"/>
    <w:rsid w:val="00661E82"/>
    <w:rsid w:val="0066213A"/>
    <w:rsid w:val="00662786"/>
    <w:rsid w:val="00662D4F"/>
    <w:rsid w:val="00662EC0"/>
    <w:rsid w:val="006635EF"/>
    <w:rsid w:val="006637AF"/>
    <w:rsid w:val="006638B4"/>
    <w:rsid w:val="0066425A"/>
    <w:rsid w:val="006648E6"/>
    <w:rsid w:val="00666745"/>
    <w:rsid w:val="0066697D"/>
    <w:rsid w:val="00667971"/>
    <w:rsid w:val="00670257"/>
    <w:rsid w:val="00670E1D"/>
    <w:rsid w:val="00671819"/>
    <w:rsid w:val="0067187E"/>
    <w:rsid w:val="00671F20"/>
    <w:rsid w:val="006723F7"/>
    <w:rsid w:val="00672963"/>
    <w:rsid w:val="00672965"/>
    <w:rsid w:val="00672A6F"/>
    <w:rsid w:val="00673259"/>
    <w:rsid w:val="00675298"/>
    <w:rsid w:val="00675882"/>
    <w:rsid w:val="006760AC"/>
    <w:rsid w:val="00676100"/>
    <w:rsid w:val="00676EDC"/>
    <w:rsid w:val="006808F3"/>
    <w:rsid w:val="00680BBA"/>
    <w:rsid w:val="00680BFD"/>
    <w:rsid w:val="00680CCD"/>
    <w:rsid w:val="00680F29"/>
    <w:rsid w:val="00681051"/>
    <w:rsid w:val="006827E3"/>
    <w:rsid w:val="00683DDD"/>
    <w:rsid w:val="006845AB"/>
    <w:rsid w:val="00684EE7"/>
    <w:rsid w:val="006857F0"/>
    <w:rsid w:val="00685F13"/>
    <w:rsid w:val="006862D8"/>
    <w:rsid w:val="006873E1"/>
    <w:rsid w:val="006876EA"/>
    <w:rsid w:val="00690873"/>
    <w:rsid w:val="0069088D"/>
    <w:rsid w:val="00691040"/>
    <w:rsid w:val="0069190D"/>
    <w:rsid w:val="006922E5"/>
    <w:rsid w:val="006924D5"/>
    <w:rsid w:val="006927ED"/>
    <w:rsid w:val="006935C7"/>
    <w:rsid w:val="006938CE"/>
    <w:rsid w:val="00694057"/>
    <w:rsid w:val="00694120"/>
    <w:rsid w:val="00694B15"/>
    <w:rsid w:val="00694DDB"/>
    <w:rsid w:val="00695A99"/>
    <w:rsid w:val="00695F56"/>
    <w:rsid w:val="006964EA"/>
    <w:rsid w:val="00696AD1"/>
    <w:rsid w:val="00697825"/>
    <w:rsid w:val="00697BA7"/>
    <w:rsid w:val="00697E22"/>
    <w:rsid w:val="00697FAF"/>
    <w:rsid w:val="006A0511"/>
    <w:rsid w:val="006A1181"/>
    <w:rsid w:val="006A125E"/>
    <w:rsid w:val="006A1683"/>
    <w:rsid w:val="006A3990"/>
    <w:rsid w:val="006A6254"/>
    <w:rsid w:val="006A62B6"/>
    <w:rsid w:val="006A6AFD"/>
    <w:rsid w:val="006A72FD"/>
    <w:rsid w:val="006A7350"/>
    <w:rsid w:val="006A77F2"/>
    <w:rsid w:val="006B053A"/>
    <w:rsid w:val="006B0802"/>
    <w:rsid w:val="006B0CA8"/>
    <w:rsid w:val="006B0EDC"/>
    <w:rsid w:val="006B15F9"/>
    <w:rsid w:val="006B19BF"/>
    <w:rsid w:val="006B1A4F"/>
    <w:rsid w:val="006B27E8"/>
    <w:rsid w:val="006B2A5C"/>
    <w:rsid w:val="006B32A3"/>
    <w:rsid w:val="006B38D9"/>
    <w:rsid w:val="006B4410"/>
    <w:rsid w:val="006B473A"/>
    <w:rsid w:val="006B47E0"/>
    <w:rsid w:val="006B5514"/>
    <w:rsid w:val="006B598E"/>
    <w:rsid w:val="006B6886"/>
    <w:rsid w:val="006B6F6C"/>
    <w:rsid w:val="006B6F7E"/>
    <w:rsid w:val="006B7791"/>
    <w:rsid w:val="006B791D"/>
    <w:rsid w:val="006C2589"/>
    <w:rsid w:val="006C3AF5"/>
    <w:rsid w:val="006C3D51"/>
    <w:rsid w:val="006C435C"/>
    <w:rsid w:val="006C47E1"/>
    <w:rsid w:val="006C48AE"/>
    <w:rsid w:val="006C4A61"/>
    <w:rsid w:val="006C66A0"/>
    <w:rsid w:val="006C6896"/>
    <w:rsid w:val="006C73A6"/>
    <w:rsid w:val="006D147E"/>
    <w:rsid w:val="006D1486"/>
    <w:rsid w:val="006D1BFB"/>
    <w:rsid w:val="006D23BD"/>
    <w:rsid w:val="006D36A7"/>
    <w:rsid w:val="006D462C"/>
    <w:rsid w:val="006D4B06"/>
    <w:rsid w:val="006D4BA0"/>
    <w:rsid w:val="006D57D0"/>
    <w:rsid w:val="006D68FA"/>
    <w:rsid w:val="006D6EBF"/>
    <w:rsid w:val="006D7022"/>
    <w:rsid w:val="006D7502"/>
    <w:rsid w:val="006D753E"/>
    <w:rsid w:val="006D75AB"/>
    <w:rsid w:val="006D7C20"/>
    <w:rsid w:val="006E0054"/>
    <w:rsid w:val="006E02BC"/>
    <w:rsid w:val="006E04E7"/>
    <w:rsid w:val="006E1298"/>
    <w:rsid w:val="006E2B36"/>
    <w:rsid w:val="006E38AC"/>
    <w:rsid w:val="006E3BDD"/>
    <w:rsid w:val="006E3DD3"/>
    <w:rsid w:val="006E4040"/>
    <w:rsid w:val="006E40D8"/>
    <w:rsid w:val="006E619C"/>
    <w:rsid w:val="006E6855"/>
    <w:rsid w:val="006E70CC"/>
    <w:rsid w:val="006E779A"/>
    <w:rsid w:val="006E7B51"/>
    <w:rsid w:val="006F0025"/>
    <w:rsid w:val="006F02AE"/>
    <w:rsid w:val="006F0643"/>
    <w:rsid w:val="006F085E"/>
    <w:rsid w:val="006F09DC"/>
    <w:rsid w:val="006F0AEE"/>
    <w:rsid w:val="006F3695"/>
    <w:rsid w:val="006F36EF"/>
    <w:rsid w:val="006F5976"/>
    <w:rsid w:val="006F5CA6"/>
    <w:rsid w:val="006F6316"/>
    <w:rsid w:val="006F6D6B"/>
    <w:rsid w:val="006F7004"/>
    <w:rsid w:val="006F74F4"/>
    <w:rsid w:val="006F762C"/>
    <w:rsid w:val="00700361"/>
    <w:rsid w:val="0070045A"/>
    <w:rsid w:val="00700723"/>
    <w:rsid w:val="00701D45"/>
    <w:rsid w:val="00702BA0"/>
    <w:rsid w:val="0070338F"/>
    <w:rsid w:val="007041D2"/>
    <w:rsid w:val="00704310"/>
    <w:rsid w:val="00704768"/>
    <w:rsid w:val="00704872"/>
    <w:rsid w:val="00705121"/>
    <w:rsid w:val="00705947"/>
    <w:rsid w:val="0070743B"/>
    <w:rsid w:val="00707F52"/>
    <w:rsid w:val="0071197D"/>
    <w:rsid w:val="00711E5A"/>
    <w:rsid w:val="0071281B"/>
    <w:rsid w:val="00712D6D"/>
    <w:rsid w:val="00713037"/>
    <w:rsid w:val="007137A8"/>
    <w:rsid w:val="00715448"/>
    <w:rsid w:val="00715607"/>
    <w:rsid w:val="00715726"/>
    <w:rsid w:val="007159B1"/>
    <w:rsid w:val="00715AD2"/>
    <w:rsid w:val="007178AC"/>
    <w:rsid w:val="007179D8"/>
    <w:rsid w:val="00717B76"/>
    <w:rsid w:val="00720149"/>
    <w:rsid w:val="0072126A"/>
    <w:rsid w:val="007215D1"/>
    <w:rsid w:val="00721EF9"/>
    <w:rsid w:val="0072275E"/>
    <w:rsid w:val="00722CC2"/>
    <w:rsid w:val="00723B63"/>
    <w:rsid w:val="00723B90"/>
    <w:rsid w:val="00724DD5"/>
    <w:rsid w:val="0072506B"/>
    <w:rsid w:val="00725351"/>
    <w:rsid w:val="007253F7"/>
    <w:rsid w:val="00725BC2"/>
    <w:rsid w:val="00725CE8"/>
    <w:rsid w:val="00725FB3"/>
    <w:rsid w:val="007265B3"/>
    <w:rsid w:val="00726991"/>
    <w:rsid w:val="00727C79"/>
    <w:rsid w:val="00727F78"/>
    <w:rsid w:val="00730413"/>
    <w:rsid w:val="0073047C"/>
    <w:rsid w:val="00730859"/>
    <w:rsid w:val="0073191D"/>
    <w:rsid w:val="007322A7"/>
    <w:rsid w:val="00733013"/>
    <w:rsid w:val="007335AC"/>
    <w:rsid w:val="0073386A"/>
    <w:rsid w:val="00733930"/>
    <w:rsid w:val="00734032"/>
    <w:rsid w:val="007347CD"/>
    <w:rsid w:val="0073527C"/>
    <w:rsid w:val="007361DC"/>
    <w:rsid w:val="007364DA"/>
    <w:rsid w:val="00736757"/>
    <w:rsid w:val="00736B01"/>
    <w:rsid w:val="00736C80"/>
    <w:rsid w:val="00736F96"/>
    <w:rsid w:val="00740013"/>
    <w:rsid w:val="00740ECB"/>
    <w:rsid w:val="00740F23"/>
    <w:rsid w:val="007415B1"/>
    <w:rsid w:val="00742C54"/>
    <w:rsid w:val="00744BDF"/>
    <w:rsid w:val="00744E33"/>
    <w:rsid w:val="00744F49"/>
    <w:rsid w:val="00745551"/>
    <w:rsid w:val="007459E3"/>
    <w:rsid w:val="00745B9F"/>
    <w:rsid w:val="00746518"/>
    <w:rsid w:val="00746860"/>
    <w:rsid w:val="00747D43"/>
    <w:rsid w:val="007503B2"/>
    <w:rsid w:val="007519F1"/>
    <w:rsid w:val="00751D41"/>
    <w:rsid w:val="0075205F"/>
    <w:rsid w:val="0075229D"/>
    <w:rsid w:val="0075269E"/>
    <w:rsid w:val="0075395B"/>
    <w:rsid w:val="007541C9"/>
    <w:rsid w:val="00755133"/>
    <w:rsid w:val="00755A4D"/>
    <w:rsid w:val="0075771F"/>
    <w:rsid w:val="00757B91"/>
    <w:rsid w:val="007604EA"/>
    <w:rsid w:val="00760CDE"/>
    <w:rsid w:val="00762A03"/>
    <w:rsid w:val="00762D6D"/>
    <w:rsid w:val="00762DB9"/>
    <w:rsid w:val="00763A1F"/>
    <w:rsid w:val="00764A65"/>
    <w:rsid w:val="00764ADF"/>
    <w:rsid w:val="00765B83"/>
    <w:rsid w:val="00765DFC"/>
    <w:rsid w:val="00765EA3"/>
    <w:rsid w:val="007661C6"/>
    <w:rsid w:val="00766566"/>
    <w:rsid w:val="007665DC"/>
    <w:rsid w:val="007666A7"/>
    <w:rsid w:val="00766875"/>
    <w:rsid w:val="00766CD7"/>
    <w:rsid w:val="00767044"/>
    <w:rsid w:val="007672AD"/>
    <w:rsid w:val="0076748E"/>
    <w:rsid w:val="007675AB"/>
    <w:rsid w:val="0076769E"/>
    <w:rsid w:val="00767B07"/>
    <w:rsid w:val="00770C6C"/>
    <w:rsid w:val="00770D91"/>
    <w:rsid w:val="00770E0F"/>
    <w:rsid w:val="00771BB2"/>
    <w:rsid w:val="00771BD3"/>
    <w:rsid w:val="007730F4"/>
    <w:rsid w:val="0077443D"/>
    <w:rsid w:val="0077457A"/>
    <w:rsid w:val="00774939"/>
    <w:rsid w:val="0077519A"/>
    <w:rsid w:val="00775658"/>
    <w:rsid w:val="00776206"/>
    <w:rsid w:val="007762FA"/>
    <w:rsid w:val="00777324"/>
    <w:rsid w:val="007801CB"/>
    <w:rsid w:val="00780451"/>
    <w:rsid w:val="00781495"/>
    <w:rsid w:val="0078167C"/>
    <w:rsid w:val="0078261F"/>
    <w:rsid w:val="00782E96"/>
    <w:rsid w:val="007846AA"/>
    <w:rsid w:val="007853B7"/>
    <w:rsid w:val="007860C5"/>
    <w:rsid w:val="00786D81"/>
    <w:rsid w:val="0079036B"/>
    <w:rsid w:val="0079117D"/>
    <w:rsid w:val="00791885"/>
    <w:rsid w:val="0079245D"/>
    <w:rsid w:val="00792473"/>
    <w:rsid w:val="00792580"/>
    <w:rsid w:val="007929D7"/>
    <w:rsid w:val="00793963"/>
    <w:rsid w:val="00794062"/>
    <w:rsid w:val="007947FE"/>
    <w:rsid w:val="00795BE4"/>
    <w:rsid w:val="00795F19"/>
    <w:rsid w:val="00795F78"/>
    <w:rsid w:val="007968D5"/>
    <w:rsid w:val="00796CAB"/>
    <w:rsid w:val="00796CC0"/>
    <w:rsid w:val="0079792C"/>
    <w:rsid w:val="007A077D"/>
    <w:rsid w:val="007A187E"/>
    <w:rsid w:val="007A1A5D"/>
    <w:rsid w:val="007A1B77"/>
    <w:rsid w:val="007A1D35"/>
    <w:rsid w:val="007A1F19"/>
    <w:rsid w:val="007A2418"/>
    <w:rsid w:val="007A2561"/>
    <w:rsid w:val="007A2DE5"/>
    <w:rsid w:val="007A2EA7"/>
    <w:rsid w:val="007A3CEE"/>
    <w:rsid w:val="007A40C3"/>
    <w:rsid w:val="007A585F"/>
    <w:rsid w:val="007A595C"/>
    <w:rsid w:val="007A59BF"/>
    <w:rsid w:val="007A7086"/>
    <w:rsid w:val="007A7382"/>
    <w:rsid w:val="007B05D9"/>
    <w:rsid w:val="007B1C04"/>
    <w:rsid w:val="007B1FB8"/>
    <w:rsid w:val="007B2673"/>
    <w:rsid w:val="007B3136"/>
    <w:rsid w:val="007B3BE6"/>
    <w:rsid w:val="007B40DF"/>
    <w:rsid w:val="007B49F5"/>
    <w:rsid w:val="007B529F"/>
    <w:rsid w:val="007B5624"/>
    <w:rsid w:val="007B5D66"/>
    <w:rsid w:val="007B5FAB"/>
    <w:rsid w:val="007B6287"/>
    <w:rsid w:val="007B66F3"/>
    <w:rsid w:val="007B6928"/>
    <w:rsid w:val="007B6E13"/>
    <w:rsid w:val="007B78B9"/>
    <w:rsid w:val="007B7AF4"/>
    <w:rsid w:val="007C1072"/>
    <w:rsid w:val="007C183E"/>
    <w:rsid w:val="007C2162"/>
    <w:rsid w:val="007C2951"/>
    <w:rsid w:val="007C2CC7"/>
    <w:rsid w:val="007C34C9"/>
    <w:rsid w:val="007C42B5"/>
    <w:rsid w:val="007C4B3F"/>
    <w:rsid w:val="007C4BAD"/>
    <w:rsid w:val="007C521A"/>
    <w:rsid w:val="007C55E5"/>
    <w:rsid w:val="007C604F"/>
    <w:rsid w:val="007C62AF"/>
    <w:rsid w:val="007C7284"/>
    <w:rsid w:val="007C7339"/>
    <w:rsid w:val="007C7E53"/>
    <w:rsid w:val="007D224C"/>
    <w:rsid w:val="007D2C42"/>
    <w:rsid w:val="007D35AB"/>
    <w:rsid w:val="007D382E"/>
    <w:rsid w:val="007D46F4"/>
    <w:rsid w:val="007D4C57"/>
    <w:rsid w:val="007D5B76"/>
    <w:rsid w:val="007D607C"/>
    <w:rsid w:val="007E0D29"/>
    <w:rsid w:val="007E0EC5"/>
    <w:rsid w:val="007E12B4"/>
    <w:rsid w:val="007E165E"/>
    <w:rsid w:val="007E1758"/>
    <w:rsid w:val="007E1811"/>
    <w:rsid w:val="007E261A"/>
    <w:rsid w:val="007E2B50"/>
    <w:rsid w:val="007E33F5"/>
    <w:rsid w:val="007E465F"/>
    <w:rsid w:val="007E46A6"/>
    <w:rsid w:val="007E4796"/>
    <w:rsid w:val="007E5279"/>
    <w:rsid w:val="007E52DE"/>
    <w:rsid w:val="007E52DF"/>
    <w:rsid w:val="007E536F"/>
    <w:rsid w:val="007E60AB"/>
    <w:rsid w:val="007E68B2"/>
    <w:rsid w:val="007E6D8A"/>
    <w:rsid w:val="007E727A"/>
    <w:rsid w:val="007E75A4"/>
    <w:rsid w:val="007E77DD"/>
    <w:rsid w:val="007E7A4B"/>
    <w:rsid w:val="007F036D"/>
    <w:rsid w:val="007F1B78"/>
    <w:rsid w:val="007F1DEF"/>
    <w:rsid w:val="007F218B"/>
    <w:rsid w:val="007F24F8"/>
    <w:rsid w:val="007F2623"/>
    <w:rsid w:val="007F2AE6"/>
    <w:rsid w:val="007F3874"/>
    <w:rsid w:val="007F4272"/>
    <w:rsid w:val="007F48B2"/>
    <w:rsid w:val="007F4ED7"/>
    <w:rsid w:val="007F534F"/>
    <w:rsid w:val="007F5496"/>
    <w:rsid w:val="007F5726"/>
    <w:rsid w:val="007F5BDD"/>
    <w:rsid w:val="007F61A3"/>
    <w:rsid w:val="007F7695"/>
    <w:rsid w:val="007F7891"/>
    <w:rsid w:val="007F7E55"/>
    <w:rsid w:val="007F7EE3"/>
    <w:rsid w:val="008004F3"/>
    <w:rsid w:val="00800CE5"/>
    <w:rsid w:val="00801CC3"/>
    <w:rsid w:val="00801FCF"/>
    <w:rsid w:val="00802A93"/>
    <w:rsid w:val="00802D24"/>
    <w:rsid w:val="00802FC1"/>
    <w:rsid w:val="008031D7"/>
    <w:rsid w:val="00803E8A"/>
    <w:rsid w:val="00804136"/>
    <w:rsid w:val="0080426E"/>
    <w:rsid w:val="00805F0F"/>
    <w:rsid w:val="0080698B"/>
    <w:rsid w:val="00806A37"/>
    <w:rsid w:val="00807897"/>
    <w:rsid w:val="00807E54"/>
    <w:rsid w:val="008108FB"/>
    <w:rsid w:val="00810925"/>
    <w:rsid w:val="008118BB"/>
    <w:rsid w:val="00811D8C"/>
    <w:rsid w:val="00811EBA"/>
    <w:rsid w:val="0081205F"/>
    <w:rsid w:val="008133C6"/>
    <w:rsid w:val="00814EA6"/>
    <w:rsid w:val="0081512C"/>
    <w:rsid w:val="008158D2"/>
    <w:rsid w:val="00815D38"/>
    <w:rsid w:val="008161EF"/>
    <w:rsid w:val="00816B2A"/>
    <w:rsid w:val="00817476"/>
    <w:rsid w:val="008179E8"/>
    <w:rsid w:val="0082075F"/>
    <w:rsid w:val="008207BC"/>
    <w:rsid w:val="00820E51"/>
    <w:rsid w:val="00821214"/>
    <w:rsid w:val="00822E05"/>
    <w:rsid w:val="008231F4"/>
    <w:rsid w:val="0082356B"/>
    <w:rsid w:val="00824423"/>
    <w:rsid w:val="00825AC6"/>
    <w:rsid w:val="00825C6A"/>
    <w:rsid w:val="00826CF8"/>
    <w:rsid w:val="008272FD"/>
    <w:rsid w:val="00827E1E"/>
    <w:rsid w:val="0083043A"/>
    <w:rsid w:val="00830C1F"/>
    <w:rsid w:val="00830D5C"/>
    <w:rsid w:val="00831117"/>
    <w:rsid w:val="00831753"/>
    <w:rsid w:val="00832BBD"/>
    <w:rsid w:val="00833F1A"/>
    <w:rsid w:val="00834E87"/>
    <w:rsid w:val="008356DC"/>
    <w:rsid w:val="0083584A"/>
    <w:rsid w:val="0083594F"/>
    <w:rsid w:val="00837175"/>
    <w:rsid w:val="008377D4"/>
    <w:rsid w:val="0083792B"/>
    <w:rsid w:val="00837A10"/>
    <w:rsid w:val="00837E3C"/>
    <w:rsid w:val="00840284"/>
    <w:rsid w:val="0084066D"/>
    <w:rsid w:val="008406E5"/>
    <w:rsid w:val="00840C25"/>
    <w:rsid w:val="008410C0"/>
    <w:rsid w:val="00842B13"/>
    <w:rsid w:val="00842DA3"/>
    <w:rsid w:val="00843791"/>
    <w:rsid w:val="00844336"/>
    <w:rsid w:val="008457D1"/>
    <w:rsid w:val="00845DF3"/>
    <w:rsid w:val="00846276"/>
    <w:rsid w:val="00846882"/>
    <w:rsid w:val="00846999"/>
    <w:rsid w:val="00847BBF"/>
    <w:rsid w:val="00847BC1"/>
    <w:rsid w:val="00850363"/>
    <w:rsid w:val="00851009"/>
    <w:rsid w:val="008516BE"/>
    <w:rsid w:val="00852D7A"/>
    <w:rsid w:val="00853FD0"/>
    <w:rsid w:val="00854289"/>
    <w:rsid w:val="008547C2"/>
    <w:rsid w:val="008547E6"/>
    <w:rsid w:val="00854ACC"/>
    <w:rsid w:val="00854DCB"/>
    <w:rsid w:val="008550E4"/>
    <w:rsid w:val="00855339"/>
    <w:rsid w:val="00855A1D"/>
    <w:rsid w:val="00856AF1"/>
    <w:rsid w:val="00856CAF"/>
    <w:rsid w:val="00856D4F"/>
    <w:rsid w:val="00857711"/>
    <w:rsid w:val="0085780A"/>
    <w:rsid w:val="0085792C"/>
    <w:rsid w:val="00857CA0"/>
    <w:rsid w:val="00860D61"/>
    <w:rsid w:val="0086100E"/>
    <w:rsid w:val="0086138A"/>
    <w:rsid w:val="008615B6"/>
    <w:rsid w:val="0086182E"/>
    <w:rsid w:val="0086254E"/>
    <w:rsid w:val="00863006"/>
    <w:rsid w:val="0086321B"/>
    <w:rsid w:val="00863697"/>
    <w:rsid w:val="008638AC"/>
    <w:rsid w:val="008639AB"/>
    <w:rsid w:val="00863D0B"/>
    <w:rsid w:val="00864870"/>
    <w:rsid w:val="008658A6"/>
    <w:rsid w:val="00865F92"/>
    <w:rsid w:val="008663A8"/>
    <w:rsid w:val="0086641C"/>
    <w:rsid w:val="008669B4"/>
    <w:rsid w:val="0086702B"/>
    <w:rsid w:val="008675F1"/>
    <w:rsid w:val="00870C15"/>
    <w:rsid w:val="00870F73"/>
    <w:rsid w:val="00870F94"/>
    <w:rsid w:val="008717AD"/>
    <w:rsid w:val="00871874"/>
    <w:rsid w:val="00871C30"/>
    <w:rsid w:val="00871E44"/>
    <w:rsid w:val="00871FB3"/>
    <w:rsid w:val="008724E2"/>
    <w:rsid w:val="00872609"/>
    <w:rsid w:val="0087308A"/>
    <w:rsid w:val="008738AC"/>
    <w:rsid w:val="00873D42"/>
    <w:rsid w:val="00873DC4"/>
    <w:rsid w:val="008746D7"/>
    <w:rsid w:val="00874B1F"/>
    <w:rsid w:val="00874CDC"/>
    <w:rsid w:val="00874E2A"/>
    <w:rsid w:val="008755F3"/>
    <w:rsid w:val="00875A35"/>
    <w:rsid w:val="00876B36"/>
    <w:rsid w:val="008770D3"/>
    <w:rsid w:val="00877CF8"/>
    <w:rsid w:val="0088129D"/>
    <w:rsid w:val="008813FE"/>
    <w:rsid w:val="00881A53"/>
    <w:rsid w:val="00881E4A"/>
    <w:rsid w:val="008829D3"/>
    <w:rsid w:val="00882A01"/>
    <w:rsid w:val="00882A3D"/>
    <w:rsid w:val="00882C95"/>
    <w:rsid w:val="0088360A"/>
    <w:rsid w:val="008841D6"/>
    <w:rsid w:val="00884D89"/>
    <w:rsid w:val="0088511C"/>
    <w:rsid w:val="008860F4"/>
    <w:rsid w:val="008862A1"/>
    <w:rsid w:val="008865A9"/>
    <w:rsid w:val="00886633"/>
    <w:rsid w:val="00886A82"/>
    <w:rsid w:val="00887DA5"/>
    <w:rsid w:val="0089039B"/>
    <w:rsid w:val="008907F3"/>
    <w:rsid w:val="00891007"/>
    <w:rsid w:val="00892A5C"/>
    <w:rsid w:val="00892A6B"/>
    <w:rsid w:val="00892CA3"/>
    <w:rsid w:val="008930C0"/>
    <w:rsid w:val="00893225"/>
    <w:rsid w:val="008933FD"/>
    <w:rsid w:val="00894957"/>
    <w:rsid w:val="00894DDF"/>
    <w:rsid w:val="00894FDA"/>
    <w:rsid w:val="00895B35"/>
    <w:rsid w:val="00897E23"/>
    <w:rsid w:val="008A0450"/>
    <w:rsid w:val="008A0C92"/>
    <w:rsid w:val="008A0E14"/>
    <w:rsid w:val="008A0E44"/>
    <w:rsid w:val="008A0FEE"/>
    <w:rsid w:val="008A113E"/>
    <w:rsid w:val="008A128D"/>
    <w:rsid w:val="008A13F8"/>
    <w:rsid w:val="008A15C1"/>
    <w:rsid w:val="008A1F8F"/>
    <w:rsid w:val="008A21F6"/>
    <w:rsid w:val="008A27F1"/>
    <w:rsid w:val="008A29AD"/>
    <w:rsid w:val="008A323B"/>
    <w:rsid w:val="008A3392"/>
    <w:rsid w:val="008A360E"/>
    <w:rsid w:val="008A39E1"/>
    <w:rsid w:val="008A3D4D"/>
    <w:rsid w:val="008A4359"/>
    <w:rsid w:val="008A4471"/>
    <w:rsid w:val="008A579B"/>
    <w:rsid w:val="008A5826"/>
    <w:rsid w:val="008A613C"/>
    <w:rsid w:val="008A618F"/>
    <w:rsid w:val="008A683D"/>
    <w:rsid w:val="008A6A3F"/>
    <w:rsid w:val="008A6BE6"/>
    <w:rsid w:val="008A6FB9"/>
    <w:rsid w:val="008A7563"/>
    <w:rsid w:val="008A7C90"/>
    <w:rsid w:val="008A7E6A"/>
    <w:rsid w:val="008B04B0"/>
    <w:rsid w:val="008B0578"/>
    <w:rsid w:val="008B0A8E"/>
    <w:rsid w:val="008B13F6"/>
    <w:rsid w:val="008B1409"/>
    <w:rsid w:val="008B1AA2"/>
    <w:rsid w:val="008B20D8"/>
    <w:rsid w:val="008B31C3"/>
    <w:rsid w:val="008B387D"/>
    <w:rsid w:val="008B4087"/>
    <w:rsid w:val="008B41A7"/>
    <w:rsid w:val="008B42E9"/>
    <w:rsid w:val="008B456A"/>
    <w:rsid w:val="008B4696"/>
    <w:rsid w:val="008B5AA9"/>
    <w:rsid w:val="008B6BA2"/>
    <w:rsid w:val="008B6C9B"/>
    <w:rsid w:val="008C0665"/>
    <w:rsid w:val="008C0F0B"/>
    <w:rsid w:val="008C0FCD"/>
    <w:rsid w:val="008C107C"/>
    <w:rsid w:val="008C1A17"/>
    <w:rsid w:val="008C1F6C"/>
    <w:rsid w:val="008C24EF"/>
    <w:rsid w:val="008C2F54"/>
    <w:rsid w:val="008C3129"/>
    <w:rsid w:val="008C32AB"/>
    <w:rsid w:val="008C3393"/>
    <w:rsid w:val="008C37AA"/>
    <w:rsid w:val="008C3841"/>
    <w:rsid w:val="008C4295"/>
    <w:rsid w:val="008C467B"/>
    <w:rsid w:val="008C4722"/>
    <w:rsid w:val="008C50A7"/>
    <w:rsid w:val="008C58B5"/>
    <w:rsid w:val="008C58CB"/>
    <w:rsid w:val="008C63E7"/>
    <w:rsid w:val="008C6435"/>
    <w:rsid w:val="008C6CFB"/>
    <w:rsid w:val="008C7784"/>
    <w:rsid w:val="008D02EC"/>
    <w:rsid w:val="008D0902"/>
    <w:rsid w:val="008D0D7C"/>
    <w:rsid w:val="008D13B6"/>
    <w:rsid w:val="008D1A22"/>
    <w:rsid w:val="008D2180"/>
    <w:rsid w:val="008D24E9"/>
    <w:rsid w:val="008D2509"/>
    <w:rsid w:val="008D423B"/>
    <w:rsid w:val="008D42D0"/>
    <w:rsid w:val="008D43EE"/>
    <w:rsid w:val="008D44F8"/>
    <w:rsid w:val="008D4760"/>
    <w:rsid w:val="008D5263"/>
    <w:rsid w:val="008D5785"/>
    <w:rsid w:val="008D602B"/>
    <w:rsid w:val="008D64C9"/>
    <w:rsid w:val="008D6FE8"/>
    <w:rsid w:val="008D7B9A"/>
    <w:rsid w:val="008E0080"/>
    <w:rsid w:val="008E10A5"/>
    <w:rsid w:val="008E1844"/>
    <w:rsid w:val="008E1C7F"/>
    <w:rsid w:val="008E1F48"/>
    <w:rsid w:val="008E2225"/>
    <w:rsid w:val="008E338C"/>
    <w:rsid w:val="008E3518"/>
    <w:rsid w:val="008E4B75"/>
    <w:rsid w:val="008E4BD4"/>
    <w:rsid w:val="008E5226"/>
    <w:rsid w:val="008E5911"/>
    <w:rsid w:val="008E5E26"/>
    <w:rsid w:val="008E6CCB"/>
    <w:rsid w:val="008E6F36"/>
    <w:rsid w:val="008E734F"/>
    <w:rsid w:val="008F0396"/>
    <w:rsid w:val="008F0E88"/>
    <w:rsid w:val="008F1375"/>
    <w:rsid w:val="008F1E48"/>
    <w:rsid w:val="008F218A"/>
    <w:rsid w:val="008F3AA5"/>
    <w:rsid w:val="008F4839"/>
    <w:rsid w:val="008F5427"/>
    <w:rsid w:val="008F5800"/>
    <w:rsid w:val="008F5CA3"/>
    <w:rsid w:val="008F6180"/>
    <w:rsid w:val="008F6CFC"/>
    <w:rsid w:val="008F6D15"/>
    <w:rsid w:val="008F71EB"/>
    <w:rsid w:val="008F7214"/>
    <w:rsid w:val="008F73D0"/>
    <w:rsid w:val="009004F4"/>
    <w:rsid w:val="00900931"/>
    <w:rsid w:val="00900D88"/>
    <w:rsid w:val="00901082"/>
    <w:rsid w:val="009016C7"/>
    <w:rsid w:val="00901AFC"/>
    <w:rsid w:val="00901CE8"/>
    <w:rsid w:val="00901E34"/>
    <w:rsid w:val="00902CF2"/>
    <w:rsid w:val="00903411"/>
    <w:rsid w:val="0090385B"/>
    <w:rsid w:val="009044FD"/>
    <w:rsid w:val="00904605"/>
    <w:rsid w:val="009047E8"/>
    <w:rsid w:val="00904AC0"/>
    <w:rsid w:val="0090590F"/>
    <w:rsid w:val="00905C99"/>
    <w:rsid w:val="00906AA1"/>
    <w:rsid w:val="00906EF2"/>
    <w:rsid w:val="00907C79"/>
    <w:rsid w:val="0091000B"/>
    <w:rsid w:val="009110B8"/>
    <w:rsid w:val="009118C6"/>
    <w:rsid w:val="0091249D"/>
    <w:rsid w:val="00912774"/>
    <w:rsid w:val="00913AA4"/>
    <w:rsid w:val="0091405F"/>
    <w:rsid w:val="009140A6"/>
    <w:rsid w:val="009146C8"/>
    <w:rsid w:val="00915A33"/>
    <w:rsid w:val="00915E00"/>
    <w:rsid w:val="00916E5A"/>
    <w:rsid w:val="00917241"/>
    <w:rsid w:val="009176D0"/>
    <w:rsid w:val="009179F7"/>
    <w:rsid w:val="00917E6E"/>
    <w:rsid w:val="00917FD7"/>
    <w:rsid w:val="00920E06"/>
    <w:rsid w:val="00920E39"/>
    <w:rsid w:val="00921176"/>
    <w:rsid w:val="00921659"/>
    <w:rsid w:val="0092236B"/>
    <w:rsid w:val="00922C5D"/>
    <w:rsid w:val="0092345D"/>
    <w:rsid w:val="00923CF3"/>
    <w:rsid w:val="0092540A"/>
    <w:rsid w:val="00926528"/>
    <w:rsid w:val="0092788D"/>
    <w:rsid w:val="00927B57"/>
    <w:rsid w:val="0093023B"/>
    <w:rsid w:val="00930948"/>
    <w:rsid w:val="00930D11"/>
    <w:rsid w:val="00931A22"/>
    <w:rsid w:val="00931A7F"/>
    <w:rsid w:val="00931AD3"/>
    <w:rsid w:val="00931B58"/>
    <w:rsid w:val="00931D65"/>
    <w:rsid w:val="0093315A"/>
    <w:rsid w:val="009345C9"/>
    <w:rsid w:val="009345D0"/>
    <w:rsid w:val="00934C22"/>
    <w:rsid w:val="0093531B"/>
    <w:rsid w:val="009364FD"/>
    <w:rsid w:val="0093660B"/>
    <w:rsid w:val="0093701D"/>
    <w:rsid w:val="009405F4"/>
    <w:rsid w:val="0094076E"/>
    <w:rsid w:val="00941080"/>
    <w:rsid w:val="009413C6"/>
    <w:rsid w:val="00941F8F"/>
    <w:rsid w:val="009423A3"/>
    <w:rsid w:val="009426DE"/>
    <w:rsid w:val="0094321A"/>
    <w:rsid w:val="009433A2"/>
    <w:rsid w:val="0094398D"/>
    <w:rsid w:val="00943F6B"/>
    <w:rsid w:val="00944060"/>
    <w:rsid w:val="0094422F"/>
    <w:rsid w:val="00944240"/>
    <w:rsid w:val="00944991"/>
    <w:rsid w:val="00944EA8"/>
    <w:rsid w:val="00945C33"/>
    <w:rsid w:val="00945F34"/>
    <w:rsid w:val="00946FB8"/>
    <w:rsid w:val="0094783E"/>
    <w:rsid w:val="00947E26"/>
    <w:rsid w:val="009504A7"/>
    <w:rsid w:val="00950589"/>
    <w:rsid w:val="0095150A"/>
    <w:rsid w:val="0095152F"/>
    <w:rsid w:val="00952026"/>
    <w:rsid w:val="009520EF"/>
    <w:rsid w:val="009525F6"/>
    <w:rsid w:val="009537E4"/>
    <w:rsid w:val="009538A5"/>
    <w:rsid w:val="00953C64"/>
    <w:rsid w:val="00954C39"/>
    <w:rsid w:val="009552DF"/>
    <w:rsid w:val="0095554F"/>
    <w:rsid w:val="009558FE"/>
    <w:rsid w:val="00955C78"/>
    <w:rsid w:val="00955D82"/>
    <w:rsid w:val="0095631F"/>
    <w:rsid w:val="009563AA"/>
    <w:rsid w:val="0095728D"/>
    <w:rsid w:val="00957D22"/>
    <w:rsid w:val="0096081E"/>
    <w:rsid w:val="00960BF6"/>
    <w:rsid w:val="00961702"/>
    <w:rsid w:val="009622B4"/>
    <w:rsid w:val="00962318"/>
    <w:rsid w:val="009627D5"/>
    <w:rsid w:val="009641D9"/>
    <w:rsid w:val="00964206"/>
    <w:rsid w:val="00964A65"/>
    <w:rsid w:val="00964BB4"/>
    <w:rsid w:val="00964DC9"/>
    <w:rsid w:val="009653C1"/>
    <w:rsid w:val="0096581F"/>
    <w:rsid w:val="00965F1A"/>
    <w:rsid w:val="00966654"/>
    <w:rsid w:val="00966AE9"/>
    <w:rsid w:val="00967025"/>
    <w:rsid w:val="0096714B"/>
    <w:rsid w:val="0096746D"/>
    <w:rsid w:val="00967971"/>
    <w:rsid w:val="009704BF"/>
    <w:rsid w:val="0097050A"/>
    <w:rsid w:val="00970D86"/>
    <w:rsid w:val="00973F68"/>
    <w:rsid w:val="00974F03"/>
    <w:rsid w:val="0097554F"/>
    <w:rsid w:val="009756DA"/>
    <w:rsid w:val="00975939"/>
    <w:rsid w:val="0097598D"/>
    <w:rsid w:val="00976540"/>
    <w:rsid w:val="009765BC"/>
    <w:rsid w:val="00977195"/>
    <w:rsid w:val="0097755D"/>
    <w:rsid w:val="00980C43"/>
    <w:rsid w:val="00980E9B"/>
    <w:rsid w:val="0098203A"/>
    <w:rsid w:val="00982267"/>
    <w:rsid w:val="0098237A"/>
    <w:rsid w:val="0098241A"/>
    <w:rsid w:val="00982BD4"/>
    <w:rsid w:val="00982D4C"/>
    <w:rsid w:val="00982D8F"/>
    <w:rsid w:val="0098452F"/>
    <w:rsid w:val="00985E41"/>
    <w:rsid w:val="0098601F"/>
    <w:rsid w:val="00986319"/>
    <w:rsid w:val="00986DAA"/>
    <w:rsid w:val="00986F2D"/>
    <w:rsid w:val="0098711A"/>
    <w:rsid w:val="0098762D"/>
    <w:rsid w:val="00987693"/>
    <w:rsid w:val="00987ED3"/>
    <w:rsid w:val="00990CE6"/>
    <w:rsid w:val="00991297"/>
    <w:rsid w:val="00991547"/>
    <w:rsid w:val="0099163B"/>
    <w:rsid w:val="00991C75"/>
    <w:rsid w:val="00992ADD"/>
    <w:rsid w:val="00992BE6"/>
    <w:rsid w:val="00992CDF"/>
    <w:rsid w:val="009931BD"/>
    <w:rsid w:val="00993582"/>
    <w:rsid w:val="009952C1"/>
    <w:rsid w:val="00996B1E"/>
    <w:rsid w:val="0099793C"/>
    <w:rsid w:val="00997E4F"/>
    <w:rsid w:val="009A02F7"/>
    <w:rsid w:val="009A05EB"/>
    <w:rsid w:val="009A2B1B"/>
    <w:rsid w:val="009A34F0"/>
    <w:rsid w:val="009A380A"/>
    <w:rsid w:val="009A3D09"/>
    <w:rsid w:val="009A40B6"/>
    <w:rsid w:val="009A44E3"/>
    <w:rsid w:val="009A49A9"/>
    <w:rsid w:val="009A4E57"/>
    <w:rsid w:val="009A5501"/>
    <w:rsid w:val="009A573E"/>
    <w:rsid w:val="009A6AC6"/>
    <w:rsid w:val="009A6B94"/>
    <w:rsid w:val="009A6D55"/>
    <w:rsid w:val="009B053B"/>
    <w:rsid w:val="009B12F5"/>
    <w:rsid w:val="009B143F"/>
    <w:rsid w:val="009B17BA"/>
    <w:rsid w:val="009B2250"/>
    <w:rsid w:val="009B315D"/>
    <w:rsid w:val="009B3C1C"/>
    <w:rsid w:val="009B4239"/>
    <w:rsid w:val="009B43CA"/>
    <w:rsid w:val="009B4688"/>
    <w:rsid w:val="009B489B"/>
    <w:rsid w:val="009B4D0B"/>
    <w:rsid w:val="009B507B"/>
    <w:rsid w:val="009B57A4"/>
    <w:rsid w:val="009B5A40"/>
    <w:rsid w:val="009B5F08"/>
    <w:rsid w:val="009B6840"/>
    <w:rsid w:val="009B6D11"/>
    <w:rsid w:val="009C0481"/>
    <w:rsid w:val="009C0656"/>
    <w:rsid w:val="009C0ADF"/>
    <w:rsid w:val="009C0B14"/>
    <w:rsid w:val="009C0C7B"/>
    <w:rsid w:val="009C0FA8"/>
    <w:rsid w:val="009C124F"/>
    <w:rsid w:val="009C23BA"/>
    <w:rsid w:val="009C3305"/>
    <w:rsid w:val="009C33F7"/>
    <w:rsid w:val="009C3C01"/>
    <w:rsid w:val="009C3EA7"/>
    <w:rsid w:val="009C4056"/>
    <w:rsid w:val="009C4728"/>
    <w:rsid w:val="009C4C56"/>
    <w:rsid w:val="009C59C5"/>
    <w:rsid w:val="009C5F39"/>
    <w:rsid w:val="009C6629"/>
    <w:rsid w:val="009C667E"/>
    <w:rsid w:val="009C66A7"/>
    <w:rsid w:val="009C7B78"/>
    <w:rsid w:val="009D070F"/>
    <w:rsid w:val="009D0B59"/>
    <w:rsid w:val="009D0BAD"/>
    <w:rsid w:val="009D168E"/>
    <w:rsid w:val="009D1EC3"/>
    <w:rsid w:val="009D24F4"/>
    <w:rsid w:val="009D369E"/>
    <w:rsid w:val="009D395A"/>
    <w:rsid w:val="009D3C2E"/>
    <w:rsid w:val="009D3D7E"/>
    <w:rsid w:val="009D3DFB"/>
    <w:rsid w:val="009D46FD"/>
    <w:rsid w:val="009D4A1B"/>
    <w:rsid w:val="009D68E1"/>
    <w:rsid w:val="009D7DE5"/>
    <w:rsid w:val="009E045D"/>
    <w:rsid w:val="009E04B6"/>
    <w:rsid w:val="009E0F5C"/>
    <w:rsid w:val="009E10CB"/>
    <w:rsid w:val="009E1449"/>
    <w:rsid w:val="009E1558"/>
    <w:rsid w:val="009E1769"/>
    <w:rsid w:val="009E1FCD"/>
    <w:rsid w:val="009E2CB6"/>
    <w:rsid w:val="009E3552"/>
    <w:rsid w:val="009E3568"/>
    <w:rsid w:val="009E35A5"/>
    <w:rsid w:val="009E3686"/>
    <w:rsid w:val="009E3A13"/>
    <w:rsid w:val="009E4554"/>
    <w:rsid w:val="009E4BB5"/>
    <w:rsid w:val="009E5004"/>
    <w:rsid w:val="009E504B"/>
    <w:rsid w:val="009E51DF"/>
    <w:rsid w:val="009E5951"/>
    <w:rsid w:val="009E6E22"/>
    <w:rsid w:val="009E796A"/>
    <w:rsid w:val="009F002D"/>
    <w:rsid w:val="009F0872"/>
    <w:rsid w:val="009F2790"/>
    <w:rsid w:val="009F2AEB"/>
    <w:rsid w:val="009F2EF2"/>
    <w:rsid w:val="009F3028"/>
    <w:rsid w:val="009F3492"/>
    <w:rsid w:val="009F40C0"/>
    <w:rsid w:val="009F5475"/>
    <w:rsid w:val="009F5F47"/>
    <w:rsid w:val="009F60C9"/>
    <w:rsid w:val="009F655D"/>
    <w:rsid w:val="009F66C7"/>
    <w:rsid w:val="009F686C"/>
    <w:rsid w:val="009F694D"/>
    <w:rsid w:val="009F6ADB"/>
    <w:rsid w:val="009F7140"/>
    <w:rsid w:val="009F720A"/>
    <w:rsid w:val="009F74DD"/>
    <w:rsid w:val="009F74F2"/>
    <w:rsid w:val="009F7F01"/>
    <w:rsid w:val="00A0024B"/>
    <w:rsid w:val="00A00909"/>
    <w:rsid w:val="00A00D2A"/>
    <w:rsid w:val="00A00EDE"/>
    <w:rsid w:val="00A010EB"/>
    <w:rsid w:val="00A016ED"/>
    <w:rsid w:val="00A01878"/>
    <w:rsid w:val="00A01E4C"/>
    <w:rsid w:val="00A01FD4"/>
    <w:rsid w:val="00A03066"/>
    <w:rsid w:val="00A0332B"/>
    <w:rsid w:val="00A033E7"/>
    <w:rsid w:val="00A0396A"/>
    <w:rsid w:val="00A0396D"/>
    <w:rsid w:val="00A03EDB"/>
    <w:rsid w:val="00A0498E"/>
    <w:rsid w:val="00A04EB8"/>
    <w:rsid w:val="00A050EF"/>
    <w:rsid w:val="00A055DF"/>
    <w:rsid w:val="00A06A69"/>
    <w:rsid w:val="00A07228"/>
    <w:rsid w:val="00A0741E"/>
    <w:rsid w:val="00A07700"/>
    <w:rsid w:val="00A07C44"/>
    <w:rsid w:val="00A10378"/>
    <w:rsid w:val="00A10EF9"/>
    <w:rsid w:val="00A10F0F"/>
    <w:rsid w:val="00A11D60"/>
    <w:rsid w:val="00A13749"/>
    <w:rsid w:val="00A1445B"/>
    <w:rsid w:val="00A15445"/>
    <w:rsid w:val="00A160C7"/>
    <w:rsid w:val="00A1737F"/>
    <w:rsid w:val="00A173B6"/>
    <w:rsid w:val="00A17FDB"/>
    <w:rsid w:val="00A20251"/>
    <w:rsid w:val="00A20758"/>
    <w:rsid w:val="00A21240"/>
    <w:rsid w:val="00A21523"/>
    <w:rsid w:val="00A217C6"/>
    <w:rsid w:val="00A21C59"/>
    <w:rsid w:val="00A2211F"/>
    <w:rsid w:val="00A23101"/>
    <w:rsid w:val="00A233B7"/>
    <w:rsid w:val="00A23772"/>
    <w:rsid w:val="00A23923"/>
    <w:rsid w:val="00A24522"/>
    <w:rsid w:val="00A24C85"/>
    <w:rsid w:val="00A24F8E"/>
    <w:rsid w:val="00A251F1"/>
    <w:rsid w:val="00A258DE"/>
    <w:rsid w:val="00A25D18"/>
    <w:rsid w:val="00A25E70"/>
    <w:rsid w:val="00A25EF3"/>
    <w:rsid w:val="00A2627E"/>
    <w:rsid w:val="00A26711"/>
    <w:rsid w:val="00A271AB"/>
    <w:rsid w:val="00A274F7"/>
    <w:rsid w:val="00A27FF2"/>
    <w:rsid w:val="00A3014B"/>
    <w:rsid w:val="00A30179"/>
    <w:rsid w:val="00A30397"/>
    <w:rsid w:val="00A30B40"/>
    <w:rsid w:val="00A30CE4"/>
    <w:rsid w:val="00A30DAF"/>
    <w:rsid w:val="00A31629"/>
    <w:rsid w:val="00A31D98"/>
    <w:rsid w:val="00A321B5"/>
    <w:rsid w:val="00A321F5"/>
    <w:rsid w:val="00A328AC"/>
    <w:rsid w:val="00A33D7B"/>
    <w:rsid w:val="00A33E84"/>
    <w:rsid w:val="00A349A8"/>
    <w:rsid w:val="00A35171"/>
    <w:rsid w:val="00A35393"/>
    <w:rsid w:val="00A3543A"/>
    <w:rsid w:val="00A36356"/>
    <w:rsid w:val="00A36557"/>
    <w:rsid w:val="00A377CD"/>
    <w:rsid w:val="00A4185C"/>
    <w:rsid w:val="00A41D7E"/>
    <w:rsid w:val="00A4276D"/>
    <w:rsid w:val="00A42BD9"/>
    <w:rsid w:val="00A4350C"/>
    <w:rsid w:val="00A43BDA"/>
    <w:rsid w:val="00A443C5"/>
    <w:rsid w:val="00A44838"/>
    <w:rsid w:val="00A452F6"/>
    <w:rsid w:val="00A45FF9"/>
    <w:rsid w:val="00A46417"/>
    <w:rsid w:val="00A469AF"/>
    <w:rsid w:val="00A46D89"/>
    <w:rsid w:val="00A47F1E"/>
    <w:rsid w:val="00A513DC"/>
    <w:rsid w:val="00A53056"/>
    <w:rsid w:val="00A53EF4"/>
    <w:rsid w:val="00A54F11"/>
    <w:rsid w:val="00A553DE"/>
    <w:rsid w:val="00A55A22"/>
    <w:rsid w:val="00A55C3A"/>
    <w:rsid w:val="00A564F5"/>
    <w:rsid w:val="00A56509"/>
    <w:rsid w:val="00A56E0B"/>
    <w:rsid w:val="00A56ECF"/>
    <w:rsid w:val="00A57883"/>
    <w:rsid w:val="00A5793F"/>
    <w:rsid w:val="00A60625"/>
    <w:rsid w:val="00A6220C"/>
    <w:rsid w:val="00A62E95"/>
    <w:rsid w:val="00A6484A"/>
    <w:rsid w:val="00A64B8A"/>
    <w:rsid w:val="00A64C77"/>
    <w:rsid w:val="00A665DF"/>
    <w:rsid w:val="00A668AA"/>
    <w:rsid w:val="00A66A9F"/>
    <w:rsid w:val="00A6743A"/>
    <w:rsid w:val="00A67C77"/>
    <w:rsid w:val="00A7054F"/>
    <w:rsid w:val="00A7194E"/>
    <w:rsid w:val="00A71DED"/>
    <w:rsid w:val="00A72E35"/>
    <w:rsid w:val="00A7346D"/>
    <w:rsid w:val="00A73666"/>
    <w:rsid w:val="00A73F4D"/>
    <w:rsid w:val="00A7405A"/>
    <w:rsid w:val="00A74127"/>
    <w:rsid w:val="00A7442C"/>
    <w:rsid w:val="00A778F7"/>
    <w:rsid w:val="00A82541"/>
    <w:rsid w:val="00A829AA"/>
    <w:rsid w:val="00A83110"/>
    <w:rsid w:val="00A8337D"/>
    <w:rsid w:val="00A83639"/>
    <w:rsid w:val="00A844AC"/>
    <w:rsid w:val="00A84A59"/>
    <w:rsid w:val="00A84BAC"/>
    <w:rsid w:val="00A84EF8"/>
    <w:rsid w:val="00A856CB"/>
    <w:rsid w:val="00A8691B"/>
    <w:rsid w:val="00A86FF7"/>
    <w:rsid w:val="00A87193"/>
    <w:rsid w:val="00A872BA"/>
    <w:rsid w:val="00A906FC"/>
    <w:rsid w:val="00A91862"/>
    <w:rsid w:val="00A92029"/>
    <w:rsid w:val="00A92634"/>
    <w:rsid w:val="00A92EE7"/>
    <w:rsid w:val="00A947AD"/>
    <w:rsid w:val="00A94917"/>
    <w:rsid w:val="00A957D4"/>
    <w:rsid w:val="00A968C9"/>
    <w:rsid w:val="00A971E9"/>
    <w:rsid w:val="00A97218"/>
    <w:rsid w:val="00A976DB"/>
    <w:rsid w:val="00A97BA4"/>
    <w:rsid w:val="00A97CDA"/>
    <w:rsid w:val="00AA087C"/>
    <w:rsid w:val="00AA17BF"/>
    <w:rsid w:val="00AA20D4"/>
    <w:rsid w:val="00AA26CD"/>
    <w:rsid w:val="00AA30EA"/>
    <w:rsid w:val="00AA3846"/>
    <w:rsid w:val="00AA5018"/>
    <w:rsid w:val="00AA523C"/>
    <w:rsid w:val="00AA5CBE"/>
    <w:rsid w:val="00AA6859"/>
    <w:rsid w:val="00AA68B5"/>
    <w:rsid w:val="00AA7101"/>
    <w:rsid w:val="00AA7A50"/>
    <w:rsid w:val="00AB019D"/>
    <w:rsid w:val="00AB12B4"/>
    <w:rsid w:val="00AB1443"/>
    <w:rsid w:val="00AB1A2D"/>
    <w:rsid w:val="00AB1B21"/>
    <w:rsid w:val="00AB1F02"/>
    <w:rsid w:val="00AB1FAE"/>
    <w:rsid w:val="00AB23BA"/>
    <w:rsid w:val="00AB3E63"/>
    <w:rsid w:val="00AB413B"/>
    <w:rsid w:val="00AB48B5"/>
    <w:rsid w:val="00AB4B23"/>
    <w:rsid w:val="00AB4DC4"/>
    <w:rsid w:val="00AB5552"/>
    <w:rsid w:val="00AB5931"/>
    <w:rsid w:val="00AB6268"/>
    <w:rsid w:val="00AB6D83"/>
    <w:rsid w:val="00AB6F7F"/>
    <w:rsid w:val="00AB7195"/>
    <w:rsid w:val="00AB72FD"/>
    <w:rsid w:val="00AB766F"/>
    <w:rsid w:val="00AC0284"/>
    <w:rsid w:val="00AC11DE"/>
    <w:rsid w:val="00AC18D7"/>
    <w:rsid w:val="00AC1D6B"/>
    <w:rsid w:val="00AC29E8"/>
    <w:rsid w:val="00AC2A75"/>
    <w:rsid w:val="00AC2C6C"/>
    <w:rsid w:val="00AC2C7F"/>
    <w:rsid w:val="00AC32D0"/>
    <w:rsid w:val="00AC359F"/>
    <w:rsid w:val="00AC40E9"/>
    <w:rsid w:val="00AC4112"/>
    <w:rsid w:val="00AC4D0B"/>
    <w:rsid w:val="00AC4F95"/>
    <w:rsid w:val="00AC5635"/>
    <w:rsid w:val="00AC564C"/>
    <w:rsid w:val="00AC69F8"/>
    <w:rsid w:val="00AC78D1"/>
    <w:rsid w:val="00AD0140"/>
    <w:rsid w:val="00AD0395"/>
    <w:rsid w:val="00AD06FF"/>
    <w:rsid w:val="00AD0773"/>
    <w:rsid w:val="00AD0AF3"/>
    <w:rsid w:val="00AD0E29"/>
    <w:rsid w:val="00AD0FD7"/>
    <w:rsid w:val="00AD171C"/>
    <w:rsid w:val="00AD180C"/>
    <w:rsid w:val="00AD2F4C"/>
    <w:rsid w:val="00AD33F1"/>
    <w:rsid w:val="00AD4401"/>
    <w:rsid w:val="00AD4A49"/>
    <w:rsid w:val="00AD5C27"/>
    <w:rsid w:val="00AD609C"/>
    <w:rsid w:val="00AD61C1"/>
    <w:rsid w:val="00AD64E3"/>
    <w:rsid w:val="00AD67A9"/>
    <w:rsid w:val="00AD69E1"/>
    <w:rsid w:val="00AD6FB5"/>
    <w:rsid w:val="00AD7093"/>
    <w:rsid w:val="00AE035A"/>
    <w:rsid w:val="00AE04E7"/>
    <w:rsid w:val="00AE0B16"/>
    <w:rsid w:val="00AE0B69"/>
    <w:rsid w:val="00AE11D4"/>
    <w:rsid w:val="00AE1B7F"/>
    <w:rsid w:val="00AE1CC5"/>
    <w:rsid w:val="00AE263E"/>
    <w:rsid w:val="00AE2B59"/>
    <w:rsid w:val="00AE2BA9"/>
    <w:rsid w:val="00AE2FB8"/>
    <w:rsid w:val="00AE3572"/>
    <w:rsid w:val="00AE3AE8"/>
    <w:rsid w:val="00AE3C8A"/>
    <w:rsid w:val="00AE3E00"/>
    <w:rsid w:val="00AE47C9"/>
    <w:rsid w:val="00AE5C51"/>
    <w:rsid w:val="00AE5F4D"/>
    <w:rsid w:val="00AE6045"/>
    <w:rsid w:val="00AE6236"/>
    <w:rsid w:val="00AE659A"/>
    <w:rsid w:val="00AE70A3"/>
    <w:rsid w:val="00AE76F5"/>
    <w:rsid w:val="00AF149B"/>
    <w:rsid w:val="00AF1D4C"/>
    <w:rsid w:val="00AF1EF8"/>
    <w:rsid w:val="00AF2686"/>
    <w:rsid w:val="00AF37F6"/>
    <w:rsid w:val="00AF380A"/>
    <w:rsid w:val="00AF3D9A"/>
    <w:rsid w:val="00AF44F5"/>
    <w:rsid w:val="00AF4E97"/>
    <w:rsid w:val="00AF534C"/>
    <w:rsid w:val="00AF55D0"/>
    <w:rsid w:val="00AF55F0"/>
    <w:rsid w:val="00AF687C"/>
    <w:rsid w:val="00AF7152"/>
    <w:rsid w:val="00B00079"/>
    <w:rsid w:val="00B00940"/>
    <w:rsid w:val="00B00988"/>
    <w:rsid w:val="00B00DB6"/>
    <w:rsid w:val="00B0136C"/>
    <w:rsid w:val="00B016F3"/>
    <w:rsid w:val="00B01888"/>
    <w:rsid w:val="00B02116"/>
    <w:rsid w:val="00B0260D"/>
    <w:rsid w:val="00B02722"/>
    <w:rsid w:val="00B02799"/>
    <w:rsid w:val="00B046A3"/>
    <w:rsid w:val="00B05274"/>
    <w:rsid w:val="00B06823"/>
    <w:rsid w:val="00B06F87"/>
    <w:rsid w:val="00B0770E"/>
    <w:rsid w:val="00B102DC"/>
    <w:rsid w:val="00B10B7E"/>
    <w:rsid w:val="00B10D73"/>
    <w:rsid w:val="00B10E61"/>
    <w:rsid w:val="00B113FD"/>
    <w:rsid w:val="00B1173D"/>
    <w:rsid w:val="00B12A07"/>
    <w:rsid w:val="00B12F92"/>
    <w:rsid w:val="00B13E48"/>
    <w:rsid w:val="00B140B7"/>
    <w:rsid w:val="00B1516A"/>
    <w:rsid w:val="00B15306"/>
    <w:rsid w:val="00B1543D"/>
    <w:rsid w:val="00B15A69"/>
    <w:rsid w:val="00B15BB5"/>
    <w:rsid w:val="00B15C08"/>
    <w:rsid w:val="00B15C3D"/>
    <w:rsid w:val="00B16461"/>
    <w:rsid w:val="00B16B2A"/>
    <w:rsid w:val="00B171A6"/>
    <w:rsid w:val="00B178BA"/>
    <w:rsid w:val="00B179D8"/>
    <w:rsid w:val="00B17A53"/>
    <w:rsid w:val="00B17F1B"/>
    <w:rsid w:val="00B206A2"/>
    <w:rsid w:val="00B20A97"/>
    <w:rsid w:val="00B220B9"/>
    <w:rsid w:val="00B228CB"/>
    <w:rsid w:val="00B22F3A"/>
    <w:rsid w:val="00B2319D"/>
    <w:rsid w:val="00B238B8"/>
    <w:rsid w:val="00B2409F"/>
    <w:rsid w:val="00B2464E"/>
    <w:rsid w:val="00B24CC5"/>
    <w:rsid w:val="00B25551"/>
    <w:rsid w:val="00B258FD"/>
    <w:rsid w:val="00B259F1"/>
    <w:rsid w:val="00B25A8B"/>
    <w:rsid w:val="00B261AF"/>
    <w:rsid w:val="00B26324"/>
    <w:rsid w:val="00B2685C"/>
    <w:rsid w:val="00B27390"/>
    <w:rsid w:val="00B2774E"/>
    <w:rsid w:val="00B27C84"/>
    <w:rsid w:val="00B30248"/>
    <w:rsid w:val="00B30455"/>
    <w:rsid w:val="00B304DE"/>
    <w:rsid w:val="00B30AA0"/>
    <w:rsid w:val="00B30C33"/>
    <w:rsid w:val="00B30CD6"/>
    <w:rsid w:val="00B31654"/>
    <w:rsid w:val="00B31E31"/>
    <w:rsid w:val="00B31F6F"/>
    <w:rsid w:val="00B32065"/>
    <w:rsid w:val="00B320E3"/>
    <w:rsid w:val="00B322A8"/>
    <w:rsid w:val="00B325AD"/>
    <w:rsid w:val="00B328E8"/>
    <w:rsid w:val="00B3293E"/>
    <w:rsid w:val="00B32C01"/>
    <w:rsid w:val="00B34548"/>
    <w:rsid w:val="00B347A0"/>
    <w:rsid w:val="00B35171"/>
    <w:rsid w:val="00B3554D"/>
    <w:rsid w:val="00B36A4F"/>
    <w:rsid w:val="00B37211"/>
    <w:rsid w:val="00B37A1E"/>
    <w:rsid w:val="00B37B10"/>
    <w:rsid w:val="00B37D18"/>
    <w:rsid w:val="00B37D86"/>
    <w:rsid w:val="00B411AB"/>
    <w:rsid w:val="00B423CC"/>
    <w:rsid w:val="00B42B55"/>
    <w:rsid w:val="00B42BD0"/>
    <w:rsid w:val="00B43782"/>
    <w:rsid w:val="00B4410F"/>
    <w:rsid w:val="00B44555"/>
    <w:rsid w:val="00B45839"/>
    <w:rsid w:val="00B45D0C"/>
    <w:rsid w:val="00B45D81"/>
    <w:rsid w:val="00B46C93"/>
    <w:rsid w:val="00B47534"/>
    <w:rsid w:val="00B4785E"/>
    <w:rsid w:val="00B50761"/>
    <w:rsid w:val="00B50F4E"/>
    <w:rsid w:val="00B51CEB"/>
    <w:rsid w:val="00B51E6C"/>
    <w:rsid w:val="00B51F16"/>
    <w:rsid w:val="00B525FB"/>
    <w:rsid w:val="00B5295E"/>
    <w:rsid w:val="00B53439"/>
    <w:rsid w:val="00B53587"/>
    <w:rsid w:val="00B535F8"/>
    <w:rsid w:val="00B5364F"/>
    <w:rsid w:val="00B53C0E"/>
    <w:rsid w:val="00B541B7"/>
    <w:rsid w:val="00B54548"/>
    <w:rsid w:val="00B54682"/>
    <w:rsid w:val="00B54F32"/>
    <w:rsid w:val="00B5562A"/>
    <w:rsid w:val="00B5598B"/>
    <w:rsid w:val="00B55EAE"/>
    <w:rsid w:val="00B56337"/>
    <w:rsid w:val="00B5649A"/>
    <w:rsid w:val="00B5699C"/>
    <w:rsid w:val="00B56E1D"/>
    <w:rsid w:val="00B57874"/>
    <w:rsid w:val="00B605DA"/>
    <w:rsid w:val="00B61535"/>
    <w:rsid w:val="00B615B9"/>
    <w:rsid w:val="00B61D53"/>
    <w:rsid w:val="00B62098"/>
    <w:rsid w:val="00B62F16"/>
    <w:rsid w:val="00B6403E"/>
    <w:rsid w:val="00B640F4"/>
    <w:rsid w:val="00B643A3"/>
    <w:rsid w:val="00B64440"/>
    <w:rsid w:val="00B645C3"/>
    <w:rsid w:val="00B64D31"/>
    <w:rsid w:val="00B64E4B"/>
    <w:rsid w:val="00B657A6"/>
    <w:rsid w:val="00B65A59"/>
    <w:rsid w:val="00B65DB8"/>
    <w:rsid w:val="00B65DD4"/>
    <w:rsid w:val="00B66038"/>
    <w:rsid w:val="00B66242"/>
    <w:rsid w:val="00B66922"/>
    <w:rsid w:val="00B67706"/>
    <w:rsid w:val="00B67BAB"/>
    <w:rsid w:val="00B7053A"/>
    <w:rsid w:val="00B70687"/>
    <w:rsid w:val="00B7141D"/>
    <w:rsid w:val="00B71503"/>
    <w:rsid w:val="00B71549"/>
    <w:rsid w:val="00B7215A"/>
    <w:rsid w:val="00B72192"/>
    <w:rsid w:val="00B7305B"/>
    <w:rsid w:val="00B733D0"/>
    <w:rsid w:val="00B73735"/>
    <w:rsid w:val="00B73F3D"/>
    <w:rsid w:val="00B7421F"/>
    <w:rsid w:val="00B745B1"/>
    <w:rsid w:val="00B745E4"/>
    <w:rsid w:val="00B750F1"/>
    <w:rsid w:val="00B754D8"/>
    <w:rsid w:val="00B755D1"/>
    <w:rsid w:val="00B755FC"/>
    <w:rsid w:val="00B75FBA"/>
    <w:rsid w:val="00B76178"/>
    <w:rsid w:val="00B7659C"/>
    <w:rsid w:val="00B76C29"/>
    <w:rsid w:val="00B76F4C"/>
    <w:rsid w:val="00B77534"/>
    <w:rsid w:val="00B80CEA"/>
    <w:rsid w:val="00B81293"/>
    <w:rsid w:val="00B81418"/>
    <w:rsid w:val="00B8161D"/>
    <w:rsid w:val="00B823A2"/>
    <w:rsid w:val="00B829B3"/>
    <w:rsid w:val="00B831BA"/>
    <w:rsid w:val="00B83387"/>
    <w:rsid w:val="00B8351D"/>
    <w:rsid w:val="00B83DF1"/>
    <w:rsid w:val="00B84104"/>
    <w:rsid w:val="00B84DD9"/>
    <w:rsid w:val="00B84F78"/>
    <w:rsid w:val="00B85733"/>
    <w:rsid w:val="00B85851"/>
    <w:rsid w:val="00B858C5"/>
    <w:rsid w:val="00B860DC"/>
    <w:rsid w:val="00B86D5E"/>
    <w:rsid w:val="00B87D66"/>
    <w:rsid w:val="00B90235"/>
    <w:rsid w:val="00B902A2"/>
    <w:rsid w:val="00B90B14"/>
    <w:rsid w:val="00B90F85"/>
    <w:rsid w:val="00B93234"/>
    <w:rsid w:val="00B936DF"/>
    <w:rsid w:val="00B936E4"/>
    <w:rsid w:val="00B93A05"/>
    <w:rsid w:val="00B93CF6"/>
    <w:rsid w:val="00B9539B"/>
    <w:rsid w:val="00B95688"/>
    <w:rsid w:val="00B95DC6"/>
    <w:rsid w:val="00B96212"/>
    <w:rsid w:val="00B963B1"/>
    <w:rsid w:val="00B96E87"/>
    <w:rsid w:val="00BA12B4"/>
    <w:rsid w:val="00BA17AD"/>
    <w:rsid w:val="00BA1890"/>
    <w:rsid w:val="00BA2E7A"/>
    <w:rsid w:val="00BA3682"/>
    <w:rsid w:val="00BA4803"/>
    <w:rsid w:val="00BA7353"/>
    <w:rsid w:val="00BA7469"/>
    <w:rsid w:val="00BA7AF1"/>
    <w:rsid w:val="00BA7BF5"/>
    <w:rsid w:val="00BA7E58"/>
    <w:rsid w:val="00BB29BB"/>
    <w:rsid w:val="00BB2BF6"/>
    <w:rsid w:val="00BB2C17"/>
    <w:rsid w:val="00BB3AC0"/>
    <w:rsid w:val="00BB3F1B"/>
    <w:rsid w:val="00BB4202"/>
    <w:rsid w:val="00BB430E"/>
    <w:rsid w:val="00BB445F"/>
    <w:rsid w:val="00BB4930"/>
    <w:rsid w:val="00BB49E8"/>
    <w:rsid w:val="00BB56FA"/>
    <w:rsid w:val="00BB5A12"/>
    <w:rsid w:val="00BB602F"/>
    <w:rsid w:val="00BB660A"/>
    <w:rsid w:val="00BB671B"/>
    <w:rsid w:val="00BB724F"/>
    <w:rsid w:val="00BB7D4E"/>
    <w:rsid w:val="00BC0170"/>
    <w:rsid w:val="00BC04DB"/>
    <w:rsid w:val="00BC09FB"/>
    <w:rsid w:val="00BC0A0E"/>
    <w:rsid w:val="00BC0DC2"/>
    <w:rsid w:val="00BC0FC7"/>
    <w:rsid w:val="00BC24F4"/>
    <w:rsid w:val="00BC2627"/>
    <w:rsid w:val="00BC279B"/>
    <w:rsid w:val="00BC2DA7"/>
    <w:rsid w:val="00BC2F25"/>
    <w:rsid w:val="00BC3205"/>
    <w:rsid w:val="00BC3EDB"/>
    <w:rsid w:val="00BC40AB"/>
    <w:rsid w:val="00BC4510"/>
    <w:rsid w:val="00BC51CC"/>
    <w:rsid w:val="00BC575D"/>
    <w:rsid w:val="00BC60E0"/>
    <w:rsid w:val="00BC6176"/>
    <w:rsid w:val="00BC639B"/>
    <w:rsid w:val="00BD0546"/>
    <w:rsid w:val="00BD0914"/>
    <w:rsid w:val="00BD0AC5"/>
    <w:rsid w:val="00BD0FD8"/>
    <w:rsid w:val="00BD1D21"/>
    <w:rsid w:val="00BD1FE6"/>
    <w:rsid w:val="00BD23D1"/>
    <w:rsid w:val="00BD335D"/>
    <w:rsid w:val="00BD3B2F"/>
    <w:rsid w:val="00BD3DEB"/>
    <w:rsid w:val="00BD49FA"/>
    <w:rsid w:val="00BD4ADA"/>
    <w:rsid w:val="00BD4EED"/>
    <w:rsid w:val="00BD56AC"/>
    <w:rsid w:val="00BD65E2"/>
    <w:rsid w:val="00BD71F4"/>
    <w:rsid w:val="00BD7B73"/>
    <w:rsid w:val="00BE043D"/>
    <w:rsid w:val="00BE0D83"/>
    <w:rsid w:val="00BE0F04"/>
    <w:rsid w:val="00BE128A"/>
    <w:rsid w:val="00BE179D"/>
    <w:rsid w:val="00BE1985"/>
    <w:rsid w:val="00BE1C45"/>
    <w:rsid w:val="00BE287C"/>
    <w:rsid w:val="00BE2BEA"/>
    <w:rsid w:val="00BE3650"/>
    <w:rsid w:val="00BE3D9E"/>
    <w:rsid w:val="00BE4598"/>
    <w:rsid w:val="00BE469A"/>
    <w:rsid w:val="00BE4A43"/>
    <w:rsid w:val="00BE547D"/>
    <w:rsid w:val="00BE625B"/>
    <w:rsid w:val="00BE6694"/>
    <w:rsid w:val="00BF0A1D"/>
    <w:rsid w:val="00BF1B18"/>
    <w:rsid w:val="00BF1BB3"/>
    <w:rsid w:val="00BF1C48"/>
    <w:rsid w:val="00BF267C"/>
    <w:rsid w:val="00BF2E2E"/>
    <w:rsid w:val="00BF328B"/>
    <w:rsid w:val="00BF355A"/>
    <w:rsid w:val="00BF4062"/>
    <w:rsid w:val="00BF4F35"/>
    <w:rsid w:val="00BF535D"/>
    <w:rsid w:val="00BF602C"/>
    <w:rsid w:val="00BF62D8"/>
    <w:rsid w:val="00BF6B65"/>
    <w:rsid w:val="00BF7B53"/>
    <w:rsid w:val="00C01AD3"/>
    <w:rsid w:val="00C01C76"/>
    <w:rsid w:val="00C01E9A"/>
    <w:rsid w:val="00C01EE7"/>
    <w:rsid w:val="00C029F2"/>
    <w:rsid w:val="00C0357D"/>
    <w:rsid w:val="00C039DA"/>
    <w:rsid w:val="00C03ACE"/>
    <w:rsid w:val="00C044CF"/>
    <w:rsid w:val="00C0482E"/>
    <w:rsid w:val="00C061F4"/>
    <w:rsid w:val="00C0730A"/>
    <w:rsid w:val="00C07734"/>
    <w:rsid w:val="00C07E60"/>
    <w:rsid w:val="00C102D6"/>
    <w:rsid w:val="00C10737"/>
    <w:rsid w:val="00C10AD8"/>
    <w:rsid w:val="00C11D79"/>
    <w:rsid w:val="00C12016"/>
    <w:rsid w:val="00C12387"/>
    <w:rsid w:val="00C124CA"/>
    <w:rsid w:val="00C12711"/>
    <w:rsid w:val="00C13016"/>
    <w:rsid w:val="00C13A9E"/>
    <w:rsid w:val="00C1429F"/>
    <w:rsid w:val="00C14319"/>
    <w:rsid w:val="00C14C04"/>
    <w:rsid w:val="00C15360"/>
    <w:rsid w:val="00C15DEF"/>
    <w:rsid w:val="00C15E42"/>
    <w:rsid w:val="00C170E9"/>
    <w:rsid w:val="00C17D29"/>
    <w:rsid w:val="00C17DB7"/>
    <w:rsid w:val="00C206A6"/>
    <w:rsid w:val="00C21DC1"/>
    <w:rsid w:val="00C2235D"/>
    <w:rsid w:val="00C227F1"/>
    <w:rsid w:val="00C22A2B"/>
    <w:rsid w:val="00C22C6E"/>
    <w:rsid w:val="00C22D43"/>
    <w:rsid w:val="00C22ECB"/>
    <w:rsid w:val="00C23811"/>
    <w:rsid w:val="00C2449C"/>
    <w:rsid w:val="00C245E3"/>
    <w:rsid w:val="00C246FE"/>
    <w:rsid w:val="00C247CA"/>
    <w:rsid w:val="00C24B06"/>
    <w:rsid w:val="00C256FD"/>
    <w:rsid w:val="00C25ADC"/>
    <w:rsid w:val="00C2628D"/>
    <w:rsid w:val="00C263F8"/>
    <w:rsid w:val="00C26619"/>
    <w:rsid w:val="00C2662F"/>
    <w:rsid w:val="00C26768"/>
    <w:rsid w:val="00C26ACB"/>
    <w:rsid w:val="00C26E74"/>
    <w:rsid w:val="00C270EB"/>
    <w:rsid w:val="00C278E8"/>
    <w:rsid w:val="00C279D0"/>
    <w:rsid w:val="00C27B7A"/>
    <w:rsid w:val="00C27E25"/>
    <w:rsid w:val="00C27FFD"/>
    <w:rsid w:val="00C30151"/>
    <w:rsid w:val="00C30611"/>
    <w:rsid w:val="00C30910"/>
    <w:rsid w:val="00C311C5"/>
    <w:rsid w:val="00C33277"/>
    <w:rsid w:val="00C335DE"/>
    <w:rsid w:val="00C3416F"/>
    <w:rsid w:val="00C34337"/>
    <w:rsid w:val="00C344DF"/>
    <w:rsid w:val="00C35AA5"/>
    <w:rsid w:val="00C369D9"/>
    <w:rsid w:val="00C401A8"/>
    <w:rsid w:val="00C4057E"/>
    <w:rsid w:val="00C40786"/>
    <w:rsid w:val="00C4135B"/>
    <w:rsid w:val="00C41403"/>
    <w:rsid w:val="00C4150F"/>
    <w:rsid w:val="00C4196D"/>
    <w:rsid w:val="00C4306B"/>
    <w:rsid w:val="00C431A9"/>
    <w:rsid w:val="00C43FC7"/>
    <w:rsid w:val="00C465E6"/>
    <w:rsid w:val="00C4746B"/>
    <w:rsid w:val="00C50C87"/>
    <w:rsid w:val="00C5271D"/>
    <w:rsid w:val="00C52887"/>
    <w:rsid w:val="00C52E1C"/>
    <w:rsid w:val="00C52ECC"/>
    <w:rsid w:val="00C537A7"/>
    <w:rsid w:val="00C546FA"/>
    <w:rsid w:val="00C55A30"/>
    <w:rsid w:val="00C55FFE"/>
    <w:rsid w:val="00C56CA6"/>
    <w:rsid w:val="00C57255"/>
    <w:rsid w:val="00C611EF"/>
    <w:rsid w:val="00C61D37"/>
    <w:rsid w:val="00C629CC"/>
    <w:rsid w:val="00C62E61"/>
    <w:rsid w:val="00C639B4"/>
    <w:rsid w:val="00C63E0D"/>
    <w:rsid w:val="00C6468D"/>
    <w:rsid w:val="00C64A65"/>
    <w:rsid w:val="00C64AC8"/>
    <w:rsid w:val="00C64F22"/>
    <w:rsid w:val="00C65A42"/>
    <w:rsid w:val="00C65B3A"/>
    <w:rsid w:val="00C66350"/>
    <w:rsid w:val="00C66E20"/>
    <w:rsid w:val="00C66F24"/>
    <w:rsid w:val="00C67893"/>
    <w:rsid w:val="00C67C50"/>
    <w:rsid w:val="00C70240"/>
    <w:rsid w:val="00C71B75"/>
    <w:rsid w:val="00C71C77"/>
    <w:rsid w:val="00C72B0A"/>
    <w:rsid w:val="00C73035"/>
    <w:rsid w:val="00C731E9"/>
    <w:rsid w:val="00C73972"/>
    <w:rsid w:val="00C73F66"/>
    <w:rsid w:val="00C747B7"/>
    <w:rsid w:val="00C75180"/>
    <w:rsid w:val="00C757A9"/>
    <w:rsid w:val="00C803FA"/>
    <w:rsid w:val="00C80BC0"/>
    <w:rsid w:val="00C80F8B"/>
    <w:rsid w:val="00C8140B"/>
    <w:rsid w:val="00C8164E"/>
    <w:rsid w:val="00C81E2B"/>
    <w:rsid w:val="00C82207"/>
    <w:rsid w:val="00C827F0"/>
    <w:rsid w:val="00C82DC1"/>
    <w:rsid w:val="00C82FAE"/>
    <w:rsid w:val="00C83337"/>
    <w:rsid w:val="00C83CD7"/>
    <w:rsid w:val="00C83DBA"/>
    <w:rsid w:val="00C847AA"/>
    <w:rsid w:val="00C8501B"/>
    <w:rsid w:val="00C851BD"/>
    <w:rsid w:val="00C85E60"/>
    <w:rsid w:val="00C86AC7"/>
    <w:rsid w:val="00C878BB"/>
    <w:rsid w:val="00C90024"/>
    <w:rsid w:val="00C90D46"/>
    <w:rsid w:val="00C910E8"/>
    <w:rsid w:val="00C91195"/>
    <w:rsid w:val="00C91F58"/>
    <w:rsid w:val="00C92167"/>
    <w:rsid w:val="00C927F2"/>
    <w:rsid w:val="00C92B45"/>
    <w:rsid w:val="00C92C26"/>
    <w:rsid w:val="00C92C8F"/>
    <w:rsid w:val="00C92FC7"/>
    <w:rsid w:val="00C930AB"/>
    <w:rsid w:val="00C93A3C"/>
    <w:rsid w:val="00C93EE4"/>
    <w:rsid w:val="00C94389"/>
    <w:rsid w:val="00C948C0"/>
    <w:rsid w:val="00C94D46"/>
    <w:rsid w:val="00C95701"/>
    <w:rsid w:val="00C95870"/>
    <w:rsid w:val="00C95927"/>
    <w:rsid w:val="00C96704"/>
    <w:rsid w:val="00C967D0"/>
    <w:rsid w:val="00C97067"/>
    <w:rsid w:val="00C97EB5"/>
    <w:rsid w:val="00CA034F"/>
    <w:rsid w:val="00CA0D66"/>
    <w:rsid w:val="00CA128B"/>
    <w:rsid w:val="00CA1AF4"/>
    <w:rsid w:val="00CA469E"/>
    <w:rsid w:val="00CA4BC7"/>
    <w:rsid w:val="00CA4E20"/>
    <w:rsid w:val="00CA529C"/>
    <w:rsid w:val="00CA56A2"/>
    <w:rsid w:val="00CA5B19"/>
    <w:rsid w:val="00CA5B49"/>
    <w:rsid w:val="00CA6166"/>
    <w:rsid w:val="00CA66DF"/>
    <w:rsid w:val="00CA6958"/>
    <w:rsid w:val="00CA69E5"/>
    <w:rsid w:val="00CA7CEA"/>
    <w:rsid w:val="00CA7F18"/>
    <w:rsid w:val="00CB08C7"/>
    <w:rsid w:val="00CB0938"/>
    <w:rsid w:val="00CB0E7E"/>
    <w:rsid w:val="00CB1109"/>
    <w:rsid w:val="00CB17C7"/>
    <w:rsid w:val="00CB1BA6"/>
    <w:rsid w:val="00CB1D1C"/>
    <w:rsid w:val="00CB1F61"/>
    <w:rsid w:val="00CB2480"/>
    <w:rsid w:val="00CB293F"/>
    <w:rsid w:val="00CB29E2"/>
    <w:rsid w:val="00CB30B2"/>
    <w:rsid w:val="00CB3539"/>
    <w:rsid w:val="00CB35C7"/>
    <w:rsid w:val="00CB4306"/>
    <w:rsid w:val="00CB5011"/>
    <w:rsid w:val="00CB50AF"/>
    <w:rsid w:val="00CB6EA2"/>
    <w:rsid w:val="00CB724D"/>
    <w:rsid w:val="00CB74DE"/>
    <w:rsid w:val="00CB7B7E"/>
    <w:rsid w:val="00CC08E9"/>
    <w:rsid w:val="00CC1432"/>
    <w:rsid w:val="00CC1B52"/>
    <w:rsid w:val="00CC1D44"/>
    <w:rsid w:val="00CC22D3"/>
    <w:rsid w:val="00CC2675"/>
    <w:rsid w:val="00CC27A5"/>
    <w:rsid w:val="00CC35DD"/>
    <w:rsid w:val="00CC401A"/>
    <w:rsid w:val="00CC4068"/>
    <w:rsid w:val="00CC425F"/>
    <w:rsid w:val="00CC4412"/>
    <w:rsid w:val="00CC4567"/>
    <w:rsid w:val="00CC49D6"/>
    <w:rsid w:val="00CC4D62"/>
    <w:rsid w:val="00CC4DE9"/>
    <w:rsid w:val="00CC598C"/>
    <w:rsid w:val="00CC5D74"/>
    <w:rsid w:val="00CC5FF7"/>
    <w:rsid w:val="00CC661C"/>
    <w:rsid w:val="00CC6BFE"/>
    <w:rsid w:val="00CD03D4"/>
    <w:rsid w:val="00CD040F"/>
    <w:rsid w:val="00CD2590"/>
    <w:rsid w:val="00CD28D2"/>
    <w:rsid w:val="00CD2A12"/>
    <w:rsid w:val="00CD38A8"/>
    <w:rsid w:val="00CD3DC0"/>
    <w:rsid w:val="00CD40BD"/>
    <w:rsid w:val="00CD4BB3"/>
    <w:rsid w:val="00CD4CF5"/>
    <w:rsid w:val="00CD5531"/>
    <w:rsid w:val="00CD553F"/>
    <w:rsid w:val="00CD554C"/>
    <w:rsid w:val="00CD5DC1"/>
    <w:rsid w:val="00CD5EC8"/>
    <w:rsid w:val="00CD6BAD"/>
    <w:rsid w:val="00CD6C72"/>
    <w:rsid w:val="00CD7031"/>
    <w:rsid w:val="00CD755E"/>
    <w:rsid w:val="00CD7E27"/>
    <w:rsid w:val="00CE0D5A"/>
    <w:rsid w:val="00CE0FF2"/>
    <w:rsid w:val="00CE1613"/>
    <w:rsid w:val="00CE2603"/>
    <w:rsid w:val="00CE26E9"/>
    <w:rsid w:val="00CE285A"/>
    <w:rsid w:val="00CE2A9F"/>
    <w:rsid w:val="00CE32A5"/>
    <w:rsid w:val="00CE43E6"/>
    <w:rsid w:val="00CE4562"/>
    <w:rsid w:val="00CE4827"/>
    <w:rsid w:val="00CE4DFF"/>
    <w:rsid w:val="00CE543D"/>
    <w:rsid w:val="00CE54FF"/>
    <w:rsid w:val="00CE594B"/>
    <w:rsid w:val="00CE5BE8"/>
    <w:rsid w:val="00CE5D04"/>
    <w:rsid w:val="00CE7385"/>
    <w:rsid w:val="00CE7902"/>
    <w:rsid w:val="00CE7B8D"/>
    <w:rsid w:val="00CF0127"/>
    <w:rsid w:val="00CF098D"/>
    <w:rsid w:val="00CF0D1E"/>
    <w:rsid w:val="00CF1A33"/>
    <w:rsid w:val="00CF22EE"/>
    <w:rsid w:val="00CF2E38"/>
    <w:rsid w:val="00CF3748"/>
    <w:rsid w:val="00CF414F"/>
    <w:rsid w:val="00CF4174"/>
    <w:rsid w:val="00CF493F"/>
    <w:rsid w:val="00CF5241"/>
    <w:rsid w:val="00CF52B7"/>
    <w:rsid w:val="00CF5AA2"/>
    <w:rsid w:val="00CF5E77"/>
    <w:rsid w:val="00CF63E3"/>
    <w:rsid w:val="00CF6459"/>
    <w:rsid w:val="00CF64CE"/>
    <w:rsid w:val="00CF757D"/>
    <w:rsid w:val="00CF7E48"/>
    <w:rsid w:val="00CF7E8B"/>
    <w:rsid w:val="00D00223"/>
    <w:rsid w:val="00D00DD0"/>
    <w:rsid w:val="00D0153F"/>
    <w:rsid w:val="00D01B09"/>
    <w:rsid w:val="00D01FCE"/>
    <w:rsid w:val="00D02796"/>
    <w:rsid w:val="00D02E88"/>
    <w:rsid w:val="00D03AEF"/>
    <w:rsid w:val="00D04635"/>
    <w:rsid w:val="00D054D0"/>
    <w:rsid w:val="00D05561"/>
    <w:rsid w:val="00D058C2"/>
    <w:rsid w:val="00D11407"/>
    <w:rsid w:val="00D11831"/>
    <w:rsid w:val="00D134CE"/>
    <w:rsid w:val="00D13B19"/>
    <w:rsid w:val="00D13CCA"/>
    <w:rsid w:val="00D13E64"/>
    <w:rsid w:val="00D14290"/>
    <w:rsid w:val="00D14C44"/>
    <w:rsid w:val="00D14FE2"/>
    <w:rsid w:val="00D15780"/>
    <w:rsid w:val="00D15883"/>
    <w:rsid w:val="00D15B20"/>
    <w:rsid w:val="00D16AB0"/>
    <w:rsid w:val="00D16C21"/>
    <w:rsid w:val="00D16D4C"/>
    <w:rsid w:val="00D16D92"/>
    <w:rsid w:val="00D17052"/>
    <w:rsid w:val="00D17082"/>
    <w:rsid w:val="00D17D0D"/>
    <w:rsid w:val="00D17E51"/>
    <w:rsid w:val="00D20176"/>
    <w:rsid w:val="00D2036E"/>
    <w:rsid w:val="00D20E14"/>
    <w:rsid w:val="00D210F4"/>
    <w:rsid w:val="00D21E6D"/>
    <w:rsid w:val="00D220E6"/>
    <w:rsid w:val="00D22B36"/>
    <w:rsid w:val="00D23B78"/>
    <w:rsid w:val="00D2516E"/>
    <w:rsid w:val="00D25288"/>
    <w:rsid w:val="00D263E1"/>
    <w:rsid w:val="00D27495"/>
    <w:rsid w:val="00D27AC7"/>
    <w:rsid w:val="00D27CF3"/>
    <w:rsid w:val="00D302E4"/>
    <w:rsid w:val="00D305CD"/>
    <w:rsid w:val="00D30911"/>
    <w:rsid w:val="00D35374"/>
    <w:rsid w:val="00D35988"/>
    <w:rsid w:val="00D35C16"/>
    <w:rsid w:val="00D362B7"/>
    <w:rsid w:val="00D364CE"/>
    <w:rsid w:val="00D36D61"/>
    <w:rsid w:val="00D371F2"/>
    <w:rsid w:val="00D3737F"/>
    <w:rsid w:val="00D37A0B"/>
    <w:rsid w:val="00D37EC8"/>
    <w:rsid w:val="00D403AB"/>
    <w:rsid w:val="00D40BD2"/>
    <w:rsid w:val="00D4196D"/>
    <w:rsid w:val="00D41E26"/>
    <w:rsid w:val="00D42097"/>
    <w:rsid w:val="00D44AA6"/>
    <w:rsid w:val="00D454F5"/>
    <w:rsid w:val="00D45583"/>
    <w:rsid w:val="00D457F6"/>
    <w:rsid w:val="00D45C24"/>
    <w:rsid w:val="00D45E5E"/>
    <w:rsid w:val="00D46E21"/>
    <w:rsid w:val="00D4732A"/>
    <w:rsid w:val="00D4733C"/>
    <w:rsid w:val="00D47D19"/>
    <w:rsid w:val="00D47D68"/>
    <w:rsid w:val="00D5046C"/>
    <w:rsid w:val="00D50778"/>
    <w:rsid w:val="00D5077C"/>
    <w:rsid w:val="00D507AF"/>
    <w:rsid w:val="00D508A7"/>
    <w:rsid w:val="00D50922"/>
    <w:rsid w:val="00D51AE5"/>
    <w:rsid w:val="00D52315"/>
    <w:rsid w:val="00D52E77"/>
    <w:rsid w:val="00D54D12"/>
    <w:rsid w:val="00D550FC"/>
    <w:rsid w:val="00D55295"/>
    <w:rsid w:val="00D566E1"/>
    <w:rsid w:val="00D569E1"/>
    <w:rsid w:val="00D57233"/>
    <w:rsid w:val="00D5750B"/>
    <w:rsid w:val="00D57D6C"/>
    <w:rsid w:val="00D57D95"/>
    <w:rsid w:val="00D60135"/>
    <w:rsid w:val="00D60FD0"/>
    <w:rsid w:val="00D61434"/>
    <w:rsid w:val="00D61752"/>
    <w:rsid w:val="00D61F75"/>
    <w:rsid w:val="00D627BB"/>
    <w:rsid w:val="00D62CC8"/>
    <w:rsid w:val="00D63216"/>
    <w:rsid w:val="00D633C5"/>
    <w:rsid w:val="00D638C3"/>
    <w:rsid w:val="00D643DA"/>
    <w:rsid w:val="00D64612"/>
    <w:rsid w:val="00D649D1"/>
    <w:rsid w:val="00D64AD0"/>
    <w:rsid w:val="00D65E59"/>
    <w:rsid w:val="00D6652B"/>
    <w:rsid w:val="00D666A6"/>
    <w:rsid w:val="00D67103"/>
    <w:rsid w:val="00D671C1"/>
    <w:rsid w:val="00D674CE"/>
    <w:rsid w:val="00D675BE"/>
    <w:rsid w:val="00D67998"/>
    <w:rsid w:val="00D67A55"/>
    <w:rsid w:val="00D67F48"/>
    <w:rsid w:val="00D7088D"/>
    <w:rsid w:val="00D70B1C"/>
    <w:rsid w:val="00D72227"/>
    <w:rsid w:val="00D723EA"/>
    <w:rsid w:val="00D732CA"/>
    <w:rsid w:val="00D73DF4"/>
    <w:rsid w:val="00D73E17"/>
    <w:rsid w:val="00D743DE"/>
    <w:rsid w:val="00D749D2"/>
    <w:rsid w:val="00D75B19"/>
    <w:rsid w:val="00D75D3D"/>
    <w:rsid w:val="00D76AB1"/>
    <w:rsid w:val="00D76D01"/>
    <w:rsid w:val="00D76E77"/>
    <w:rsid w:val="00D77B0E"/>
    <w:rsid w:val="00D8119D"/>
    <w:rsid w:val="00D8136B"/>
    <w:rsid w:val="00D81894"/>
    <w:rsid w:val="00D8233E"/>
    <w:rsid w:val="00D82CB3"/>
    <w:rsid w:val="00D82CE0"/>
    <w:rsid w:val="00D82EFD"/>
    <w:rsid w:val="00D83ED8"/>
    <w:rsid w:val="00D8426F"/>
    <w:rsid w:val="00D84EEE"/>
    <w:rsid w:val="00D85985"/>
    <w:rsid w:val="00D86B61"/>
    <w:rsid w:val="00D86D3D"/>
    <w:rsid w:val="00D86F55"/>
    <w:rsid w:val="00D8762A"/>
    <w:rsid w:val="00D87F7A"/>
    <w:rsid w:val="00D87FCE"/>
    <w:rsid w:val="00D908FF"/>
    <w:rsid w:val="00D90CAF"/>
    <w:rsid w:val="00D90DD5"/>
    <w:rsid w:val="00D916A3"/>
    <w:rsid w:val="00D93311"/>
    <w:rsid w:val="00D93447"/>
    <w:rsid w:val="00D93BA1"/>
    <w:rsid w:val="00D94033"/>
    <w:rsid w:val="00D94286"/>
    <w:rsid w:val="00D944FD"/>
    <w:rsid w:val="00D9571F"/>
    <w:rsid w:val="00D95C6D"/>
    <w:rsid w:val="00D95C94"/>
    <w:rsid w:val="00D95EFD"/>
    <w:rsid w:val="00D95F43"/>
    <w:rsid w:val="00D96EBB"/>
    <w:rsid w:val="00DA01DC"/>
    <w:rsid w:val="00DA0320"/>
    <w:rsid w:val="00DA0372"/>
    <w:rsid w:val="00DA04E0"/>
    <w:rsid w:val="00DA2451"/>
    <w:rsid w:val="00DA274C"/>
    <w:rsid w:val="00DA2831"/>
    <w:rsid w:val="00DA2AEC"/>
    <w:rsid w:val="00DA2C53"/>
    <w:rsid w:val="00DA2D24"/>
    <w:rsid w:val="00DA377D"/>
    <w:rsid w:val="00DA38EB"/>
    <w:rsid w:val="00DA49F9"/>
    <w:rsid w:val="00DA4CD6"/>
    <w:rsid w:val="00DA53A3"/>
    <w:rsid w:val="00DA557D"/>
    <w:rsid w:val="00DA574F"/>
    <w:rsid w:val="00DA65E6"/>
    <w:rsid w:val="00DA72D4"/>
    <w:rsid w:val="00DA77A7"/>
    <w:rsid w:val="00DB12F8"/>
    <w:rsid w:val="00DB145E"/>
    <w:rsid w:val="00DB1A0C"/>
    <w:rsid w:val="00DB1BD1"/>
    <w:rsid w:val="00DB1DCC"/>
    <w:rsid w:val="00DB24ED"/>
    <w:rsid w:val="00DB27A7"/>
    <w:rsid w:val="00DB38F0"/>
    <w:rsid w:val="00DB4DDB"/>
    <w:rsid w:val="00DB53E3"/>
    <w:rsid w:val="00DB590B"/>
    <w:rsid w:val="00DB59DA"/>
    <w:rsid w:val="00DB5B15"/>
    <w:rsid w:val="00DB5CE7"/>
    <w:rsid w:val="00DB5DF4"/>
    <w:rsid w:val="00DB605D"/>
    <w:rsid w:val="00DB6419"/>
    <w:rsid w:val="00DB7651"/>
    <w:rsid w:val="00DB79D0"/>
    <w:rsid w:val="00DB7A0F"/>
    <w:rsid w:val="00DB7D1C"/>
    <w:rsid w:val="00DC0DBD"/>
    <w:rsid w:val="00DC0E66"/>
    <w:rsid w:val="00DC1FA8"/>
    <w:rsid w:val="00DC2783"/>
    <w:rsid w:val="00DC27DB"/>
    <w:rsid w:val="00DC2E5A"/>
    <w:rsid w:val="00DC3581"/>
    <w:rsid w:val="00DC42E5"/>
    <w:rsid w:val="00DC4683"/>
    <w:rsid w:val="00DC4DE8"/>
    <w:rsid w:val="00DC5989"/>
    <w:rsid w:val="00DC5C93"/>
    <w:rsid w:val="00DC6683"/>
    <w:rsid w:val="00DC73DD"/>
    <w:rsid w:val="00DC7491"/>
    <w:rsid w:val="00DC7C91"/>
    <w:rsid w:val="00DC7CFB"/>
    <w:rsid w:val="00DD046C"/>
    <w:rsid w:val="00DD0BFF"/>
    <w:rsid w:val="00DD0EAA"/>
    <w:rsid w:val="00DD0F81"/>
    <w:rsid w:val="00DD1943"/>
    <w:rsid w:val="00DD2105"/>
    <w:rsid w:val="00DD2C53"/>
    <w:rsid w:val="00DD2DF4"/>
    <w:rsid w:val="00DD3CE0"/>
    <w:rsid w:val="00DD4532"/>
    <w:rsid w:val="00DD4A5A"/>
    <w:rsid w:val="00DD4D4C"/>
    <w:rsid w:val="00DD57A2"/>
    <w:rsid w:val="00DD594C"/>
    <w:rsid w:val="00DD62F2"/>
    <w:rsid w:val="00DD68C4"/>
    <w:rsid w:val="00DD6E6A"/>
    <w:rsid w:val="00DD7295"/>
    <w:rsid w:val="00DD7319"/>
    <w:rsid w:val="00DD76E0"/>
    <w:rsid w:val="00DE080E"/>
    <w:rsid w:val="00DE14C6"/>
    <w:rsid w:val="00DE164A"/>
    <w:rsid w:val="00DE179D"/>
    <w:rsid w:val="00DE1F5E"/>
    <w:rsid w:val="00DE1FA8"/>
    <w:rsid w:val="00DE239F"/>
    <w:rsid w:val="00DE2567"/>
    <w:rsid w:val="00DE26E9"/>
    <w:rsid w:val="00DE2E27"/>
    <w:rsid w:val="00DE40BE"/>
    <w:rsid w:val="00DE42A5"/>
    <w:rsid w:val="00DE43D5"/>
    <w:rsid w:val="00DE49B2"/>
    <w:rsid w:val="00DE5B15"/>
    <w:rsid w:val="00DE5E3E"/>
    <w:rsid w:val="00DE719C"/>
    <w:rsid w:val="00DE741C"/>
    <w:rsid w:val="00DE7715"/>
    <w:rsid w:val="00DE7B83"/>
    <w:rsid w:val="00DF0639"/>
    <w:rsid w:val="00DF0918"/>
    <w:rsid w:val="00DF1675"/>
    <w:rsid w:val="00DF174A"/>
    <w:rsid w:val="00DF17D1"/>
    <w:rsid w:val="00DF17EE"/>
    <w:rsid w:val="00DF1B45"/>
    <w:rsid w:val="00DF2220"/>
    <w:rsid w:val="00DF2628"/>
    <w:rsid w:val="00DF2BBC"/>
    <w:rsid w:val="00DF361E"/>
    <w:rsid w:val="00DF3667"/>
    <w:rsid w:val="00DF3703"/>
    <w:rsid w:val="00DF38DE"/>
    <w:rsid w:val="00DF3EE9"/>
    <w:rsid w:val="00DF4C75"/>
    <w:rsid w:val="00DF5041"/>
    <w:rsid w:val="00DF5ABD"/>
    <w:rsid w:val="00DF6796"/>
    <w:rsid w:val="00DF6A2E"/>
    <w:rsid w:val="00DF6AC5"/>
    <w:rsid w:val="00E005BE"/>
    <w:rsid w:val="00E01FA3"/>
    <w:rsid w:val="00E02780"/>
    <w:rsid w:val="00E03331"/>
    <w:rsid w:val="00E039DD"/>
    <w:rsid w:val="00E04270"/>
    <w:rsid w:val="00E049CD"/>
    <w:rsid w:val="00E06106"/>
    <w:rsid w:val="00E06406"/>
    <w:rsid w:val="00E0655A"/>
    <w:rsid w:val="00E066BA"/>
    <w:rsid w:val="00E070B2"/>
    <w:rsid w:val="00E076B6"/>
    <w:rsid w:val="00E07C35"/>
    <w:rsid w:val="00E10021"/>
    <w:rsid w:val="00E10C72"/>
    <w:rsid w:val="00E10F08"/>
    <w:rsid w:val="00E11189"/>
    <w:rsid w:val="00E11C35"/>
    <w:rsid w:val="00E12E66"/>
    <w:rsid w:val="00E130A7"/>
    <w:rsid w:val="00E131F9"/>
    <w:rsid w:val="00E1356B"/>
    <w:rsid w:val="00E13FE8"/>
    <w:rsid w:val="00E151AD"/>
    <w:rsid w:val="00E154A7"/>
    <w:rsid w:val="00E157F4"/>
    <w:rsid w:val="00E159C7"/>
    <w:rsid w:val="00E15B5D"/>
    <w:rsid w:val="00E162CF"/>
    <w:rsid w:val="00E17A13"/>
    <w:rsid w:val="00E21077"/>
    <w:rsid w:val="00E214A4"/>
    <w:rsid w:val="00E21CCC"/>
    <w:rsid w:val="00E21EE6"/>
    <w:rsid w:val="00E222E2"/>
    <w:rsid w:val="00E22309"/>
    <w:rsid w:val="00E2261D"/>
    <w:rsid w:val="00E22711"/>
    <w:rsid w:val="00E23054"/>
    <w:rsid w:val="00E232CD"/>
    <w:rsid w:val="00E23647"/>
    <w:rsid w:val="00E23AAB"/>
    <w:rsid w:val="00E244B6"/>
    <w:rsid w:val="00E24A13"/>
    <w:rsid w:val="00E261E4"/>
    <w:rsid w:val="00E261F7"/>
    <w:rsid w:val="00E26BC6"/>
    <w:rsid w:val="00E26C87"/>
    <w:rsid w:val="00E276A1"/>
    <w:rsid w:val="00E27D50"/>
    <w:rsid w:val="00E27E30"/>
    <w:rsid w:val="00E30494"/>
    <w:rsid w:val="00E3122E"/>
    <w:rsid w:val="00E31797"/>
    <w:rsid w:val="00E3199F"/>
    <w:rsid w:val="00E31E24"/>
    <w:rsid w:val="00E32AD1"/>
    <w:rsid w:val="00E3367A"/>
    <w:rsid w:val="00E33F57"/>
    <w:rsid w:val="00E34793"/>
    <w:rsid w:val="00E362D5"/>
    <w:rsid w:val="00E36693"/>
    <w:rsid w:val="00E374D3"/>
    <w:rsid w:val="00E3792F"/>
    <w:rsid w:val="00E37C3D"/>
    <w:rsid w:val="00E40568"/>
    <w:rsid w:val="00E40705"/>
    <w:rsid w:val="00E40A88"/>
    <w:rsid w:val="00E40F87"/>
    <w:rsid w:val="00E412D2"/>
    <w:rsid w:val="00E415C3"/>
    <w:rsid w:val="00E420FA"/>
    <w:rsid w:val="00E424A6"/>
    <w:rsid w:val="00E4383B"/>
    <w:rsid w:val="00E43CD2"/>
    <w:rsid w:val="00E43CF5"/>
    <w:rsid w:val="00E43E47"/>
    <w:rsid w:val="00E43F7D"/>
    <w:rsid w:val="00E4472C"/>
    <w:rsid w:val="00E44DC5"/>
    <w:rsid w:val="00E450FC"/>
    <w:rsid w:val="00E4544F"/>
    <w:rsid w:val="00E45B27"/>
    <w:rsid w:val="00E45CB7"/>
    <w:rsid w:val="00E46048"/>
    <w:rsid w:val="00E462D4"/>
    <w:rsid w:val="00E463D5"/>
    <w:rsid w:val="00E466C5"/>
    <w:rsid w:val="00E468CB"/>
    <w:rsid w:val="00E46C65"/>
    <w:rsid w:val="00E47005"/>
    <w:rsid w:val="00E4725C"/>
    <w:rsid w:val="00E4742A"/>
    <w:rsid w:val="00E47574"/>
    <w:rsid w:val="00E4794D"/>
    <w:rsid w:val="00E47BDF"/>
    <w:rsid w:val="00E500ED"/>
    <w:rsid w:val="00E50372"/>
    <w:rsid w:val="00E51AE1"/>
    <w:rsid w:val="00E51ED1"/>
    <w:rsid w:val="00E52B8F"/>
    <w:rsid w:val="00E531AF"/>
    <w:rsid w:val="00E53C68"/>
    <w:rsid w:val="00E5448D"/>
    <w:rsid w:val="00E545BA"/>
    <w:rsid w:val="00E54F75"/>
    <w:rsid w:val="00E554AC"/>
    <w:rsid w:val="00E56AF4"/>
    <w:rsid w:val="00E571F4"/>
    <w:rsid w:val="00E57878"/>
    <w:rsid w:val="00E57890"/>
    <w:rsid w:val="00E57932"/>
    <w:rsid w:val="00E579E3"/>
    <w:rsid w:val="00E57B86"/>
    <w:rsid w:val="00E60938"/>
    <w:rsid w:val="00E6150A"/>
    <w:rsid w:val="00E6172E"/>
    <w:rsid w:val="00E61802"/>
    <w:rsid w:val="00E62639"/>
    <w:rsid w:val="00E64270"/>
    <w:rsid w:val="00E64E57"/>
    <w:rsid w:val="00E64F50"/>
    <w:rsid w:val="00E658E7"/>
    <w:rsid w:val="00E671AE"/>
    <w:rsid w:val="00E67AAE"/>
    <w:rsid w:val="00E67CE8"/>
    <w:rsid w:val="00E700B7"/>
    <w:rsid w:val="00E70236"/>
    <w:rsid w:val="00E70393"/>
    <w:rsid w:val="00E70539"/>
    <w:rsid w:val="00E706E2"/>
    <w:rsid w:val="00E70766"/>
    <w:rsid w:val="00E70B1C"/>
    <w:rsid w:val="00E70CF0"/>
    <w:rsid w:val="00E71EE5"/>
    <w:rsid w:val="00E72741"/>
    <w:rsid w:val="00E72B5A"/>
    <w:rsid w:val="00E747DC"/>
    <w:rsid w:val="00E74B0B"/>
    <w:rsid w:val="00E74B30"/>
    <w:rsid w:val="00E74ECD"/>
    <w:rsid w:val="00E75BF2"/>
    <w:rsid w:val="00E768E6"/>
    <w:rsid w:val="00E76EE2"/>
    <w:rsid w:val="00E77195"/>
    <w:rsid w:val="00E772FA"/>
    <w:rsid w:val="00E77DA9"/>
    <w:rsid w:val="00E77F93"/>
    <w:rsid w:val="00E808A9"/>
    <w:rsid w:val="00E81210"/>
    <w:rsid w:val="00E81DF7"/>
    <w:rsid w:val="00E8214E"/>
    <w:rsid w:val="00E82156"/>
    <w:rsid w:val="00E82337"/>
    <w:rsid w:val="00E8239D"/>
    <w:rsid w:val="00E82BF9"/>
    <w:rsid w:val="00E82D12"/>
    <w:rsid w:val="00E83BED"/>
    <w:rsid w:val="00E84187"/>
    <w:rsid w:val="00E84A4A"/>
    <w:rsid w:val="00E85DBB"/>
    <w:rsid w:val="00E86877"/>
    <w:rsid w:val="00E87893"/>
    <w:rsid w:val="00E87AC4"/>
    <w:rsid w:val="00E9010C"/>
    <w:rsid w:val="00E901CD"/>
    <w:rsid w:val="00E905C2"/>
    <w:rsid w:val="00E909E0"/>
    <w:rsid w:val="00E9186B"/>
    <w:rsid w:val="00E91B96"/>
    <w:rsid w:val="00E928BE"/>
    <w:rsid w:val="00E93AC5"/>
    <w:rsid w:val="00E94714"/>
    <w:rsid w:val="00E947C4"/>
    <w:rsid w:val="00E9484E"/>
    <w:rsid w:val="00E94E6F"/>
    <w:rsid w:val="00E9510D"/>
    <w:rsid w:val="00E9552B"/>
    <w:rsid w:val="00E957B4"/>
    <w:rsid w:val="00E95BF9"/>
    <w:rsid w:val="00E95E24"/>
    <w:rsid w:val="00E964F0"/>
    <w:rsid w:val="00E967F9"/>
    <w:rsid w:val="00E96DFD"/>
    <w:rsid w:val="00EA01CA"/>
    <w:rsid w:val="00EA1279"/>
    <w:rsid w:val="00EA238C"/>
    <w:rsid w:val="00EA279F"/>
    <w:rsid w:val="00EA28D3"/>
    <w:rsid w:val="00EA3312"/>
    <w:rsid w:val="00EA3462"/>
    <w:rsid w:val="00EA3476"/>
    <w:rsid w:val="00EA36D2"/>
    <w:rsid w:val="00EA4115"/>
    <w:rsid w:val="00EA41A5"/>
    <w:rsid w:val="00EA4693"/>
    <w:rsid w:val="00EA5D62"/>
    <w:rsid w:val="00EA5E66"/>
    <w:rsid w:val="00EA68DE"/>
    <w:rsid w:val="00EA6E18"/>
    <w:rsid w:val="00EA7E4E"/>
    <w:rsid w:val="00EB019D"/>
    <w:rsid w:val="00EB0278"/>
    <w:rsid w:val="00EB02AB"/>
    <w:rsid w:val="00EB0426"/>
    <w:rsid w:val="00EB04E7"/>
    <w:rsid w:val="00EB1EF3"/>
    <w:rsid w:val="00EB240B"/>
    <w:rsid w:val="00EB2950"/>
    <w:rsid w:val="00EB2ED3"/>
    <w:rsid w:val="00EB66C2"/>
    <w:rsid w:val="00EB6805"/>
    <w:rsid w:val="00EB6FE5"/>
    <w:rsid w:val="00EB7993"/>
    <w:rsid w:val="00EB79D7"/>
    <w:rsid w:val="00EC0396"/>
    <w:rsid w:val="00EC105D"/>
    <w:rsid w:val="00EC142E"/>
    <w:rsid w:val="00EC1A01"/>
    <w:rsid w:val="00EC1AFD"/>
    <w:rsid w:val="00EC29DA"/>
    <w:rsid w:val="00EC2F0B"/>
    <w:rsid w:val="00EC2F68"/>
    <w:rsid w:val="00EC3CAB"/>
    <w:rsid w:val="00EC514C"/>
    <w:rsid w:val="00EC535C"/>
    <w:rsid w:val="00EC539A"/>
    <w:rsid w:val="00EC55DB"/>
    <w:rsid w:val="00EC55EA"/>
    <w:rsid w:val="00EC5BF2"/>
    <w:rsid w:val="00EC614A"/>
    <w:rsid w:val="00EC63AE"/>
    <w:rsid w:val="00EC64D0"/>
    <w:rsid w:val="00EC7141"/>
    <w:rsid w:val="00EC7B65"/>
    <w:rsid w:val="00ED00CA"/>
    <w:rsid w:val="00ED023C"/>
    <w:rsid w:val="00ED0A67"/>
    <w:rsid w:val="00ED0F8C"/>
    <w:rsid w:val="00ED1F1C"/>
    <w:rsid w:val="00ED1F58"/>
    <w:rsid w:val="00ED1FC3"/>
    <w:rsid w:val="00ED22E0"/>
    <w:rsid w:val="00ED3912"/>
    <w:rsid w:val="00ED3922"/>
    <w:rsid w:val="00ED3943"/>
    <w:rsid w:val="00ED3C1A"/>
    <w:rsid w:val="00ED3C65"/>
    <w:rsid w:val="00ED3FBC"/>
    <w:rsid w:val="00ED4499"/>
    <w:rsid w:val="00ED44DB"/>
    <w:rsid w:val="00ED45B8"/>
    <w:rsid w:val="00ED46A0"/>
    <w:rsid w:val="00ED4C4F"/>
    <w:rsid w:val="00ED5410"/>
    <w:rsid w:val="00ED5C39"/>
    <w:rsid w:val="00ED5F99"/>
    <w:rsid w:val="00ED62E5"/>
    <w:rsid w:val="00ED6D7F"/>
    <w:rsid w:val="00EE04F6"/>
    <w:rsid w:val="00EE0529"/>
    <w:rsid w:val="00EE05A0"/>
    <w:rsid w:val="00EE0950"/>
    <w:rsid w:val="00EE0C67"/>
    <w:rsid w:val="00EE0E5E"/>
    <w:rsid w:val="00EE2C09"/>
    <w:rsid w:val="00EE2C46"/>
    <w:rsid w:val="00EE50B9"/>
    <w:rsid w:val="00EE66B4"/>
    <w:rsid w:val="00EE700E"/>
    <w:rsid w:val="00EE7B95"/>
    <w:rsid w:val="00EE7EA9"/>
    <w:rsid w:val="00EF06D8"/>
    <w:rsid w:val="00EF07AD"/>
    <w:rsid w:val="00EF0F7B"/>
    <w:rsid w:val="00EF0F94"/>
    <w:rsid w:val="00EF1125"/>
    <w:rsid w:val="00EF12C2"/>
    <w:rsid w:val="00EF2877"/>
    <w:rsid w:val="00EF2A85"/>
    <w:rsid w:val="00EF340F"/>
    <w:rsid w:val="00EF384D"/>
    <w:rsid w:val="00EF3F1F"/>
    <w:rsid w:val="00EF4390"/>
    <w:rsid w:val="00EF46DD"/>
    <w:rsid w:val="00EF5D4B"/>
    <w:rsid w:val="00EF5D90"/>
    <w:rsid w:val="00EF5E6E"/>
    <w:rsid w:val="00EF7409"/>
    <w:rsid w:val="00EF75FF"/>
    <w:rsid w:val="00F00891"/>
    <w:rsid w:val="00F01355"/>
    <w:rsid w:val="00F020B9"/>
    <w:rsid w:val="00F02B41"/>
    <w:rsid w:val="00F02EA4"/>
    <w:rsid w:val="00F0316D"/>
    <w:rsid w:val="00F03370"/>
    <w:rsid w:val="00F0348C"/>
    <w:rsid w:val="00F03CAA"/>
    <w:rsid w:val="00F04045"/>
    <w:rsid w:val="00F047D3"/>
    <w:rsid w:val="00F04BD4"/>
    <w:rsid w:val="00F04BE5"/>
    <w:rsid w:val="00F05037"/>
    <w:rsid w:val="00F050EB"/>
    <w:rsid w:val="00F05132"/>
    <w:rsid w:val="00F051AD"/>
    <w:rsid w:val="00F05A01"/>
    <w:rsid w:val="00F06463"/>
    <w:rsid w:val="00F069EE"/>
    <w:rsid w:val="00F06A07"/>
    <w:rsid w:val="00F072CE"/>
    <w:rsid w:val="00F07B7C"/>
    <w:rsid w:val="00F111A2"/>
    <w:rsid w:val="00F12FD9"/>
    <w:rsid w:val="00F1326E"/>
    <w:rsid w:val="00F13AE1"/>
    <w:rsid w:val="00F13BF1"/>
    <w:rsid w:val="00F14196"/>
    <w:rsid w:val="00F144B2"/>
    <w:rsid w:val="00F14511"/>
    <w:rsid w:val="00F14A9E"/>
    <w:rsid w:val="00F1543D"/>
    <w:rsid w:val="00F154E2"/>
    <w:rsid w:val="00F157A1"/>
    <w:rsid w:val="00F158A3"/>
    <w:rsid w:val="00F15AFC"/>
    <w:rsid w:val="00F16DEF"/>
    <w:rsid w:val="00F1712E"/>
    <w:rsid w:val="00F17B48"/>
    <w:rsid w:val="00F17F73"/>
    <w:rsid w:val="00F20309"/>
    <w:rsid w:val="00F20946"/>
    <w:rsid w:val="00F20B5C"/>
    <w:rsid w:val="00F21113"/>
    <w:rsid w:val="00F21162"/>
    <w:rsid w:val="00F2122A"/>
    <w:rsid w:val="00F2149F"/>
    <w:rsid w:val="00F21AD3"/>
    <w:rsid w:val="00F21EB9"/>
    <w:rsid w:val="00F227A3"/>
    <w:rsid w:val="00F22B41"/>
    <w:rsid w:val="00F22D7A"/>
    <w:rsid w:val="00F23D3B"/>
    <w:rsid w:val="00F23F1F"/>
    <w:rsid w:val="00F24101"/>
    <w:rsid w:val="00F244BA"/>
    <w:rsid w:val="00F247CF"/>
    <w:rsid w:val="00F25E56"/>
    <w:rsid w:val="00F25EE1"/>
    <w:rsid w:val="00F26502"/>
    <w:rsid w:val="00F26986"/>
    <w:rsid w:val="00F26FC2"/>
    <w:rsid w:val="00F272ED"/>
    <w:rsid w:val="00F2735B"/>
    <w:rsid w:val="00F2792A"/>
    <w:rsid w:val="00F27D72"/>
    <w:rsid w:val="00F32B42"/>
    <w:rsid w:val="00F32FB7"/>
    <w:rsid w:val="00F337B9"/>
    <w:rsid w:val="00F33C97"/>
    <w:rsid w:val="00F3510E"/>
    <w:rsid w:val="00F35BEB"/>
    <w:rsid w:val="00F35CC9"/>
    <w:rsid w:val="00F36810"/>
    <w:rsid w:val="00F36B04"/>
    <w:rsid w:val="00F37F20"/>
    <w:rsid w:val="00F4097F"/>
    <w:rsid w:val="00F40A2F"/>
    <w:rsid w:val="00F40C2E"/>
    <w:rsid w:val="00F4153C"/>
    <w:rsid w:val="00F421C2"/>
    <w:rsid w:val="00F42C6E"/>
    <w:rsid w:val="00F437FD"/>
    <w:rsid w:val="00F43F28"/>
    <w:rsid w:val="00F44B56"/>
    <w:rsid w:val="00F462BB"/>
    <w:rsid w:val="00F4634C"/>
    <w:rsid w:val="00F47843"/>
    <w:rsid w:val="00F47979"/>
    <w:rsid w:val="00F47A97"/>
    <w:rsid w:val="00F47B37"/>
    <w:rsid w:val="00F50384"/>
    <w:rsid w:val="00F50A62"/>
    <w:rsid w:val="00F52374"/>
    <w:rsid w:val="00F53430"/>
    <w:rsid w:val="00F53F6A"/>
    <w:rsid w:val="00F54031"/>
    <w:rsid w:val="00F54490"/>
    <w:rsid w:val="00F544B2"/>
    <w:rsid w:val="00F54781"/>
    <w:rsid w:val="00F54A22"/>
    <w:rsid w:val="00F54DC6"/>
    <w:rsid w:val="00F555B4"/>
    <w:rsid w:val="00F558AD"/>
    <w:rsid w:val="00F5617B"/>
    <w:rsid w:val="00F56773"/>
    <w:rsid w:val="00F56847"/>
    <w:rsid w:val="00F5695F"/>
    <w:rsid w:val="00F56A51"/>
    <w:rsid w:val="00F57388"/>
    <w:rsid w:val="00F600B8"/>
    <w:rsid w:val="00F6133E"/>
    <w:rsid w:val="00F615AE"/>
    <w:rsid w:val="00F61877"/>
    <w:rsid w:val="00F62654"/>
    <w:rsid w:val="00F63BD0"/>
    <w:rsid w:val="00F63D2A"/>
    <w:rsid w:val="00F64A14"/>
    <w:rsid w:val="00F64BDE"/>
    <w:rsid w:val="00F66563"/>
    <w:rsid w:val="00F667E3"/>
    <w:rsid w:val="00F67472"/>
    <w:rsid w:val="00F67531"/>
    <w:rsid w:val="00F678E0"/>
    <w:rsid w:val="00F700FE"/>
    <w:rsid w:val="00F71C82"/>
    <w:rsid w:val="00F72083"/>
    <w:rsid w:val="00F72324"/>
    <w:rsid w:val="00F72A43"/>
    <w:rsid w:val="00F7425D"/>
    <w:rsid w:val="00F74656"/>
    <w:rsid w:val="00F7478B"/>
    <w:rsid w:val="00F74E1E"/>
    <w:rsid w:val="00F74E5A"/>
    <w:rsid w:val="00F75208"/>
    <w:rsid w:val="00F75473"/>
    <w:rsid w:val="00F754A5"/>
    <w:rsid w:val="00F75CD9"/>
    <w:rsid w:val="00F75E83"/>
    <w:rsid w:val="00F7619B"/>
    <w:rsid w:val="00F769B5"/>
    <w:rsid w:val="00F77C5B"/>
    <w:rsid w:val="00F80696"/>
    <w:rsid w:val="00F80FF4"/>
    <w:rsid w:val="00F81260"/>
    <w:rsid w:val="00F8141B"/>
    <w:rsid w:val="00F81F01"/>
    <w:rsid w:val="00F8218B"/>
    <w:rsid w:val="00F83B53"/>
    <w:rsid w:val="00F84432"/>
    <w:rsid w:val="00F8472D"/>
    <w:rsid w:val="00F858E1"/>
    <w:rsid w:val="00F8604C"/>
    <w:rsid w:val="00F8645E"/>
    <w:rsid w:val="00F87FC2"/>
    <w:rsid w:val="00F905AF"/>
    <w:rsid w:val="00F90825"/>
    <w:rsid w:val="00F91F79"/>
    <w:rsid w:val="00F92713"/>
    <w:rsid w:val="00F93004"/>
    <w:rsid w:val="00F93EBA"/>
    <w:rsid w:val="00F940A6"/>
    <w:rsid w:val="00F9708F"/>
    <w:rsid w:val="00F97107"/>
    <w:rsid w:val="00F974C9"/>
    <w:rsid w:val="00F975E2"/>
    <w:rsid w:val="00F97CFB"/>
    <w:rsid w:val="00FA01AB"/>
    <w:rsid w:val="00FA0558"/>
    <w:rsid w:val="00FA10C2"/>
    <w:rsid w:val="00FA16BA"/>
    <w:rsid w:val="00FA1E2F"/>
    <w:rsid w:val="00FA1FA0"/>
    <w:rsid w:val="00FA2E2D"/>
    <w:rsid w:val="00FA2E3C"/>
    <w:rsid w:val="00FA38F9"/>
    <w:rsid w:val="00FA464D"/>
    <w:rsid w:val="00FB02FA"/>
    <w:rsid w:val="00FB0DD7"/>
    <w:rsid w:val="00FB17D0"/>
    <w:rsid w:val="00FB18CA"/>
    <w:rsid w:val="00FB2178"/>
    <w:rsid w:val="00FB3031"/>
    <w:rsid w:val="00FB34B7"/>
    <w:rsid w:val="00FB4D86"/>
    <w:rsid w:val="00FB6159"/>
    <w:rsid w:val="00FB73A5"/>
    <w:rsid w:val="00FB7825"/>
    <w:rsid w:val="00FB7A41"/>
    <w:rsid w:val="00FB7F80"/>
    <w:rsid w:val="00FC0229"/>
    <w:rsid w:val="00FC0F5B"/>
    <w:rsid w:val="00FC150E"/>
    <w:rsid w:val="00FC17F6"/>
    <w:rsid w:val="00FC1C51"/>
    <w:rsid w:val="00FC2249"/>
    <w:rsid w:val="00FC2832"/>
    <w:rsid w:val="00FC2997"/>
    <w:rsid w:val="00FC2B76"/>
    <w:rsid w:val="00FC2FDE"/>
    <w:rsid w:val="00FC301A"/>
    <w:rsid w:val="00FC3802"/>
    <w:rsid w:val="00FC3821"/>
    <w:rsid w:val="00FC3BA7"/>
    <w:rsid w:val="00FC3F56"/>
    <w:rsid w:val="00FC485E"/>
    <w:rsid w:val="00FC4BE4"/>
    <w:rsid w:val="00FC5011"/>
    <w:rsid w:val="00FC51B2"/>
    <w:rsid w:val="00FC5E0B"/>
    <w:rsid w:val="00FC6843"/>
    <w:rsid w:val="00FC6FA1"/>
    <w:rsid w:val="00FC7003"/>
    <w:rsid w:val="00FC75BF"/>
    <w:rsid w:val="00FC7794"/>
    <w:rsid w:val="00FD0752"/>
    <w:rsid w:val="00FD1106"/>
    <w:rsid w:val="00FD2172"/>
    <w:rsid w:val="00FD268A"/>
    <w:rsid w:val="00FD2B28"/>
    <w:rsid w:val="00FD3176"/>
    <w:rsid w:val="00FD3AE3"/>
    <w:rsid w:val="00FD3C34"/>
    <w:rsid w:val="00FD45B2"/>
    <w:rsid w:val="00FD53F6"/>
    <w:rsid w:val="00FD5D6B"/>
    <w:rsid w:val="00FD64B0"/>
    <w:rsid w:val="00FD759C"/>
    <w:rsid w:val="00FD7C8B"/>
    <w:rsid w:val="00FE0317"/>
    <w:rsid w:val="00FE0803"/>
    <w:rsid w:val="00FE0CF3"/>
    <w:rsid w:val="00FE18B4"/>
    <w:rsid w:val="00FE2471"/>
    <w:rsid w:val="00FE3222"/>
    <w:rsid w:val="00FE434D"/>
    <w:rsid w:val="00FE470F"/>
    <w:rsid w:val="00FE5611"/>
    <w:rsid w:val="00FE563D"/>
    <w:rsid w:val="00FE5D7E"/>
    <w:rsid w:val="00FE60A6"/>
    <w:rsid w:val="00FE633B"/>
    <w:rsid w:val="00FE6E92"/>
    <w:rsid w:val="00FE760E"/>
    <w:rsid w:val="00FE7BBD"/>
    <w:rsid w:val="00FF1123"/>
    <w:rsid w:val="00FF24BC"/>
    <w:rsid w:val="00FF2FF1"/>
    <w:rsid w:val="00FF3BC2"/>
    <w:rsid w:val="00FF477A"/>
    <w:rsid w:val="00FF4FFD"/>
    <w:rsid w:val="00FF5BAD"/>
    <w:rsid w:val="00FF60FE"/>
    <w:rsid w:val="00FF64C2"/>
    <w:rsid w:val="00FF6B87"/>
    <w:rsid w:val="00FF6D90"/>
    <w:rsid w:val="00FF6F07"/>
    <w:rsid w:val="00FF7382"/>
    <w:rsid w:val="00FF75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8709C"/>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ets-act-mvq-que-title">
    <w:name w:val="ets-act-mvq-que-title"/>
    <w:basedOn w:val="DefaultParagraphFont"/>
    <w:rsid w:val="00113DDE"/>
  </w:style>
  <w:style w:type="character" w:customStyle="1" w:styleId="keyword">
    <w:name w:val="keyword"/>
    <w:basedOn w:val="DefaultParagraphFont"/>
    <w:rsid w:val="000843CB"/>
  </w:style>
  <w:style w:type="character" w:customStyle="1" w:styleId="Title6">
    <w:name w:val="Title6"/>
    <w:basedOn w:val="DefaultParagraphFont"/>
    <w:rsid w:val="00CF63E3"/>
  </w:style>
  <w:style w:type="character" w:customStyle="1" w:styleId="promoicon">
    <w:name w:val="promoicon"/>
    <w:basedOn w:val="DefaultParagraphFont"/>
    <w:rsid w:val="00CA7CEA"/>
  </w:style>
  <w:style w:type="character" w:customStyle="1" w:styleId="pronounce">
    <w:name w:val="pronounce"/>
    <w:basedOn w:val="DefaultParagraphFont"/>
    <w:rsid w:val="008658A6"/>
  </w:style>
  <w:style w:type="character" w:customStyle="1" w:styleId="Title7">
    <w:name w:val="Title7"/>
    <w:basedOn w:val="DefaultParagraphFont"/>
    <w:rsid w:val="008658A6"/>
  </w:style>
  <w:style w:type="character" w:customStyle="1" w:styleId="serial">
    <w:name w:val="serial"/>
    <w:basedOn w:val="DefaultParagraphFont"/>
    <w:rsid w:val="00216C1E"/>
  </w:style>
  <w:style w:type="paragraph" w:customStyle="1" w:styleId="clickable">
    <w:name w:val="clickable"/>
    <w:basedOn w:val="Normal"/>
    <w:rsid w:val="00216C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8">
    <w:name w:val="Title8"/>
    <w:basedOn w:val="DefaultParagraphFont"/>
    <w:rsid w:val="007E261A"/>
  </w:style>
  <w:style w:type="paragraph" w:styleId="BalloonText">
    <w:name w:val="Balloon Text"/>
    <w:basedOn w:val="Normal"/>
    <w:link w:val="BalloonTextChar"/>
    <w:uiPriority w:val="99"/>
    <w:semiHidden/>
    <w:unhideWhenUsed/>
    <w:rsid w:val="00FE633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633B"/>
    <w:rPr>
      <w:rFonts w:ascii="Segoe UI" w:hAnsi="Segoe UI" w:cs="Segoe UI"/>
      <w:sz w:val="18"/>
      <w:szCs w:val="18"/>
    </w:rPr>
  </w:style>
  <w:style w:type="paragraph" w:customStyle="1" w:styleId="meaning">
    <w:name w:val="meaning"/>
    <w:basedOn w:val="Normal"/>
    <w:rsid w:val="00E23A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talic">
    <w:name w:val="italic"/>
    <w:basedOn w:val="DefaultParagraphFont"/>
    <w:rsid w:val="00E23AAB"/>
  </w:style>
  <w:style w:type="paragraph" w:customStyle="1" w:styleId="meaning-tran">
    <w:name w:val="meaning-tran"/>
    <w:basedOn w:val="Normal"/>
    <w:rsid w:val="00E23AA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ple">
    <w:name w:val="example"/>
    <w:basedOn w:val="Normal"/>
    <w:rsid w:val="00E23A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E23AAB"/>
  </w:style>
  <w:style w:type="character" w:customStyle="1" w:styleId="example-tran">
    <w:name w:val="example-tran"/>
    <w:basedOn w:val="DefaultParagraphFont"/>
    <w:rsid w:val="00E23AAB"/>
  </w:style>
  <w:style w:type="character" w:customStyle="1" w:styleId="phone">
    <w:name w:val="phone"/>
    <w:basedOn w:val="DefaultParagraphFont"/>
    <w:rsid w:val="00E23AAB"/>
  </w:style>
  <w:style w:type="paragraph" w:customStyle="1" w:styleId="refer">
    <w:name w:val="refer"/>
    <w:basedOn w:val="Normal"/>
    <w:rsid w:val="00E23A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E23AAB"/>
  </w:style>
  <w:style w:type="character" w:customStyle="1" w:styleId="sents">
    <w:name w:val="sents"/>
    <w:basedOn w:val="DefaultParagraphFont"/>
    <w:rsid w:val="00E23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99981">
      <w:bodyDiv w:val="1"/>
      <w:marLeft w:val="0"/>
      <w:marRight w:val="0"/>
      <w:marTop w:val="0"/>
      <w:marBottom w:val="0"/>
      <w:divBdr>
        <w:top w:val="none" w:sz="0" w:space="0" w:color="auto"/>
        <w:left w:val="none" w:sz="0" w:space="0" w:color="auto"/>
        <w:bottom w:val="none" w:sz="0" w:space="0" w:color="auto"/>
        <w:right w:val="none" w:sz="0" w:space="0" w:color="auto"/>
      </w:divBdr>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4499520">
      <w:bodyDiv w:val="1"/>
      <w:marLeft w:val="0"/>
      <w:marRight w:val="0"/>
      <w:marTop w:val="0"/>
      <w:marBottom w:val="0"/>
      <w:divBdr>
        <w:top w:val="none" w:sz="0" w:space="0" w:color="auto"/>
        <w:left w:val="none" w:sz="0" w:space="0" w:color="auto"/>
        <w:bottom w:val="none" w:sz="0" w:space="0" w:color="auto"/>
        <w:right w:val="none" w:sz="0" w:space="0" w:color="auto"/>
      </w:divBdr>
      <w:divsChild>
        <w:div w:id="1793674108">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0134545">
      <w:bodyDiv w:val="1"/>
      <w:marLeft w:val="0"/>
      <w:marRight w:val="0"/>
      <w:marTop w:val="0"/>
      <w:marBottom w:val="0"/>
      <w:divBdr>
        <w:top w:val="none" w:sz="0" w:space="0" w:color="auto"/>
        <w:left w:val="none" w:sz="0" w:space="0" w:color="auto"/>
        <w:bottom w:val="none" w:sz="0" w:space="0" w:color="auto"/>
        <w:right w:val="none" w:sz="0" w:space="0" w:color="auto"/>
      </w:divBdr>
      <w:divsChild>
        <w:div w:id="1295720127">
          <w:marLeft w:val="0"/>
          <w:marRight w:val="0"/>
          <w:marTop w:val="0"/>
          <w:marBottom w:val="0"/>
          <w:divBdr>
            <w:top w:val="none" w:sz="0" w:space="0" w:color="auto"/>
            <w:left w:val="none" w:sz="0" w:space="0" w:color="auto"/>
            <w:bottom w:val="none" w:sz="0" w:space="0" w:color="auto"/>
            <w:right w:val="none" w:sz="0" w:space="0" w:color="auto"/>
          </w:divBdr>
          <w:divsChild>
            <w:div w:id="1828786049">
              <w:marLeft w:val="0"/>
              <w:marRight w:val="0"/>
              <w:marTop w:val="0"/>
              <w:marBottom w:val="0"/>
              <w:divBdr>
                <w:top w:val="none" w:sz="0" w:space="0" w:color="auto"/>
                <w:left w:val="none" w:sz="0" w:space="0" w:color="auto"/>
                <w:bottom w:val="none" w:sz="0" w:space="0" w:color="auto"/>
                <w:right w:val="none" w:sz="0" w:space="0" w:color="auto"/>
              </w:divBdr>
              <w:divsChild>
                <w:div w:id="626160878">
                  <w:marLeft w:val="0"/>
                  <w:marRight w:val="0"/>
                  <w:marTop w:val="0"/>
                  <w:marBottom w:val="0"/>
                  <w:divBdr>
                    <w:top w:val="single" w:sz="6" w:space="0" w:color="D0D0D0"/>
                    <w:left w:val="single" w:sz="6" w:space="0" w:color="D0D0D0"/>
                    <w:bottom w:val="single" w:sz="6" w:space="0" w:color="D0D0D0"/>
                    <w:right w:val="single" w:sz="6" w:space="0" w:color="D0D0D0"/>
                  </w:divBdr>
                </w:div>
              </w:divsChild>
            </w:div>
          </w:divsChild>
        </w:div>
        <w:div w:id="576399514">
          <w:marLeft w:val="0"/>
          <w:marRight w:val="0"/>
          <w:marTop w:val="0"/>
          <w:marBottom w:val="0"/>
          <w:divBdr>
            <w:top w:val="none" w:sz="0" w:space="0" w:color="auto"/>
            <w:left w:val="none" w:sz="0" w:space="0" w:color="auto"/>
            <w:bottom w:val="none" w:sz="0" w:space="0" w:color="auto"/>
            <w:right w:val="none" w:sz="0" w:space="0" w:color="auto"/>
          </w:divBdr>
          <w:divsChild>
            <w:div w:id="865947538">
              <w:marLeft w:val="0"/>
              <w:marRight w:val="0"/>
              <w:marTop w:val="0"/>
              <w:marBottom w:val="0"/>
              <w:divBdr>
                <w:top w:val="none" w:sz="0" w:space="0" w:color="auto"/>
                <w:left w:val="none" w:sz="0" w:space="0" w:color="auto"/>
                <w:bottom w:val="none" w:sz="0" w:space="0" w:color="auto"/>
                <w:right w:val="none" w:sz="0" w:space="0" w:color="auto"/>
              </w:divBdr>
              <w:divsChild>
                <w:div w:id="25880439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916596065">
          <w:marLeft w:val="0"/>
          <w:marRight w:val="0"/>
          <w:marTop w:val="240"/>
          <w:marBottom w:val="0"/>
          <w:divBdr>
            <w:top w:val="none" w:sz="0" w:space="0" w:color="auto"/>
            <w:left w:val="none" w:sz="0" w:space="0" w:color="auto"/>
            <w:bottom w:val="none" w:sz="0" w:space="0" w:color="auto"/>
            <w:right w:val="none" w:sz="0" w:space="0" w:color="auto"/>
          </w:divBdr>
        </w:div>
        <w:div w:id="649097127">
          <w:marLeft w:val="0"/>
          <w:marRight w:val="0"/>
          <w:marTop w:val="0"/>
          <w:marBottom w:val="0"/>
          <w:divBdr>
            <w:top w:val="none" w:sz="0" w:space="0" w:color="auto"/>
            <w:left w:val="none" w:sz="0" w:space="0" w:color="auto"/>
            <w:bottom w:val="none" w:sz="0" w:space="0" w:color="auto"/>
            <w:right w:val="none" w:sz="0" w:space="0" w:color="auto"/>
          </w:divBdr>
          <w:divsChild>
            <w:div w:id="756946673">
              <w:marLeft w:val="0"/>
              <w:marRight w:val="0"/>
              <w:marTop w:val="0"/>
              <w:marBottom w:val="0"/>
              <w:divBdr>
                <w:top w:val="none" w:sz="0" w:space="0" w:color="auto"/>
                <w:left w:val="none" w:sz="0" w:space="0" w:color="auto"/>
                <w:bottom w:val="none" w:sz="0" w:space="0" w:color="auto"/>
                <w:right w:val="none" w:sz="0" w:space="0" w:color="auto"/>
              </w:divBdr>
              <w:divsChild>
                <w:div w:id="91821809">
                  <w:marLeft w:val="0"/>
                  <w:marRight w:val="0"/>
                  <w:marTop w:val="0"/>
                  <w:marBottom w:val="0"/>
                  <w:divBdr>
                    <w:top w:val="none" w:sz="0" w:space="0" w:color="auto"/>
                    <w:left w:val="none" w:sz="0" w:space="0" w:color="auto"/>
                    <w:bottom w:val="none" w:sz="0" w:space="0" w:color="auto"/>
                    <w:right w:val="none" w:sz="0" w:space="0" w:color="auto"/>
                  </w:divBdr>
                  <w:divsChild>
                    <w:div w:id="9799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048144">
          <w:marLeft w:val="0"/>
          <w:marRight w:val="0"/>
          <w:marTop w:val="0"/>
          <w:marBottom w:val="0"/>
          <w:divBdr>
            <w:top w:val="none" w:sz="0" w:space="0" w:color="auto"/>
            <w:left w:val="none" w:sz="0" w:space="0" w:color="auto"/>
            <w:bottom w:val="none" w:sz="0" w:space="0" w:color="auto"/>
            <w:right w:val="none" w:sz="0" w:space="0" w:color="auto"/>
          </w:divBdr>
          <w:divsChild>
            <w:div w:id="1693264201">
              <w:marLeft w:val="0"/>
              <w:marRight w:val="0"/>
              <w:marTop w:val="0"/>
              <w:marBottom w:val="0"/>
              <w:divBdr>
                <w:top w:val="none" w:sz="0" w:space="0" w:color="auto"/>
                <w:left w:val="none" w:sz="0" w:space="0" w:color="auto"/>
                <w:bottom w:val="none" w:sz="0" w:space="0" w:color="auto"/>
                <w:right w:val="none" w:sz="0" w:space="0" w:color="auto"/>
              </w:divBdr>
              <w:divsChild>
                <w:div w:id="1915699657">
                  <w:marLeft w:val="0"/>
                  <w:marRight w:val="0"/>
                  <w:marTop w:val="0"/>
                  <w:marBottom w:val="0"/>
                  <w:divBdr>
                    <w:top w:val="none" w:sz="0" w:space="0" w:color="auto"/>
                    <w:left w:val="none" w:sz="0" w:space="0" w:color="auto"/>
                    <w:bottom w:val="none" w:sz="0" w:space="0" w:color="auto"/>
                    <w:right w:val="none" w:sz="0" w:space="0" w:color="auto"/>
                  </w:divBdr>
                  <w:divsChild>
                    <w:div w:id="907769951">
                      <w:marLeft w:val="0"/>
                      <w:marRight w:val="0"/>
                      <w:marTop w:val="0"/>
                      <w:marBottom w:val="0"/>
                      <w:divBdr>
                        <w:top w:val="none" w:sz="0" w:space="0" w:color="auto"/>
                        <w:left w:val="none" w:sz="0" w:space="0" w:color="auto"/>
                        <w:bottom w:val="none" w:sz="0" w:space="0" w:color="auto"/>
                        <w:right w:val="none" w:sz="0" w:space="0" w:color="auto"/>
                      </w:divBdr>
                      <w:divsChild>
                        <w:div w:id="374044835">
                          <w:marLeft w:val="0"/>
                          <w:marRight w:val="0"/>
                          <w:marTop w:val="0"/>
                          <w:marBottom w:val="0"/>
                          <w:divBdr>
                            <w:top w:val="none" w:sz="0" w:space="0" w:color="auto"/>
                            <w:left w:val="none" w:sz="0" w:space="0" w:color="auto"/>
                            <w:bottom w:val="none" w:sz="0" w:space="0" w:color="auto"/>
                            <w:right w:val="none" w:sz="0" w:space="0" w:color="auto"/>
                          </w:divBdr>
                          <w:divsChild>
                            <w:div w:id="797993000">
                              <w:marLeft w:val="600"/>
                              <w:marRight w:val="480"/>
                              <w:marTop w:val="150"/>
                              <w:marBottom w:val="150"/>
                              <w:divBdr>
                                <w:top w:val="none" w:sz="0" w:space="0" w:color="auto"/>
                                <w:left w:val="none" w:sz="0" w:space="0" w:color="auto"/>
                                <w:bottom w:val="none" w:sz="0" w:space="0" w:color="auto"/>
                                <w:right w:val="none" w:sz="0" w:space="0" w:color="auto"/>
                              </w:divBdr>
                              <w:divsChild>
                                <w:div w:id="916089544">
                                  <w:marLeft w:val="0"/>
                                  <w:marRight w:val="0"/>
                                  <w:marTop w:val="0"/>
                                  <w:marBottom w:val="0"/>
                                  <w:divBdr>
                                    <w:top w:val="none" w:sz="0" w:space="0" w:color="auto"/>
                                    <w:left w:val="none" w:sz="0" w:space="0" w:color="auto"/>
                                    <w:bottom w:val="none" w:sz="0" w:space="0" w:color="auto"/>
                                    <w:right w:val="none" w:sz="0" w:space="0" w:color="auto"/>
                                  </w:divBdr>
                                </w:div>
                              </w:divsChild>
                            </w:div>
                            <w:div w:id="27461700">
                              <w:marLeft w:val="600"/>
                              <w:marRight w:val="480"/>
                              <w:marTop w:val="150"/>
                              <w:marBottom w:val="150"/>
                              <w:divBdr>
                                <w:top w:val="none" w:sz="0" w:space="0" w:color="auto"/>
                                <w:left w:val="none" w:sz="0" w:space="0" w:color="auto"/>
                                <w:bottom w:val="none" w:sz="0" w:space="0" w:color="auto"/>
                                <w:right w:val="none" w:sz="0" w:space="0" w:color="auto"/>
                              </w:divBdr>
                              <w:divsChild>
                                <w:div w:id="191026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657883">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73019217">
      <w:bodyDiv w:val="1"/>
      <w:marLeft w:val="0"/>
      <w:marRight w:val="0"/>
      <w:marTop w:val="0"/>
      <w:marBottom w:val="0"/>
      <w:divBdr>
        <w:top w:val="none" w:sz="0" w:space="0" w:color="auto"/>
        <w:left w:val="none" w:sz="0" w:space="0" w:color="auto"/>
        <w:bottom w:val="none" w:sz="0" w:space="0" w:color="auto"/>
        <w:right w:val="none" w:sz="0" w:space="0" w:color="auto"/>
      </w:divBdr>
      <w:divsChild>
        <w:div w:id="1734768518">
          <w:marLeft w:val="0"/>
          <w:marRight w:val="0"/>
          <w:marTop w:val="0"/>
          <w:marBottom w:val="0"/>
          <w:divBdr>
            <w:top w:val="none" w:sz="0" w:space="0" w:color="auto"/>
            <w:left w:val="none" w:sz="0" w:space="0" w:color="auto"/>
            <w:bottom w:val="none" w:sz="0" w:space="0" w:color="auto"/>
            <w:right w:val="none" w:sz="0" w:space="0" w:color="auto"/>
          </w:divBdr>
          <w:divsChild>
            <w:div w:id="1553925053">
              <w:marLeft w:val="0"/>
              <w:marRight w:val="270"/>
              <w:marTop w:val="0"/>
              <w:marBottom w:val="270"/>
              <w:divBdr>
                <w:top w:val="none" w:sz="0" w:space="0" w:color="auto"/>
                <w:left w:val="none" w:sz="0" w:space="0" w:color="auto"/>
                <w:bottom w:val="none" w:sz="0" w:space="0" w:color="auto"/>
                <w:right w:val="none" w:sz="0" w:space="0" w:color="auto"/>
              </w:divBdr>
            </w:div>
          </w:divsChild>
        </w:div>
        <w:div w:id="1895657900">
          <w:marLeft w:val="0"/>
          <w:marRight w:val="0"/>
          <w:marTop w:val="0"/>
          <w:marBottom w:val="0"/>
          <w:divBdr>
            <w:top w:val="none" w:sz="0" w:space="0" w:color="auto"/>
            <w:left w:val="none" w:sz="0" w:space="0" w:color="auto"/>
            <w:bottom w:val="none" w:sz="0" w:space="0" w:color="auto"/>
            <w:right w:val="none" w:sz="0" w:space="0" w:color="auto"/>
          </w:divBdr>
        </w:div>
        <w:div w:id="1910537786">
          <w:marLeft w:val="0"/>
          <w:marRight w:val="0"/>
          <w:marTop w:val="0"/>
          <w:marBottom w:val="0"/>
          <w:divBdr>
            <w:top w:val="none" w:sz="0" w:space="0" w:color="auto"/>
            <w:left w:val="none" w:sz="0" w:space="0" w:color="auto"/>
            <w:bottom w:val="none" w:sz="0" w:space="0" w:color="auto"/>
            <w:right w:val="none" w:sz="0" w:space="0" w:color="auto"/>
          </w:divBdr>
        </w:div>
        <w:div w:id="330909730">
          <w:marLeft w:val="0"/>
          <w:marRight w:val="0"/>
          <w:marTop w:val="0"/>
          <w:marBottom w:val="0"/>
          <w:divBdr>
            <w:top w:val="none" w:sz="0" w:space="0" w:color="auto"/>
            <w:left w:val="none" w:sz="0" w:space="0" w:color="auto"/>
            <w:bottom w:val="none" w:sz="0" w:space="0" w:color="auto"/>
            <w:right w:val="none" w:sz="0" w:space="0" w:color="auto"/>
          </w:divBdr>
        </w:div>
        <w:div w:id="1292635055">
          <w:marLeft w:val="0"/>
          <w:marRight w:val="0"/>
          <w:marTop w:val="0"/>
          <w:marBottom w:val="0"/>
          <w:divBdr>
            <w:top w:val="none" w:sz="0" w:space="0" w:color="auto"/>
            <w:left w:val="none" w:sz="0" w:space="0" w:color="auto"/>
            <w:bottom w:val="none" w:sz="0" w:space="0" w:color="auto"/>
            <w:right w:val="none" w:sz="0" w:space="0" w:color="auto"/>
          </w:divBdr>
        </w:div>
        <w:div w:id="1450396390">
          <w:marLeft w:val="0"/>
          <w:marRight w:val="0"/>
          <w:marTop w:val="0"/>
          <w:marBottom w:val="0"/>
          <w:divBdr>
            <w:top w:val="none" w:sz="0" w:space="0" w:color="auto"/>
            <w:left w:val="none" w:sz="0" w:space="0" w:color="auto"/>
            <w:bottom w:val="none" w:sz="0" w:space="0" w:color="auto"/>
            <w:right w:val="none" w:sz="0" w:space="0" w:color="auto"/>
          </w:divBdr>
        </w:div>
      </w:divsChild>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98734">
      <w:bodyDiv w:val="1"/>
      <w:marLeft w:val="0"/>
      <w:marRight w:val="0"/>
      <w:marTop w:val="0"/>
      <w:marBottom w:val="0"/>
      <w:divBdr>
        <w:top w:val="none" w:sz="0" w:space="0" w:color="auto"/>
        <w:left w:val="none" w:sz="0" w:space="0" w:color="auto"/>
        <w:bottom w:val="none" w:sz="0" w:space="0" w:color="auto"/>
        <w:right w:val="none" w:sz="0" w:space="0" w:color="auto"/>
      </w:divBdr>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54406">
      <w:bodyDiv w:val="1"/>
      <w:marLeft w:val="0"/>
      <w:marRight w:val="0"/>
      <w:marTop w:val="0"/>
      <w:marBottom w:val="0"/>
      <w:divBdr>
        <w:top w:val="none" w:sz="0" w:space="0" w:color="auto"/>
        <w:left w:val="none" w:sz="0" w:space="0" w:color="auto"/>
        <w:bottom w:val="none" w:sz="0" w:space="0" w:color="auto"/>
        <w:right w:val="none" w:sz="0" w:space="0" w:color="auto"/>
      </w:divBdr>
      <w:divsChild>
        <w:div w:id="1521432445">
          <w:marLeft w:val="600"/>
          <w:marRight w:val="480"/>
          <w:marTop w:val="150"/>
          <w:marBottom w:val="150"/>
          <w:divBdr>
            <w:top w:val="none" w:sz="0" w:space="0" w:color="auto"/>
            <w:left w:val="none" w:sz="0" w:space="0" w:color="auto"/>
            <w:bottom w:val="none" w:sz="0" w:space="0" w:color="auto"/>
            <w:right w:val="none" w:sz="0" w:space="0" w:color="auto"/>
          </w:divBdr>
          <w:divsChild>
            <w:div w:id="736322079">
              <w:marLeft w:val="0"/>
              <w:marRight w:val="0"/>
              <w:marTop w:val="0"/>
              <w:marBottom w:val="0"/>
              <w:divBdr>
                <w:top w:val="none" w:sz="0" w:space="0" w:color="auto"/>
                <w:left w:val="none" w:sz="0" w:space="0" w:color="auto"/>
                <w:bottom w:val="none" w:sz="0" w:space="0" w:color="auto"/>
                <w:right w:val="none" w:sz="0" w:space="0" w:color="auto"/>
              </w:divBdr>
            </w:div>
          </w:divsChild>
        </w:div>
        <w:div w:id="65618220">
          <w:marLeft w:val="600"/>
          <w:marRight w:val="480"/>
          <w:marTop w:val="150"/>
          <w:marBottom w:val="150"/>
          <w:divBdr>
            <w:top w:val="none" w:sz="0" w:space="0" w:color="auto"/>
            <w:left w:val="none" w:sz="0" w:space="0" w:color="auto"/>
            <w:bottom w:val="none" w:sz="0" w:space="0" w:color="auto"/>
            <w:right w:val="none" w:sz="0" w:space="0" w:color="auto"/>
          </w:divBdr>
          <w:divsChild>
            <w:div w:id="1170297652">
              <w:marLeft w:val="0"/>
              <w:marRight w:val="0"/>
              <w:marTop w:val="0"/>
              <w:marBottom w:val="0"/>
              <w:divBdr>
                <w:top w:val="none" w:sz="0" w:space="0" w:color="auto"/>
                <w:left w:val="none" w:sz="0" w:space="0" w:color="auto"/>
                <w:bottom w:val="none" w:sz="0" w:space="0" w:color="auto"/>
                <w:right w:val="none" w:sz="0" w:space="0" w:color="auto"/>
              </w:divBdr>
            </w:div>
          </w:divsChild>
        </w:div>
        <w:div w:id="700320439">
          <w:marLeft w:val="600"/>
          <w:marRight w:val="480"/>
          <w:marTop w:val="150"/>
          <w:marBottom w:val="150"/>
          <w:divBdr>
            <w:top w:val="none" w:sz="0" w:space="0" w:color="auto"/>
            <w:left w:val="none" w:sz="0" w:space="0" w:color="auto"/>
            <w:bottom w:val="none" w:sz="0" w:space="0" w:color="auto"/>
            <w:right w:val="none" w:sz="0" w:space="0" w:color="auto"/>
          </w:divBdr>
          <w:divsChild>
            <w:div w:id="1486165882">
              <w:marLeft w:val="0"/>
              <w:marRight w:val="0"/>
              <w:marTop w:val="0"/>
              <w:marBottom w:val="0"/>
              <w:divBdr>
                <w:top w:val="none" w:sz="0" w:space="0" w:color="auto"/>
                <w:left w:val="none" w:sz="0" w:space="0" w:color="auto"/>
                <w:bottom w:val="none" w:sz="0" w:space="0" w:color="auto"/>
                <w:right w:val="none" w:sz="0" w:space="0" w:color="auto"/>
              </w:divBdr>
            </w:div>
          </w:divsChild>
        </w:div>
        <w:div w:id="1878735533">
          <w:marLeft w:val="600"/>
          <w:marRight w:val="480"/>
          <w:marTop w:val="150"/>
          <w:marBottom w:val="150"/>
          <w:divBdr>
            <w:top w:val="none" w:sz="0" w:space="0" w:color="auto"/>
            <w:left w:val="none" w:sz="0" w:space="0" w:color="auto"/>
            <w:bottom w:val="none" w:sz="0" w:space="0" w:color="auto"/>
            <w:right w:val="none" w:sz="0" w:space="0" w:color="auto"/>
          </w:divBdr>
          <w:divsChild>
            <w:div w:id="7292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4222">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3247">
      <w:bodyDiv w:val="1"/>
      <w:marLeft w:val="0"/>
      <w:marRight w:val="0"/>
      <w:marTop w:val="0"/>
      <w:marBottom w:val="0"/>
      <w:divBdr>
        <w:top w:val="none" w:sz="0" w:space="0" w:color="auto"/>
        <w:left w:val="none" w:sz="0" w:space="0" w:color="auto"/>
        <w:bottom w:val="none" w:sz="0" w:space="0" w:color="auto"/>
        <w:right w:val="none" w:sz="0" w:space="0" w:color="auto"/>
      </w:divBdr>
      <w:divsChild>
        <w:div w:id="1827355781">
          <w:marLeft w:val="0"/>
          <w:marRight w:val="0"/>
          <w:marTop w:val="0"/>
          <w:marBottom w:val="0"/>
          <w:divBdr>
            <w:top w:val="none" w:sz="0" w:space="0" w:color="auto"/>
            <w:left w:val="none" w:sz="0" w:space="0" w:color="auto"/>
            <w:bottom w:val="none" w:sz="0" w:space="0" w:color="auto"/>
            <w:right w:val="none" w:sz="0" w:space="0" w:color="auto"/>
          </w:divBdr>
        </w:div>
        <w:div w:id="6561944">
          <w:marLeft w:val="0"/>
          <w:marRight w:val="0"/>
          <w:marTop w:val="0"/>
          <w:marBottom w:val="0"/>
          <w:divBdr>
            <w:top w:val="none" w:sz="0" w:space="0" w:color="auto"/>
            <w:left w:val="none" w:sz="0" w:space="0" w:color="auto"/>
            <w:bottom w:val="none" w:sz="0" w:space="0" w:color="auto"/>
            <w:right w:val="none" w:sz="0" w:space="0" w:color="auto"/>
          </w:divBdr>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9873957">
      <w:bodyDiv w:val="1"/>
      <w:marLeft w:val="0"/>
      <w:marRight w:val="0"/>
      <w:marTop w:val="0"/>
      <w:marBottom w:val="0"/>
      <w:divBdr>
        <w:top w:val="none" w:sz="0" w:space="0" w:color="auto"/>
        <w:left w:val="none" w:sz="0" w:space="0" w:color="auto"/>
        <w:bottom w:val="none" w:sz="0" w:space="0" w:color="auto"/>
        <w:right w:val="none" w:sz="0" w:space="0" w:color="auto"/>
      </w:divBdr>
      <w:divsChild>
        <w:div w:id="704791298">
          <w:marLeft w:val="0"/>
          <w:marRight w:val="0"/>
          <w:marTop w:val="0"/>
          <w:marBottom w:val="0"/>
          <w:divBdr>
            <w:top w:val="none" w:sz="0" w:space="0" w:color="auto"/>
            <w:left w:val="none" w:sz="0" w:space="0" w:color="auto"/>
            <w:bottom w:val="none" w:sz="0" w:space="0" w:color="auto"/>
            <w:right w:val="none" w:sz="0" w:space="0" w:color="auto"/>
          </w:divBdr>
          <w:divsChild>
            <w:div w:id="1265192099">
              <w:marLeft w:val="0"/>
              <w:marRight w:val="0"/>
              <w:marTop w:val="0"/>
              <w:marBottom w:val="0"/>
              <w:divBdr>
                <w:top w:val="none" w:sz="0" w:space="0" w:color="auto"/>
                <w:left w:val="none" w:sz="0" w:space="0" w:color="auto"/>
                <w:bottom w:val="none" w:sz="0" w:space="0" w:color="auto"/>
                <w:right w:val="none" w:sz="0" w:space="0" w:color="auto"/>
              </w:divBdr>
              <w:divsChild>
                <w:div w:id="37855087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303923904">
          <w:marLeft w:val="0"/>
          <w:marRight w:val="0"/>
          <w:marTop w:val="240"/>
          <w:marBottom w:val="0"/>
          <w:divBdr>
            <w:top w:val="none" w:sz="0" w:space="0" w:color="auto"/>
            <w:left w:val="none" w:sz="0" w:space="0" w:color="auto"/>
            <w:bottom w:val="none" w:sz="0" w:space="0" w:color="auto"/>
            <w:right w:val="none" w:sz="0" w:space="0" w:color="auto"/>
          </w:divBdr>
        </w:div>
        <w:div w:id="1577594583">
          <w:marLeft w:val="0"/>
          <w:marRight w:val="0"/>
          <w:marTop w:val="0"/>
          <w:marBottom w:val="0"/>
          <w:divBdr>
            <w:top w:val="none" w:sz="0" w:space="0" w:color="auto"/>
            <w:left w:val="none" w:sz="0" w:space="0" w:color="auto"/>
            <w:bottom w:val="none" w:sz="0" w:space="0" w:color="auto"/>
            <w:right w:val="none" w:sz="0" w:space="0" w:color="auto"/>
          </w:divBdr>
          <w:divsChild>
            <w:div w:id="272828879">
              <w:marLeft w:val="0"/>
              <w:marRight w:val="0"/>
              <w:marTop w:val="0"/>
              <w:marBottom w:val="0"/>
              <w:divBdr>
                <w:top w:val="none" w:sz="0" w:space="0" w:color="auto"/>
                <w:left w:val="none" w:sz="0" w:space="0" w:color="auto"/>
                <w:bottom w:val="none" w:sz="0" w:space="0" w:color="auto"/>
                <w:right w:val="none" w:sz="0" w:space="0" w:color="auto"/>
              </w:divBdr>
              <w:divsChild>
                <w:div w:id="2134395619">
                  <w:marLeft w:val="0"/>
                  <w:marRight w:val="0"/>
                  <w:marTop w:val="0"/>
                  <w:marBottom w:val="0"/>
                  <w:divBdr>
                    <w:top w:val="none" w:sz="0" w:space="0" w:color="auto"/>
                    <w:left w:val="none" w:sz="0" w:space="0" w:color="auto"/>
                    <w:bottom w:val="none" w:sz="0" w:space="0" w:color="auto"/>
                    <w:right w:val="none" w:sz="0" w:space="0" w:color="auto"/>
                  </w:divBdr>
                  <w:divsChild>
                    <w:div w:id="1418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0698457">
      <w:bodyDiv w:val="1"/>
      <w:marLeft w:val="0"/>
      <w:marRight w:val="0"/>
      <w:marTop w:val="0"/>
      <w:marBottom w:val="0"/>
      <w:divBdr>
        <w:top w:val="none" w:sz="0" w:space="0" w:color="auto"/>
        <w:left w:val="none" w:sz="0" w:space="0" w:color="auto"/>
        <w:bottom w:val="none" w:sz="0" w:space="0" w:color="auto"/>
        <w:right w:val="none" w:sz="0" w:space="0" w:color="auto"/>
      </w:divBdr>
      <w:divsChild>
        <w:div w:id="2087144790">
          <w:marLeft w:val="600"/>
          <w:marRight w:val="480"/>
          <w:marTop w:val="150"/>
          <w:marBottom w:val="150"/>
          <w:divBdr>
            <w:top w:val="none" w:sz="0" w:space="0" w:color="auto"/>
            <w:left w:val="none" w:sz="0" w:space="0" w:color="auto"/>
            <w:bottom w:val="none" w:sz="0" w:space="0" w:color="auto"/>
            <w:right w:val="none" w:sz="0" w:space="0" w:color="auto"/>
          </w:divBdr>
          <w:divsChild>
            <w:div w:id="14755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3630790">
      <w:bodyDiv w:val="1"/>
      <w:marLeft w:val="0"/>
      <w:marRight w:val="0"/>
      <w:marTop w:val="0"/>
      <w:marBottom w:val="0"/>
      <w:divBdr>
        <w:top w:val="none" w:sz="0" w:space="0" w:color="auto"/>
        <w:left w:val="none" w:sz="0" w:space="0" w:color="auto"/>
        <w:bottom w:val="none" w:sz="0" w:space="0" w:color="auto"/>
        <w:right w:val="none" w:sz="0" w:space="0" w:color="auto"/>
      </w:divBdr>
      <w:divsChild>
        <w:div w:id="1331257819">
          <w:marLeft w:val="0"/>
          <w:marRight w:val="0"/>
          <w:marTop w:val="0"/>
          <w:marBottom w:val="0"/>
          <w:divBdr>
            <w:top w:val="none" w:sz="0" w:space="0" w:color="auto"/>
            <w:left w:val="none" w:sz="0" w:space="0" w:color="auto"/>
            <w:bottom w:val="none" w:sz="0" w:space="0" w:color="auto"/>
            <w:right w:val="none" w:sz="0" w:space="0" w:color="auto"/>
          </w:divBdr>
        </w:div>
        <w:div w:id="1584024238">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26984185">
      <w:bodyDiv w:val="1"/>
      <w:marLeft w:val="0"/>
      <w:marRight w:val="0"/>
      <w:marTop w:val="0"/>
      <w:marBottom w:val="0"/>
      <w:divBdr>
        <w:top w:val="none" w:sz="0" w:space="0" w:color="auto"/>
        <w:left w:val="none" w:sz="0" w:space="0" w:color="auto"/>
        <w:bottom w:val="none" w:sz="0" w:space="0" w:color="auto"/>
        <w:right w:val="none" w:sz="0" w:space="0" w:color="auto"/>
      </w:divBdr>
      <w:divsChild>
        <w:div w:id="416248827">
          <w:marLeft w:val="0"/>
          <w:marRight w:val="0"/>
          <w:marTop w:val="0"/>
          <w:marBottom w:val="0"/>
          <w:divBdr>
            <w:top w:val="none" w:sz="0" w:space="0" w:color="auto"/>
            <w:left w:val="none" w:sz="0" w:space="0" w:color="auto"/>
            <w:bottom w:val="none" w:sz="0" w:space="0" w:color="auto"/>
            <w:right w:val="none" w:sz="0" w:space="0" w:color="auto"/>
          </w:divBdr>
          <w:divsChild>
            <w:div w:id="1579024468">
              <w:marLeft w:val="0"/>
              <w:marRight w:val="0"/>
              <w:marTop w:val="0"/>
              <w:marBottom w:val="0"/>
              <w:divBdr>
                <w:top w:val="none" w:sz="0" w:space="0" w:color="auto"/>
                <w:left w:val="none" w:sz="0" w:space="0" w:color="auto"/>
                <w:bottom w:val="none" w:sz="0" w:space="0" w:color="auto"/>
                <w:right w:val="none" w:sz="0" w:space="0" w:color="auto"/>
              </w:divBdr>
              <w:divsChild>
                <w:div w:id="1867404029">
                  <w:marLeft w:val="0"/>
                  <w:marRight w:val="0"/>
                  <w:marTop w:val="0"/>
                  <w:marBottom w:val="0"/>
                  <w:divBdr>
                    <w:top w:val="none" w:sz="0" w:space="0" w:color="auto"/>
                    <w:left w:val="none" w:sz="0" w:space="0" w:color="auto"/>
                    <w:bottom w:val="none" w:sz="0" w:space="0" w:color="auto"/>
                    <w:right w:val="none" w:sz="0" w:space="0" w:color="auto"/>
                  </w:divBdr>
                  <w:divsChild>
                    <w:div w:id="15475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558815">
          <w:marLeft w:val="0"/>
          <w:marRight w:val="0"/>
          <w:marTop w:val="0"/>
          <w:marBottom w:val="0"/>
          <w:divBdr>
            <w:top w:val="none" w:sz="0" w:space="0" w:color="auto"/>
            <w:left w:val="none" w:sz="0" w:space="0" w:color="auto"/>
            <w:bottom w:val="none" w:sz="0" w:space="0" w:color="auto"/>
            <w:right w:val="none" w:sz="0" w:space="0" w:color="auto"/>
          </w:divBdr>
        </w:div>
        <w:div w:id="1747147809">
          <w:marLeft w:val="0"/>
          <w:marRight w:val="0"/>
          <w:marTop w:val="0"/>
          <w:marBottom w:val="0"/>
          <w:divBdr>
            <w:top w:val="none" w:sz="0" w:space="0" w:color="auto"/>
            <w:left w:val="none" w:sz="0" w:space="0" w:color="auto"/>
            <w:bottom w:val="none" w:sz="0" w:space="0" w:color="auto"/>
            <w:right w:val="none" w:sz="0" w:space="0" w:color="auto"/>
          </w:divBdr>
        </w:div>
      </w:divsChild>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5004413">
      <w:bodyDiv w:val="1"/>
      <w:marLeft w:val="0"/>
      <w:marRight w:val="0"/>
      <w:marTop w:val="0"/>
      <w:marBottom w:val="0"/>
      <w:divBdr>
        <w:top w:val="none" w:sz="0" w:space="0" w:color="auto"/>
        <w:left w:val="none" w:sz="0" w:space="0" w:color="auto"/>
        <w:bottom w:val="none" w:sz="0" w:space="0" w:color="auto"/>
        <w:right w:val="none" w:sz="0" w:space="0" w:color="auto"/>
      </w:divBdr>
      <w:divsChild>
        <w:div w:id="1953316312">
          <w:marLeft w:val="600"/>
          <w:marRight w:val="480"/>
          <w:marTop w:val="150"/>
          <w:marBottom w:val="150"/>
          <w:divBdr>
            <w:top w:val="none" w:sz="0" w:space="0" w:color="auto"/>
            <w:left w:val="none" w:sz="0" w:space="0" w:color="auto"/>
            <w:bottom w:val="none" w:sz="0" w:space="0" w:color="auto"/>
            <w:right w:val="none" w:sz="0" w:space="0" w:color="auto"/>
          </w:divBdr>
          <w:divsChild>
            <w:div w:id="150354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86801403">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1922721">
      <w:bodyDiv w:val="1"/>
      <w:marLeft w:val="0"/>
      <w:marRight w:val="0"/>
      <w:marTop w:val="0"/>
      <w:marBottom w:val="0"/>
      <w:divBdr>
        <w:top w:val="none" w:sz="0" w:space="0" w:color="auto"/>
        <w:left w:val="none" w:sz="0" w:space="0" w:color="auto"/>
        <w:bottom w:val="none" w:sz="0" w:space="0" w:color="auto"/>
        <w:right w:val="none" w:sz="0" w:space="0" w:color="auto"/>
      </w:divBdr>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03976">
      <w:bodyDiv w:val="1"/>
      <w:marLeft w:val="0"/>
      <w:marRight w:val="0"/>
      <w:marTop w:val="0"/>
      <w:marBottom w:val="0"/>
      <w:divBdr>
        <w:top w:val="none" w:sz="0" w:space="0" w:color="auto"/>
        <w:left w:val="none" w:sz="0" w:space="0" w:color="auto"/>
        <w:bottom w:val="none" w:sz="0" w:space="0" w:color="auto"/>
        <w:right w:val="none" w:sz="0" w:space="0" w:color="auto"/>
      </w:divBdr>
      <w:divsChild>
        <w:div w:id="255214984">
          <w:marLeft w:val="0"/>
          <w:marRight w:val="0"/>
          <w:marTop w:val="0"/>
          <w:marBottom w:val="0"/>
          <w:divBdr>
            <w:top w:val="none" w:sz="0" w:space="0" w:color="auto"/>
            <w:left w:val="none" w:sz="0" w:space="0" w:color="auto"/>
            <w:bottom w:val="none" w:sz="0" w:space="0" w:color="auto"/>
            <w:right w:val="none" w:sz="0" w:space="0" w:color="auto"/>
          </w:divBdr>
          <w:divsChild>
            <w:div w:id="17126636">
              <w:marLeft w:val="0"/>
              <w:marRight w:val="0"/>
              <w:marTop w:val="0"/>
              <w:marBottom w:val="0"/>
              <w:divBdr>
                <w:top w:val="none" w:sz="0" w:space="0" w:color="auto"/>
                <w:left w:val="none" w:sz="0" w:space="0" w:color="auto"/>
                <w:bottom w:val="none" w:sz="0" w:space="0" w:color="auto"/>
                <w:right w:val="none" w:sz="0" w:space="0" w:color="auto"/>
              </w:divBdr>
              <w:divsChild>
                <w:div w:id="425350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37915957">
      <w:bodyDiv w:val="1"/>
      <w:marLeft w:val="0"/>
      <w:marRight w:val="0"/>
      <w:marTop w:val="0"/>
      <w:marBottom w:val="0"/>
      <w:divBdr>
        <w:top w:val="none" w:sz="0" w:space="0" w:color="auto"/>
        <w:left w:val="none" w:sz="0" w:space="0" w:color="auto"/>
        <w:bottom w:val="none" w:sz="0" w:space="0" w:color="auto"/>
        <w:right w:val="none" w:sz="0" w:space="0" w:color="auto"/>
      </w:divBdr>
      <w:divsChild>
        <w:div w:id="470101327">
          <w:marLeft w:val="600"/>
          <w:marRight w:val="480"/>
          <w:marTop w:val="150"/>
          <w:marBottom w:val="150"/>
          <w:divBdr>
            <w:top w:val="none" w:sz="0" w:space="0" w:color="auto"/>
            <w:left w:val="none" w:sz="0" w:space="0" w:color="auto"/>
            <w:bottom w:val="none" w:sz="0" w:space="0" w:color="auto"/>
            <w:right w:val="none" w:sz="0" w:space="0" w:color="auto"/>
          </w:divBdr>
          <w:divsChild>
            <w:div w:id="1424104017">
              <w:marLeft w:val="0"/>
              <w:marRight w:val="0"/>
              <w:marTop w:val="0"/>
              <w:marBottom w:val="0"/>
              <w:divBdr>
                <w:top w:val="none" w:sz="0" w:space="0" w:color="auto"/>
                <w:left w:val="none" w:sz="0" w:space="0" w:color="auto"/>
                <w:bottom w:val="none" w:sz="0" w:space="0" w:color="auto"/>
                <w:right w:val="none" w:sz="0" w:space="0" w:color="auto"/>
              </w:divBdr>
            </w:div>
          </w:divsChild>
        </w:div>
        <w:div w:id="1032069235">
          <w:marLeft w:val="600"/>
          <w:marRight w:val="480"/>
          <w:marTop w:val="150"/>
          <w:marBottom w:val="150"/>
          <w:divBdr>
            <w:top w:val="none" w:sz="0" w:space="0" w:color="auto"/>
            <w:left w:val="none" w:sz="0" w:space="0" w:color="auto"/>
            <w:bottom w:val="none" w:sz="0" w:space="0" w:color="auto"/>
            <w:right w:val="none" w:sz="0" w:space="0" w:color="auto"/>
          </w:divBdr>
          <w:divsChild>
            <w:div w:id="1444420428">
              <w:marLeft w:val="0"/>
              <w:marRight w:val="0"/>
              <w:marTop w:val="0"/>
              <w:marBottom w:val="0"/>
              <w:divBdr>
                <w:top w:val="none" w:sz="0" w:space="0" w:color="auto"/>
                <w:left w:val="none" w:sz="0" w:space="0" w:color="auto"/>
                <w:bottom w:val="none" w:sz="0" w:space="0" w:color="auto"/>
                <w:right w:val="none" w:sz="0" w:space="0" w:color="auto"/>
              </w:divBdr>
            </w:div>
          </w:divsChild>
        </w:div>
        <w:div w:id="1018196123">
          <w:marLeft w:val="600"/>
          <w:marRight w:val="480"/>
          <w:marTop w:val="150"/>
          <w:marBottom w:val="150"/>
          <w:divBdr>
            <w:top w:val="none" w:sz="0" w:space="0" w:color="auto"/>
            <w:left w:val="none" w:sz="0" w:space="0" w:color="auto"/>
            <w:bottom w:val="none" w:sz="0" w:space="0" w:color="auto"/>
            <w:right w:val="none" w:sz="0" w:space="0" w:color="auto"/>
          </w:divBdr>
          <w:divsChild>
            <w:div w:id="206217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2578">
      <w:bodyDiv w:val="1"/>
      <w:marLeft w:val="0"/>
      <w:marRight w:val="0"/>
      <w:marTop w:val="0"/>
      <w:marBottom w:val="0"/>
      <w:divBdr>
        <w:top w:val="none" w:sz="0" w:space="0" w:color="auto"/>
        <w:left w:val="none" w:sz="0" w:space="0" w:color="auto"/>
        <w:bottom w:val="none" w:sz="0" w:space="0" w:color="auto"/>
        <w:right w:val="none" w:sz="0" w:space="0" w:color="auto"/>
      </w:divBdr>
      <w:divsChild>
        <w:div w:id="1922173336">
          <w:marLeft w:val="600"/>
          <w:marRight w:val="480"/>
          <w:marTop w:val="150"/>
          <w:marBottom w:val="150"/>
          <w:divBdr>
            <w:top w:val="none" w:sz="0" w:space="0" w:color="auto"/>
            <w:left w:val="none" w:sz="0" w:space="0" w:color="auto"/>
            <w:bottom w:val="none" w:sz="0" w:space="0" w:color="auto"/>
            <w:right w:val="none" w:sz="0" w:space="0" w:color="auto"/>
          </w:divBdr>
          <w:divsChild>
            <w:div w:id="41624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263">
      <w:bodyDiv w:val="1"/>
      <w:marLeft w:val="0"/>
      <w:marRight w:val="0"/>
      <w:marTop w:val="0"/>
      <w:marBottom w:val="0"/>
      <w:divBdr>
        <w:top w:val="none" w:sz="0" w:space="0" w:color="auto"/>
        <w:left w:val="none" w:sz="0" w:space="0" w:color="auto"/>
        <w:bottom w:val="none" w:sz="0" w:space="0" w:color="auto"/>
        <w:right w:val="none" w:sz="0" w:space="0" w:color="auto"/>
      </w:divBdr>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2317">
      <w:bodyDiv w:val="1"/>
      <w:marLeft w:val="0"/>
      <w:marRight w:val="0"/>
      <w:marTop w:val="0"/>
      <w:marBottom w:val="0"/>
      <w:divBdr>
        <w:top w:val="none" w:sz="0" w:space="0" w:color="auto"/>
        <w:left w:val="none" w:sz="0" w:space="0" w:color="auto"/>
        <w:bottom w:val="none" w:sz="0" w:space="0" w:color="auto"/>
        <w:right w:val="none" w:sz="0" w:space="0" w:color="auto"/>
      </w:divBdr>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1412762">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2505316">
      <w:bodyDiv w:val="1"/>
      <w:marLeft w:val="0"/>
      <w:marRight w:val="0"/>
      <w:marTop w:val="0"/>
      <w:marBottom w:val="0"/>
      <w:divBdr>
        <w:top w:val="none" w:sz="0" w:space="0" w:color="auto"/>
        <w:left w:val="none" w:sz="0" w:space="0" w:color="auto"/>
        <w:bottom w:val="none" w:sz="0" w:space="0" w:color="auto"/>
        <w:right w:val="none" w:sz="0" w:space="0" w:color="auto"/>
      </w:divBdr>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6722">
      <w:bodyDiv w:val="1"/>
      <w:marLeft w:val="0"/>
      <w:marRight w:val="0"/>
      <w:marTop w:val="0"/>
      <w:marBottom w:val="0"/>
      <w:divBdr>
        <w:top w:val="none" w:sz="0" w:space="0" w:color="auto"/>
        <w:left w:val="none" w:sz="0" w:space="0" w:color="auto"/>
        <w:bottom w:val="none" w:sz="0" w:space="0" w:color="auto"/>
        <w:right w:val="none" w:sz="0" w:space="0" w:color="auto"/>
      </w:divBdr>
      <w:divsChild>
        <w:div w:id="733896891">
          <w:marLeft w:val="600"/>
          <w:marRight w:val="480"/>
          <w:marTop w:val="150"/>
          <w:marBottom w:val="150"/>
          <w:divBdr>
            <w:top w:val="none" w:sz="0" w:space="0" w:color="auto"/>
            <w:left w:val="none" w:sz="0" w:space="0" w:color="auto"/>
            <w:bottom w:val="none" w:sz="0" w:space="0" w:color="auto"/>
            <w:right w:val="none" w:sz="0" w:space="0" w:color="auto"/>
          </w:divBdr>
          <w:divsChild>
            <w:div w:id="333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5636726">
      <w:bodyDiv w:val="1"/>
      <w:marLeft w:val="0"/>
      <w:marRight w:val="0"/>
      <w:marTop w:val="0"/>
      <w:marBottom w:val="0"/>
      <w:divBdr>
        <w:top w:val="none" w:sz="0" w:space="0" w:color="auto"/>
        <w:left w:val="none" w:sz="0" w:space="0" w:color="auto"/>
        <w:bottom w:val="none" w:sz="0" w:space="0" w:color="auto"/>
        <w:right w:val="none" w:sz="0" w:space="0" w:color="auto"/>
      </w:divBdr>
      <w:divsChild>
        <w:div w:id="416050995">
          <w:marLeft w:val="600"/>
          <w:marRight w:val="480"/>
          <w:marTop w:val="150"/>
          <w:marBottom w:val="150"/>
          <w:divBdr>
            <w:top w:val="none" w:sz="0" w:space="0" w:color="auto"/>
            <w:left w:val="none" w:sz="0" w:space="0" w:color="auto"/>
            <w:bottom w:val="none" w:sz="0" w:space="0" w:color="auto"/>
            <w:right w:val="none" w:sz="0" w:space="0" w:color="auto"/>
          </w:divBdr>
          <w:divsChild>
            <w:div w:id="6962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385759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3324">
      <w:bodyDiv w:val="1"/>
      <w:marLeft w:val="0"/>
      <w:marRight w:val="0"/>
      <w:marTop w:val="0"/>
      <w:marBottom w:val="0"/>
      <w:divBdr>
        <w:top w:val="none" w:sz="0" w:space="0" w:color="auto"/>
        <w:left w:val="none" w:sz="0" w:space="0" w:color="auto"/>
        <w:bottom w:val="none" w:sz="0" w:space="0" w:color="auto"/>
        <w:right w:val="none" w:sz="0" w:space="0" w:color="auto"/>
      </w:divBdr>
      <w:divsChild>
        <w:div w:id="309216512">
          <w:marLeft w:val="600"/>
          <w:marRight w:val="480"/>
          <w:marTop w:val="150"/>
          <w:marBottom w:val="150"/>
          <w:divBdr>
            <w:top w:val="none" w:sz="0" w:space="0" w:color="auto"/>
            <w:left w:val="none" w:sz="0" w:space="0" w:color="auto"/>
            <w:bottom w:val="none" w:sz="0" w:space="0" w:color="auto"/>
            <w:right w:val="none" w:sz="0" w:space="0" w:color="auto"/>
          </w:divBdr>
          <w:divsChild>
            <w:div w:id="9000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4281">
      <w:bodyDiv w:val="1"/>
      <w:marLeft w:val="0"/>
      <w:marRight w:val="0"/>
      <w:marTop w:val="0"/>
      <w:marBottom w:val="0"/>
      <w:divBdr>
        <w:top w:val="none" w:sz="0" w:space="0" w:color="auto"/>
        <w:left w:val="none" w:sz="0" w:space="0" w:color="auto"/>
        <w:bottom w:val="none" w:sz="0" w:space="0" w:color="auto"/>
        <w:right w:val="none" w:sz="0" w:space="0" w:color="auto"/>
      </w:divBdr>
    </w:div>
    <w:div w:id="575553512">
      <w:bodyDiv w:val="1"/>
      <w:marLeft w:val="0"/>
      <w:marRight w:val="0"/>
      <w:marTop w:val="0"/>
      <w:marBottom w:val="0"/>
      <w:divBdr>
        <w:top w:val="none" w:sz="0" w:space="0" w:color="auto"/>
        <w:left w:val="none" w:sz="0" w:space="0" w:color="auto"/>
        <w:bottom w:val="none" w:sz="0" w:space="0" w:color="auto"/>
        <w:right w:val="none" w:sz="0" w:space="0" w:color="auto"/>
      </w:divBdr>
      <w:divsChild>
        <w:div w:id="1839617594">
          <w:marLeft w:val="600"/>
          <w:marRight w:val="480"/>
          <w:marTop w:val="150"/>
          <w:marBottom w:val="150"/>
          <w:divBdr>
            <w:top w:val="none" w:sz="0" w:space="0" w:color="auto"/>
            <w:left w:val="none" w:sz="0" w:space="0" w:color="auto"/>
            <w:bottom w:val="none" w:sz="0" w:space="0" w:color="auto"/>
            <w:right w:val="none" w:sz="0" w:space="0" w:color="auto"/>
          </w:divBdr>
          <w:divsChild>
            <w:div w:id="203661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7225">
      <w:bodyDiv w:val="1"/>
      <w:marLeft w:val="0"/>
      <w:marRight w:val="0"/>
      <w:marTop w:val="0"/>
      <w:marBottom w:val="0"/>
      <w:divBdr>
        <w:top w:val="none" w:sz="0" w:space="0" w:color="auto"/>
        <w:left w:val="none" w:sz="0" w:space="0" w:color="auto"/>
        <w:bottom w:val="none" w:sz="0" w:space="0" w:color="auto"/>
        <w:right w:val="none" w:sz="0" w:space="0" w:color="auto"/>
      </w:divBdr>
      <w:divsChild>
        <w:div w:id="1573930377">
          <w:marLeft w:val="600"/>
          <w:marRight w:val="480"/>
          <w:marTop w:val="150"/>
          <w:marBottom w:val="150"/>
          <w:divBdr>
            <w:top w:val="none" w:sz="0" w:space="0" w:color="auto"/>
            <w:left w:val="none" w:sz="0" w:space="0" w:color="auto"/>
            <w:bottom w:val="none" w:sz="0" w:space="0" w:color="auto"/>
            <w:right w:val="none" w:sz="0" w:space="0" w:color="auto"/>
          </w:divBdr>
          <w:divsChild>
            <w:div w:id="114585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2913">
      <w:bodyDiv w:val="1"/>
      <w:marLeft w:val="0"/>
      <w:marRight w:val="0"/>
      <w:marTop w:val="0"/>
      <w:marBottom w:val="0"/>
      <w:divBdr>
        <w:top w:val="none" w:sz="0" w:space="0" w:color="auto"/>
        <w:left w:val="none" w:sz="0" w:space="0" w:color="auto"/>
        <w:bottom w:val="none" w:sz="0" w:space="0" w:color="auto"/>
        <w:right w:val="none" w:sz="0" w:space="0" w:color="auto"/>
      </w:divBdr>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1611">
      <w:bodyDiv w:val="1"/>
      <w:marLeft w:val="0"/>
      <w:marRight w:val="0"/>
      <w:marTop w:val="0"/>
      <w:marBottom w:val="0"/>
      <w:divBdr>
        <w:top w:val="none" w:sz="0" w:space="0" w:color="auto"/>
        <w:left w:val="none" w:sz="0" w:space="0" w:color="auto"/>
        <w:bottom w:val="none" w:sz="0" w:space="0" w:color="auto"/>
        <w:right w:val="none" w:sz="0" w:space="0" w:color="auto"/>
      </w:divBdr>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1322811">
      <w:bodyDiv w:val="1"/>
      <w:marLeft w:val="0"/>
      <w:marRight w:val="0"/>
      <w:marTop w:val="0"/>
      <w:marBottom w:val="0"/>
      <w:divBdr>
        <w:top w:val="none" w:sz="0" w:space="0" w:color="auto"/>
        <w:left w:val="none" w:sz="0" w:space="0" w:color="auto"/>
        <w:bottom w:val="none" w:sz="0" w:space="0" w:color="auto"/>
        <w:right w:val="none" w:sz="0" w:space="0" w:color="auto"/>
      </w:divBdr>
      <w:divsChild>
        <w:div w:id="1893537882">
          <w:marLeft w:val="600"/>
          <w:marRight w:val="480"/>
          <w:marTop w:val="150"/>
          <w:marBottom w:val="150"/>
          <w:divBdr>
            <w:top w:val="none" w:sz="0" w:space="0" w:color="auto"/>
            <w:left w:val="none" w:sz="0" w:space="0" w:color="auto"/>
            <w:bottom w:val="none" w:sz="0" w:space="0" w:color="auto"/>
            <w:right w:val="none" w:sz="0" w:space="0" w:color="auto"/>
          </w:divBdr>
          <w:divsChild>
            <w:div w:id="66926702">
              <w:marLeft w:val="0"/>
              <w:marRight w:val="0"/>
              <w:marTop w:val="0"/>
              <w:marBottom w:val="0"/>
              <w:divBdr>
                <w:top w:val="none" w:sz="0" w:space="0" w:color="auto"/>
                <w:left w:val="none" w:sz="0" w:space="0" w:color="auto"/>
                <w:bottom w:val="none" w:sz="0" w:space="0" w:color="auto"/>
                <w:right w:val="none" w:sz="0" w:space="0" w:color="auto"/>
              </w:divBdr>
            </w:div>
          </w:divsChild>
        </w:div>
        <w:div w:id="444932039">
          <w:marLeft w:val="600"/>
          <w:marRight w:val="480"/>
          <w:marTop w:val="150"/>
          <w:marBottom w:val="150"/>
          <w:divBdr>
            <w:top w:val="none" w:sz="0" w:space="0" w:color="auto"/>
            <w:left w:val="none" w:sz="0" w:space="0" w:color="auto"/>
            <w:bottom w:val="none" w:sz="0" w:space="0" w:color="auto"/>
            <w:right w:val="none" w:sz="0" w:space="0" w:color="auto"/>
          </w:divBdr>
          <w:divsChild>
            <w:div w:id="117750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2073844">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25938109">
      <w:bodyDiv w:val="1"/>
      <w:marLeft w:val="0"/>
      <w:marRight w:val="0"/>
      <w:marTop w:val="0"/>
      <w:marBottom w:val="0"/>
      <w:divBdr>
        <w:top w:val="none" w:sz="0" w:space="0" w:color="auto"/>
        <w:left w:val="none" w:sz="0" w:space="0" w:color="auto"/>
        <w:bottom w:val="none" w:sz="0" w:space="0" w:color="auto"/>
        <w:right w:val="none" w:sz="0" w:space="0" w:color="auto"/>
      </w:divBdr>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3899">
      <w:bodyDiv w:val="1"/>
      <w:marLeft w:val="0"/>
      <w:marRight w:val="0"/>
      <w:marTop w:val="0"/>
      <w:marBottom w:val="0"/>
      <w:divBdr>
        <w:top w:val="none" w:sz="0" w:space="0" w:color="auto"/>
        <w:left w:val="none" w:sz="0" w:space="0" w:color="auto"/>
        <w:bottom w:val="none" w:sz="0" w:space="0" w:color="auto"/>
        <w:right w:val="none" w:sz="0" w:space="0" w:color="auto"/>
      </w:divBdr>
      <w:divsChild>
        <w:div w:id="1739522766">
          <w:marLeft w:val="0"/>
          <w:marRight w:val="0"/>
          <w:marTop w:val="0"/>
          <w:marBottom w:val="0"/>
          <w:divBdr>
            <w:top w:val="none" w:sz="0" w:space="0" w:color="auto"/>
            <w:left w:val="none" w:sz="0" w:space="0" w:color="auto"/>
            <w:bottom w:val="none" w:sz="0" w:space="0" w:color="auto"/>
            <w:right w:val="none" w:sz="0" w:space="0" w:color="auto"/>
          </w:divBdr>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896256">
      <w:bodyDiv w:val="1"/>
      <w:marLeft w:val="0"/>
      <w:marRight w:val="0"/>
      <w:marTop w:val="0"/>
      <w:marBottom w:val="0"/>
      <w:divBdr>
        <w:top w:val="none" w:sz="0" w:space="0" w:color="auto"/>
        <w:left w:val="none" w:sz="0" w:space="0" w:color="auto"/>
        <w:bottom w:val="none" w:sz="0" w:space="0" w:color="auto"/>
        <w:right w:val="none" w:sz="0" w:space="0" w:color="auto"/>
      </w:divBdr>
      <w:divsChild>
        <w:div w:id="271591401">
          <w:marLeft w:val="600"/>
          <w:marRight w:val="480"/>
          <w:marTop w:val="150"/>
          <w:marBottom w:val="150"/>
          <w:divBdr>
            <w:top w:val="none" w:sz="0" w:space="0" w:color="auto"/>
            <w:left w:val="none" w:sz="0" w:space="0" w:color="auto"/>
            <w:bottom w:val="none" w:sz="0" w:space="0" w:color="auto"/>
            <w:right w:val="none" w:sz="0" w:space="0" w:color="auto"/>
          </w:divBdr>
          <w:divsChild>
            <w:div w:id="11515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7739">
      <w:bodyDiv w:val="1"/>
      <w:marLeft w:val="0"/>
      <w:marRight w:val="0"/>
      <w:marTop w:val="0"/>
      <w:marBottom w:val="0"/>
      <w:divBdr>
        <w:top w:val="none" w:sz="0" w:space="0" w:color="auto"/>
        <w:left w:val="none" w:sz="0" w:space="0" w:color="auto"/>
        <w:bottom w:val="none" w:sz="0" w:space="0" w:color="auto"/>
        <w:right w:val="none" w:sz="0" w:space="0" w:color="auto"/>
      </w:divBdr>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7776389">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49156908">
      <w:bodyDiv w:val="1"/>
      <w:marLeft w:val="0"/>
      <w:marRight w:val="0"/>
      <w:marTop w:val="0"/>
      <w:marBottom w:val="0"/>
      <w:divBdr>
        <w:top w:val="none" w:sz="0" w:space="0" w:color="auto"/>
        <w:left w:val="none" w:sz="0" w:space="0" w:color="auto"/>
        <w:bottom w:val="none" w:sz="0" w:space="0" w:color="auto"/>
        <w:right w:val="none" w:sz="0" w:space="0" w:color="auto"/>
      </w:divBdr>
      <w:divsChild>
        <w:div w:id="1458910781">
          <w:marLeft w:val="600"/>
          <w:marRight w:val="480"/>
          <w:marTop w:val="150"/>
          <w:marBottom w:val="150"/>
          <w:divBdr>
            <w:top w:val="none" w:sz="0" w:space="0" w:color="auto"/>
            <w:left w:val="none" w:sz="0" w:space="0" w:color="auto"/>
            <w:bottom w:val="none" w:sz="0" w:space="0" w:color="auto"/>
            <w:right w:val="none" w:sz="0" w:space="0" w:color="auto"/>
          </w:divBdr>
          <w:divsChild>
            <w:div w:id="824130133">
              <w:marLeft w:val="0"/>
              <w:marRight w:val="0"/>
              <w:marTop w:val="0"/>
              <w:marBottom w:val="0"/>
              <w:divBdr>
                <w:top w:val="none" w:sz="0" w:space="0" w:color="auto"/>
                <w:left w:val="none" w:sz="0" w:space="0" w:color="auto"/>
                <w:bottom w:val="none" w:sz="0" w:space="0" w:color="auto"/>
                <w:right w:val="none" w:sz="0" w:space="0" w:color="auto"/>
              </w:divBdr>
            </w:div>
          </w:divsChild>
        </w:div>
        <w:div w:id="769424308">
          <w:marLeft w:val="600"/>
          <w:marRight w:val="480"/>
          <w:marTop w:val="150"/>
          <w:marBottom w:val="150"/>
          <w:divBdr>
            <w:top w:val="none" w:sz="0" w:space="0" w:color="auto"/>
            <w:left w:val="none" w:sz="0" w:space="0" w:color="auto"/>
            <w:bottom w:val="none" w:sz="0" w:space="0" w:color="auto"/>
            <w:right w:val="none" w:sz="0" w:space="0" w:color="auto"/>
          </w:divBdr>
          <w:divsChild>
            <w:div w:id="1437821634">
              <w:marLeft w:val="0"/>
              <w:marRight w:val="0"/>
              <w:marTop w:val="0"/>
              <w:marBottom w:val="0"/>
              <w:divBdr>
                <w:top w:val="none" w:sz="0" w:space="0" w:color="auto"/>
                <w:left w:val="none" w:sz="0" w:space="0" w:color="auto"/>
                <w:bottom w:val="none" w:sz="0" w:space="0" w:color="auto"/>
                <w:right w:val="none" w:sz="0" w:space="0" w:color="auto"/>
              </w:divBdr>
            </w:div>
          </w:divsChild>
        </w:div>
        <w:div w:id="1244559480">
          <w:marLeft w:val="600"/>
          <w:marRight w:val="480"/>
          <w:marTop w:val="150"/>
          <w:marBottom w:val="150"/>
          <w:divBdr>
            <w:top w:val="none" w:sz="0" w:space="0" w:color="auto"/>
            <w:left w:val="none" w:sz="0" w:space="0" w:color="auto"/>
            <w:bottom w:val="none" w:sz="0" w:space="0" w:color="auto"/>
            <w:right w:val="none" w:sz="0" w:space="0" w:color="auto"/>
          </w:divBdr>
          <w:divsChild>
            <w:div w:id="12313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9640">
      <w:bodyDiv w:val="1"/>
      <w:marLeft w:val="0"/>
      <w:marRight w:val="0"/>
      <w:marTop w:val="0"/>
      <w:marBottom w:val="0"/>
      <w:divBdr>
        <w:top w:val="none" w:sz="0" w:space="0" w:color="auto"/>
        <w:left w:val="none" w:sz="0" w:space="0" w:color="auto"/>
        <w:bottom w:val="none" w:sz="0" w:space="0" w:color="auto"/>
        <w:right w:val="none" w:sz="0" w:space="0" w:color="auto"/>
      </w:divBdr>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658910">
      <w:bodyDiv w:val="1"/>
      <w:marLeft w:val="0"/>
      <w:marRight w:val="0"/>
      <w:marTop w:val="0"/>
      <w:marBottom w:val="0"/>
      <w:divBdr>
        <w:top w:val="none" w:sz="0" w:space="0" w:color="auto"/>
        <w:left w:val="none" w:sz="0" w:space="0" w:color="auto"/>
        <w:bottom w:val="none" w:sz="0" w:space="0" w:color="auto"/>
        <w:right w:val="none" w:sz="0" w:space="0" w:color="auto"/>
      </w:divBdr>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5179994">
      <w:bodyDiv w:val="1"/>
      <w:marLeft w:val="0"/>
      <w:marRight w:val="0"/>
      <w:marTop w:val="0"/>
      <w:marBottom w:val="0"/>
      <w:divBdr>
        <w:top w:val="none" w:sz="0" w:space="0" w:color="auto"/>
        <w:left w:val="none" w:sz="0" w:space="0" w:color="auto"/>
        <w:bottom w:val="none" w:sz="0" w:space="0" w:color="auto"/>
        <w:right w:val="none" w:sz="0" w:space="0" w:color="auto"/>
      </w:divBdr>
      <w:divsChild>
        <w:div w:id="950697420">
          <w:marLeft w:val="0"/>
          <w:marRight w:val="0"/>
          <w:marTop w:val="0"/>
          <w:marBottom w:val="0"/>
          <w:divBdr>
            <w:top w:val="none" w:sz="0" w:space="0" w:color="auto"/>
            <w:left w:val="none" w:sz="0" w:space="0" w:color="auto"/>
            <w:bottom w:val="none" w:sz="0" w:space="0" w:color="auto"/>
            <w:right w:val="none" w:sz="0" w:space="0" w:color="auto"/>
          </w:divBdr>
          <w:divsChild>
            <w:div w:id="1250891262">
              <w:marLeft w:val="0"/>
              <w:marRight w:val="0"/>
              <w:marTop w:val="0"/>
              <w:marBottom w:val="0"/>
              <w:divBdr>
                <w:top w:val="none" w:sz="0" w:space="0" w:color="auto"/>
                <w:left w:val="none" w:sz="0" w:space="0" w:color="auto"/>
                <w:bottom w:val="none" w:sz="0" w:space="0" w:color="auto"/>
                <w:right w:val="none" w:sz="0" w:space="0" w:color="auto"/>
              </w:divBdr>
              <w:divsChild>
                <w:div w:id="5678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059847">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58490">
      <w:bodyDiv w:val="1"/>
      <w:marLeft w:val="0"/>
      <w:marRight w:val="0"/>
      <w:marTop w:val="0"/>
      <w:marBottom w:val="0"/>
      <w:divBdr>
        <w:top w:val="none" w:sz="0" w:space="0" w:color="auto"/>
        <w:left w:val="none" w:sz="0" w:space="0" w:color="auto"/>
        <w:bottom w:val="none" w:sz="0" w:space="0" w:color="auto"/>
        <w:right w:val="none" w:sz="0" w:space="0" w:color="auto"/>
      </w:divBdr>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60512431">
      <w:bodyDiv w:val="1"/>
      <w:marLeft w:val="0"/>
      <w:marRight w:val="0"/>
      <w:marTop w:val="0"/>
      <w:marBottom w:val="0"/>
      <w:divBdr>
        <w:top w:val="none" w:sz="0" w:space="0" w:color="auto"/>
        <w:left w:val="none" w:sz="0" w:space="0" w:color="auto"/>
        <w:bottom w:val="none" w:sz="0" w:space="0" w:color="auto"/>
        <w:right w:val="none" w:sz="0" w:space="0" w:color="auto"/>
      </w:divBdr>
    </w:div>
    <w:div w:id="871498031">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0413">
      <w:bodyDiv w:val="1"/>
      <w:marLeft w:val="0"/>
      <w:marRight w:val="0"/>
      <w:marTop w:val="0"/>
      <w:marBottom w:val="0"/>
      <w:divBdr>
        <w:top w:val="none" w:sz="0" w:space="0" w:color="auto"/>
        <w:left w:val="none" w:sz="0" w:space="0" w:color="auto"/>
        <w:bottom w:val="none" w:sz="0" w:space="0" w:color="auto"/>
        <w:right w:val="none" w:sz="0" w:space="0" w:color="auto"/>
      </w:divBdr>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039837">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772774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5783805">
      <w:bodyDiv w:val="1"/>
      <w:marLeft w:val="0"/>
      <w:marRight w:val="0"/>
      <w:marTop w:val="0"/>
      <w:marBottom w:val="0"/>
      <w:divBdr>
        <w:top w:val="none" w:sz="0" w:space="0" w:color="auto"/>
        <w:left w:val="none" w:sz="0" w:space="0" w:color="auto"/>
        <w:bottom w:val="none" w:sz="0" w:space="0" w:color="auto"/>
        <w:right w:val="none" w:sz="0" w:space="0" w:color="auto"/>
      </w:divBdr>
      <w:divsChild>
        <w:div w:id="944271913">
          <w:marLeft w:val="0"/>
          <w:marRight w:val="0"/>
          <w:marTop w:val="0"/>
          <w:marBottom w:val="0"/>
          <w:divBdr>
            <w:top w:val="none" w:sz="0" w:space="0" w:color="auto"/>
            <w:left w:val="none" w:sz="0" w:space="0" w:color="auto"/>
            <w:bottom w:val="none" w:sz="0" w:space="0" w:color="auto"/>
            <w:right w:val="none" w:sz="0" w:space="0" w:color="auto"/>
          </w:divBdr>
          <w:divsChild>
            <w:div w:id="2096170259">
              <w:marLeft w:val="0"/>
              <w:marRight w:val="0"/>
              <w:marTop w:val="0"/>
              <w:marBottom w:val="0"/>
              <w:divBdr>
                <w:top w:val="none" w:sz="0" w:space="0" w:color="auto"/>
                <w:left w:val="none" w:sz="0" w:space="0" w:color="auto"/>
                <w:bottom w:val="none" w:sz="0" w:space="0" w:color="auto"/>
                <w:right w:val="none" w:sz="0" w:space="0" w:color="auto"/>
              </w:divBdr>
              <w:divsChild>
                <w:div w:id="573508946">
                  <w:marLeft w:val="0"/>
                  <w:marRight w:val="0"/>
                  <w:marTop w:val="0"/>
                  <w:marBottom w:val="0"/>
                  <w:divBdr>
                    <w:top w:val="none" w:sz="0" w:space="0" w:color="auto"/>
                    <w:left w:val="none" w:sz="0" w:space="0" w:color="auto"/>
                    <w:bottom w:val="none" w:sz="0" w:space="0" w:color="auto"/>
                    <w:right w:val="none" w:sz="0" w:space="0" w:color="auto"/>
                  </w:divBdr>
                  <w:divsChild>
                    <w:div w:id="352877100">
                      <w:marLeft w:val="0"/>
                      <w:marRight w:val="0"/>
                      <w:marTop w:val="0"/>
                      <w:marBottom w:val="0"/>
                      <w:divBdr>
                        <w:top w:val="none" w:sz="0" w:space="0" w:color="auto"/>
                        <w:left w:val="none" w:sz="0" w:space="0" w:color="auto"/>
                        <w:bottom w:val="none" w:sz="0" w:space="0" w:color="auto"/>
                        <w:right w:val="none" w:sz="0" w:space="0" w:color="auto"/>
                      </w:divBdr>
                      <w:divsChild>
                        <w:div w:id="1259555515">
                          <w:marLeft w:val="0"/>
                          <w:marRight w:val="0"/>
                          <w:marTop w:val="0"/>
                          <w:marBottom w:val="0"/>
                          <w:divBdr>
                            <w:top w:val="none" w:sz="0" w:space="0" w:color="auto"/>
                            <w:left w:val="none" w:sz="0" w:space="0" w:color="auto"/>
                            <w:bottom w:val="none" w:sz="0" w:space="0" w:color="auto"/>
                            <w:right w:val="none" w:sz="0" w:space="0" w:color="auto"/>
                          </w:divBdr>
                          <w:divsChild>
                            <w:div w:id="961421076">
                              <w:marLeft w:val="600"/>
                              <w:marRight w:val="480"/>
                              <w:marTop w:val="150"/>
                              <w:marBottom w:val="150"/>
                              <w:divBdr>
                                <w:top w:val="none" w:sz="0" w:space="0" w:color="auto"/>
                                <w:left w:val="none" w:sz="0" w:space="0" w:color="auto"/>
                                <w:bottom w:val="none" w:sz="0" w:space="0" w:color="auto"/>
                                <w:right w:val="none" w:sz="0" w:space="0" w:color="auto"/>
                              </w:divBdr>
                              <w:divsChild>
                                <w:div w:id="684140064">
                                  <w:marLeft w:val="0"/>
                                  <w:marRight w:val="0"/>
                                  <w:marTop w:val="0"/>
                                  <w:marBottom w:val="0"/>
                                  <w:divBdr>
                                    <w:top w:val="none" w:sz="0" w:space="0" w:color="auto"/>
                                    <w:left w:val="none" w:sz="0" w:space="0" w:color="auto"/>
                                    <w:bottom w:val="none" w:sz="0" w:space="0" w:color="auto"/>
                                    <w:right w:val="none" w:sz="0" w:space="0" w:color="auto"/>
                                  </w:divBdr>
                                </w:div>
                              </w:divsChild>
                            </w:div>
                            <w:div w:id="426120095">
                              <w:marLeft w:val="600"/>
                              <w:marRight w:val="480"/>
                              <w:marTop w:val="150"/>
                              <w:marBottom w:val="150"/>
                              <w:divBdr>
                                <w:top w:val="none" w:sz="0" w:space="0" w:color="auto"/>
                                <w:left w:val="none" w:sz="0" w:space="0" w:color="auto"/>
                                <w:bottom w:val="none" w:sz="0" w:space="0" w:color="auto"/>
                                <w:right w:val="none" w:sz="0" w:space="0" w:color="auto"/>
                              </w:divBdr>
                              <w:divsChild>
                                <w:div w:id="1358046371">
                                  <w:marLeft w:val="0"/>
                                  <w:marRight w:val="0"/>
                                  <w:marTop w:val="0"/>
                                  <w:marBottom w:val="0"/>
                                  <w:divBdr>
                                    <w:top w:val="none" w:sz="0" w:space="0" w:color="auto"/>
                                    <w:left w:val="none" w:sz="0" w:space="0" w:color="auto"/>
                                    <w:bottom w:val="none" w:sz="0" w:space="0" w:color="auto"/>
                                    <w:right w:val="none" w:sz="0" w:space="0" w:color="auto"/>
                                  </w:divBdr>
                                </w:div>
                              </w:divsChild>
                            </w:div>
                            <w:div w:id="933974609">
                              <w:marLeft w:val="600"/>
                              <w:marRight w:val="480"/>
                              <w:marTop w:val="150"/>
                              <w:marBottom w:val="150"/>
                              <w:divBdr>
                                <w:top w:val="none" w:sz="0" w:space="0" w:color="auto"/>
                                <w:left w:val="none" w:sz="0" w:space="0" w:color="auto"/>
                                <w:bottom w:val="none" w:sz="0" w:space="0" w:color="auto"/>
                                <w:right w:val="none" w:sz="0" w:space="0" w:color="auto"/>
                              </w:divBdr>
                              <w:divsChild>
                                <w:div w:id="1150367756">
                                  <w:marLeft w:val="0"/>
                                  <w:marRight w:val="0"/>
                                  <w:marTop w:val="0"/>
                                  <w:marBottom w:val="0"/>
                                  <w:divBdr>
                                    <w:top w:val="none" w:sz="0" w:space="0" w:color="auto"/>
                                    <w:left w:val="none" w:sz="0" w:space="0" w:color="auto"/>
                                    <w:bottom w:val="none" w:sz="0" w:space="0" w:color="auto"/>
                                    <w:right w:val="none" w:sz="0" w:space="0" w:color="auto"/>
                                  </w:divBdr>
                                </w:div>
                              </w:divsChild>
                            </w:div>
                            <w:div w:id="1316489212">
                              <w:marLeft w:val="600"/>
                              <w:marRight w:val="480"/>
                              <w:marTop w:val="150"/>
                              <w:marBottom w:val="150"/>
                              <w:divBdr>
                                <w:top w:val="none" w:sz="0" w:space="0" w:color="auto"/>
                                <w:left w:val="none" w:sz="0" w:space="0" w:color="auto"/>
                                <w:bottom w:val="none" w:sz="0" w:space="0" w:color="auto"/>
                                <w:right w:val="none" w:sz="0" w:space="0" w:color="auto"/>
                              </w:divBdr>
                              <w:divsChild>
                                <w:div w:id="1546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1096609">
      <w:bodyDiv w:val="1"/>
      <w:marLeft w:val="0"/>
      <w:marRight w:val="0"/>
      <w:marTop w:val="0"/>
      <w:marBottom w:val="0"/>
      <w:divBdr>
        <w:top w:val="none" w:sz="0" w:space="0" w:color="auto"/>
        <w:left w:val="none" w:sz="0" w:space="0" w:color="auto"/>
        <w:bottom w:val="none" w:sz="0" w:space="0" w:color="auto"/>
        <w:right w:val="none" w:sz="0" w:space="0" w:color="auto"/>
      </w:divBdr>
      <w:divsChild>
        <w:div w:id="784693688">
          <w:marLeft w:val="600"/>
          <w:marRight w:val="480"/>
          <w:marTop w:val="150"/>
          <w:marBottom w:val="150"/>
          <w:divBdr>
            <w:top w:val="none" w:sz="0" w:space="0" w:color="auto"/>
            <w:left w:val="none" w:sz="0" w:space="0" w:color="auto"/>
            <w:bottom w:val="none" w:sz="0" w:space="0" w:color="auto"/>
            <w:right w:val="none" w:sz="0" w:space="0" w:color="auto"/>
          </w:divBdr>
          <w:divsChild>
            <w:div w:id="191732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5991">
      <w:bodyDiv w:val="1"/>
      <w:marLeft w:val="0"/>
      <w:marRight w:val="0"/>
      <w:marTop w:val="0"/>
      <w:marBottom w:val="0"/>
      <w:divBdr>
        <w:top w:val="none" w:sz="0" w:space="0" w:color="auto"/>
        <w:left w:val="none" w:sz="0" w:space="0" w:color="auto"/>
        <w:bottom w:val="none" w:sz="0" w:space="0" w:color="auto"/>
        <w:right w:val="none" w:sz="0" w:space="0" w:color="auto"/>
      </w:divBdr>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3447852">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09881984">
      <w:bodyDiv w:val="1"/>
      <w:marLeft w:val="0"/>
      <w:marRight w:val="0"/>
      <w:marTop w:val="0"/>
      <w:marBottom w:val="0"/>
      <w:divBdr>
        <w:top w:val="none" w:sz="0" w:space="0" w:color="auto"/>
        <w:left w:val="none" w:sz="0" w:space="0" w:color="auto"/>
        <w:bottom w:val="none" w:sz="0" w:space="0" w:color="auto"/>
        <w:right w:val="none" w:sz="0" w:space="0" w:color="auto"/>
      </w:divBdr>
      <w:divsChild>
        <w:div w:id="88239244">
          <w:marLeft w:val="0"/>
          <w:marRight w:val="0"/>
          <w:marTop w:val="0"/>
          <w:marBottom w:val="0"/>
          <w:divBdr>
            <w:top w:val="none" w:sz="0" w:space="0" w:color="auto"/>
            <w:left w:val="none" w:sz="0" w:space="0" w:color="auto"/>
            <w:bottom w:val="none" w:sz="0" w:space="0" w:color="auto"/>
            <w:right w:val="none" w:sz="0" w:space="0" w:color="auto"/>
          </w:divBdr>
        </w:div>
        <w:div w:id="1185435917">
          <w:marLeft w:val="0"/>
          <w:marRight w:val="0"/>
          <w:marTop w:val="0"/>
          <w:marBottom w:val="0"/>
          <w:divBdr>
            <w:top w:val="none" w:sz="0" w:space="0" w:color="auto"/>
            <w:left w:val="none" w:sz="0" w:space="0" w:color="auto"/>
            <w:bottom w:val="none" w:sz="0" w:space="0" w:color="auto"/>
            <w:right w:val="none" w:sz="0" w:space="0" w:color="auto"/>
          </w:divBdr>
        </w:div>
      </w:divsChild>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78687">
      <w:bodyDiv w:val="1"/>
      <w:marLeft w:val="0"/>
      <w:marRight w:val="0"/>
      <w:marTop w:val="0"/>
      <w:marBottom w:val="0"/>
      <w:divBdr>
        <w:top w:val="none" w:sz="0" w:space="0" w:color="auto"/>
        <w:left w:val="none" w:sz="0" w:space="0" w:color="auto"/>
        <w:bottom w:val="none" w:sz="0" w:space="0" w:color="auto"/>
        <w:right w:val="none" w:sz="0" w:space="0" w:color="auto"/>
      </w:divBdr>
      <w:divsChild>
        <w:div w:id="575016209">
          <w:marLeft w:val="600"/>
          <w:marRight w:val="480"/>
          <w:marTop w:val="150"/>
          <w:marBottom w:val="150"/>
          <w:divBdr>
            <w:top w:val="none" w:sz="0" w:space="0" w:color="auto"/>
            <w:left w:val="none" w:sz="0" w:space="0" w:color="auto"/>
            <w:bottom w:val="none" w:sz="0" w:space="0" w:color="auto"/>
            <w:right w:val="none" w:sz="0" w:space="0" w:color="auto"/>
          </w:divBdr>
          <w:divsChild>
            <w:div w:id="12024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52211">
      <w:bodyDiv w:val="1"/>
      <w:marLeft w:val="0"/>
      <w:marRight w:val="0"/>
      <w:marTop w:val="0"/>
      <w:marBottom w:val="0"/>
      <w:divBdr>
        <w:top w:val="none" w:sz="0" w:space="0" w:color="auto"/>
        <w:left w:val="none" w:sz="0" w:space="0" w:color="auto"/>
        <w:bottom w:val="none" w:sz="0" w:space="0" w:color="auto"/>
        <w:right w:val="none" w:sz="0" w:space="0" w:color="auto"/>
      </w:divBdr>
    </w:div>
    <w:div w:id="1257782792">
      <w:bodyDiv w:val="1"/>
      <w:marLeft w:val="0"/>
      <w:marRight w:val="0"/>
      <w:marTop w:val="0"/>
      <w:marBottom w:val="0"/>
      <w:divBdr>
        <w:top w:val="none" w:sz="0" w:space="0" w:color="auto"/>
        <w:left w:val="none" w:sz="0" w:space="0" w:color="auto"/>
        <w:bottom w:val="none" w:sz="0" w:space="0" w:color="auto"/>
        <w:right w:val="none" w:sz="0" w:space="0" w:color="auto"/>
      </w:divBdr>
      <w:divsChild>
        <w:div w:id="88935813">
          <w:marLeft w:val="600"/>
          <w:marRight w:val="480"/>
          <w:marTop w:val="150"/>
          <w:marBottom w:val="150"/>
          <w:divBdr>
            <w:top w:val="none" w:sz="0" w:space="0" w:color="auto"/>
            <w:left w:val="none" w:sz="0" w:space="0" w:color="auto"/>
            <w:bottom w:val="none" w:sz="0" w:space="0" w:color="auto"/>
            <w:right w:val="none" w:sz="0" w:space="0" w:color="auto"/>
          </w:divBdr>
          <w:divsChild>
            <w:div w:id="1121146566">
              <w:marLeft w:val="0"/>
              <w:marRight w:val="0"/>
              <w:marTop w:val="0"/>
              <w:marBottom w:val="0"/>
              <w:divBdr>
                <w:top w:val="none" w:sz="0" w:space="0" w:color="auto"/>
                <w:left w:val="none" w:sz="0" w:space="0" w:color="auto"/>
                <w:bottom w:val="none" w:sz="0" w:space="0" w:color="auto"/>
                <w:right w:val="none" w:sz="0" w:space="0" w:color="auto"/>
              </w:divBdr>
            </w:div>
          </w:divsChild>
        </w:div>
        <w:div w:id="658581699">
          <w:marLeft w:val="600"/>
          <w:marRight w:val="480"/>
          <w:marTop w:val="150"/>
          <w:marBottom w:val="150"/>
          <w:divBdr>
            <w:top w:val="none" w:sz="0" w:space="0" w:color="auto"/>
            <w:left w:val="none" w:sz="0" w:space="0" w:color="auto"/>
            <w:bottom w:val="none" w:sz="0" w:space="0" w:color="auto"/>
            <w:right w:val="none" w:sz="0" w:space="0" w:color="auto"/>
          </w:divBdr>
          <w:divsChild>
            <w:div w:id="8876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061896">
      <w:bodyDiv w:val="1"/>
      <w:marLeft w:val="0"/>
      <w:marRight w:val="0"/>
      <w:marTop w:val="0"/>
      <w:marBottom w:val="0"/>
      <w:divBdr>
        <w:top w:val="none" w:sz="0" w:space="0" w:color="auto"/>
        <w:left w:val="none" w:sz="0" w:space="0" w:color="auto"/>
        <w:bottom w:val="none" w:sz="0" w:space="0" w:color="auto"/>
        <w:right w:val="none" w:sz="0" w:space="0" w:color="auto"/>
      </w:divBdr>
      <w:divsChild>
        <w:div w:id="1553662648">
          <w:marLeft w:val="600"/>
          <w:marRight w:val="480"/>
          <w:marTop w:val="150"/>
          <w:marBottom w:val="150"/>
          <w:divBdr>
            <w:top w:val="none" w:sz="0" w:space="0" w:color="auto"/>
            <w:left w:val="none" w:sz="0" w:space="0" w:color="auto"/>
            <w:bottom w:val="none" w:sz="0" w:space="0" w:color="auto"/>
            <w:right w:val="none" w:sz="0" w:space="0" w:color="auto"/>
          </w:divBdr>
          <w:divsChild>
            <w:div w:id="2562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0836">
      <w:bodyDiv w:val="1"/>
      <w:marLeft w:val="0"/>
      <w:marRight w:val="0"/>
      <w:marTop w:val="0"/>
      <w:marBottom w:val="0"/>
      <w:divBdr>
        <w:top w:val="none" w:sz="0" w:space="0" w:color="auto"/>
        <w:left w:val="none" w:sz="0" w:space="0" w:color="auto"/>
        <w:bottom w:val="none" w:sz="0" w:space="0" w:color="auto"/>
        <w:right w:val="none" w:sz="0" w:space="0" w:color="auto"/>
      </w:divBdr>
      <w:divsChild>
        <w:div w:id="1777868153">
          <w:marLeft w:val="0"/>
          <w:marRight w:val="0"/>
          <w:marTop w:val="0"/>
          <w:marBottom w:val="0"/>
          <w:divBdr>
            <w:top w:val="none" w:sz="0" w:space="0" w:color="auto"/>
            <w:left w:val="none" w:sz="0" w:space="0" w:color="auto"/>
            <w:bottom w:val="none" w:sz="0" w:space="0" w:color="auto"/>
            <w:right w:val="none" w:sz="0" w:space="0" w:color="auto"/>
          </w:divBdr>
          <w:divsChild>
            <w:div w:id="1753040487">
              <w:marLeft w:val="0"/>
              <w:marRight w:val="0"/>
              <w:marTop w:val="0"/>
              <w:marBottom w:val="0"/>
              <w:divBdr>
                <w:top w:val="none" w:sz="0" w:space="0" w:color="auto"/>
                <w:left w:val="none" w:sz="0" w:space="0" w:color="auto"/>
                <w:bottom w:val="none" w:sz="0" w:space="0" w:color="auto"/>
                <w:right w:val="none" w:sz="0" w:space="0" w:color="auto"/>
              </w:divBdr>
              <w:divsChild>
                <w:div w:id="1739547467">
                  <w:marLeft w:val="0"/>
                  <w:marRight w:val="0"/>
                  <w:marTop w:val="0"/>
                  <w:marBottom w:val="0"/>
                  <w:divBdr>
                    <w:top w:val="none" w:sz="0" w:space="0" w:color="auto"/>
                    <w:left w:val="none" w:sz="0" w:space="0" w:color="auto"/>
                    <w:bottom w:val="none" w:sz="0" w:space="0" w:color="auto"/>
                    <w:right w:val="none" w:sz="0" w:space="0" w:color="auto"/>
                  </w:divBdr>
                  <w:divsChild>
                    <w:div w:id="19233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505377">
          <w:marLeft w:val="0"/>
          <w:marRight w:val="0"/>
          <w:marTop w:val="0"/>
          <w:marBottom w:val="0"/>
          <w:divBdr>
            <w:top w:val="none" w:sz="0" w:space="0" w:color="auto"/>
            <w:left w:val="none" w:sz="0" w:space="0" w:color="auto"/>
            <w:bottom w:val="none" w:sz="0" w:space="0" w:color="auto"/>
            <w:right w:val="none" w:sz="0" w:space="0" w:color="auto"/>
          </w:divBdr>
          <w:divsChild>
            <w:div w:id="1117529183">
              <w:marLeft w:val="0"/>
              <w:marRight w:val="0"/>
              <w:marTop w:val="0"/>
              <w:marBottom w:val="0"/>
              <w:divBdr>
                <w:top w:val="none" w:sz="0" w:space="0" w:color="auto"/>
                <w:left w:val="none" w:sz="0" w:space="0" w:color="auto"/>
                <w:bottom w:val="none" w:sz="0" w:space="0" w:color="auto"/>
                <w:right w:val="none" w:sz="0" w:space="0" w:color="auto"/>
              </w:divBdr>
              <w:divsChild>
                <w:div w:id="4279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2712">
          <w:marLeft w:val="0"/>
          <w:marRight w:val="0"/>
          <w:marTop w:val="0"/>
          <w:marBottom w:val="0"/>
          <w:divBdr>
            <w:top w:val="none" w:sz="0" w:space="0" w:color="auto"/>
            <w:left w:val="none" w:sz="0" w:space="0" w:color="auto"/>
            <w:bottom w:val="none" w:sz="0" w:space="0" w:color="auto"/>
            <w:right w:val="none" w:sz="0" w:space="0" w:color="auto"/>
          </w:divBdr>
          <w:divsChild>
            <w:div w:id="1201935583">
              <w:marLeft w:val="0"/>
              <w:marRight w:val="0"/>
              <w:marTop w:val="0"/>
              <w:marBottom w:val="0"/>
              <w:divBdr>
                <w:top w:val="none" w:sz="0" w:space="0" w:color="auto"/>
                <w:left w:val="none" w:sz="0" w:space="0" w:color="auto"/>
                <w:bottom w:val="none" w:sz="0" w:space="0" w:color="auto"/>
                <w:right w:val="none" w:sz="0" w:space="0" w:color="auto"/>
              </w:divBdr>
              <w:divsChild>
                <w:div w:id="766081678">
                  <w:marLeft w:val="0"/>
                  <w:marRight w:val="0"/>
                  <w:marTop w:val="0"/>
                  <w:marBottom w:val="0"/>
                  <w:divBdr>
                    <w:top w:val="none" w:sz="0" w:space="0" w:color="auto"/>
                    <w:left w:val="none" w:sz="0" w:space="0" w:color="auto"/>
                    <w:bottom w:val="none" w:sz="0" w:space="0" w:color="auto"/>
                    <w:right w:val="none" w:sz="0" w:space="0" w:color="auto"/>
                  </w:divBdr>
                  <w:divsChild>
                    <w:div w:id="111667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629196">
      <w:bodyDiv w:val="1"/>
      <w:marLeft w:val="0"/>
      <w:marRight w:val="0"/>
      <w:marTop w:val="0"/>
      <w:marBottom w:val="0"/>
      <w:divBdr>
        <w:top w:val="none" w:sz="0" w:space="0" w:color="auto"/>
        <w:left w:val="none" w:sz="0" w:space="0" w:color="auto"/>
        <w:bottom w:val="none" w:sz="0" w:space="0" w:color="auto"/>
        <w:right w:val="none" w:sz="0" w:space="0" w:color="auto"/>
      </w:divBdr>
      <w:divsChild>
        <w:div w:id="1383944283">
          <w:marLeft w:val="600"/>
          <w:marRight w:val="480"/>
          <w:marTop w:val="150"/>
          <w:marBottom w:val="150"/>
          <w:divBdr>
            <w:top w:val="none" w:sz="0" w:space="0" w:color="auto"/>
            <w:left w:val="none" w:sz="0" w:space="0" w:color="auto"/>
            <w:bottom w:val="none" w:sz="0" w:space="0" w:color="auto"/>
            <w:right w:val="none" w:sz="0" w:space="0" w:color="auto"/>
          </w:divBdr>
          <w:divsChild>
            <w:div w:id="17535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3270027">
      <w:bodyDiv w:val="1"/>
      <w:marLeft w:val="0"/>
      <w:marRight w:val="0"/>
      <w:marTop w:val="0"/>
      <w:marBottom w:val="0"/>
      <w:divBdr>
        <w:top w:val="none" w:sz="0" w:space="0" w:color="auto"/>
        <w:left w:val="none" w:sz="0" w:space="0" w:color="auto"/>
        <w:bottom w:val="none" w:sz="0" w:space="0" w:color="auto"/>
        <w:right w:val="none" w:sz="0" w:space="0" w:color="auto"/>
      </w:divBdr>
      <w:divsChild>
        <w:div w:id="296688165">
          <w:marLeft w:val="0"/>
          <w:marRight w:val="0"/>
          <w:marTop w:val="0"/>
          <w:marBottom w:val="375"/>
          <w:divBdr>
            <w:top w:val="none" w:sz="0" w:space="0" w:color="auto"/>
            <w:left w:val="none" w:sz="0" w:space="0" w:color="auto"/>
            <w:bottom w:val="none" w:sz="0" w:space="0" w:color="auto"/>
            <w:right w:val="none" w:sz="0" w:space="0" w:color="auto"/>
          </w:divBdr>
          <w:divsChild>
            <w:div w:id="696125077">
              <w:marLeft w:val="0"/>
              <w:marRight w:val="0"/>
              <w:marTop w:val="0"/>
              <w:marBottom w:val="150"/>
              <w:divBdr>
                <w:top w:val="none" w:sz="0" w:space="0" w:color="auto"/>
                <w:left w:val="none" w:sz="0" w:space="0" w:color="auto"/>
                <w:bottom w:val="none" w:sz="0" w:space="0" w:color="auto"/>
                <w:right w:val="none" w:sz="0" w:space="0" w:color="auto"/>
              </w:divBdr>
              <w:divsChild>
                <w:div w:id="21655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58579">
          <w:marLeft w:val="0"/>
          <w:marRight w:val="0"/>
          <w:marTop w:val="0"/>
          <w:marBottom w:val="0"/>
          <w:divBdr>
            <w:top w:val="none" w:sz="0" w:space="0" w:color="auto"/>
            <w:left w:val="none" w:sz="0" w:space="0" w:color="auto"/>
            <w:bottom w:val="none" w:sz="0" w:space="0" w:color="auto"/>
            <w:right w:val="none" w:sz="0" w:space="0" w:color="auto"/>
          </w:divBdr>
          <w:divsChild>
            <w:div w:id="547840791">
              <w:marLeft w:val="0"/>
              <w:marRight w:val="0"/>
              <w:marTop w:val="0"/>
              <w:marBottom w:val="0"/>
              <w:divBdr>
                <w:top w:val="none" w:sz="0" w:space="0" w:color="auto"/>
                <w:left w:val="none" w:sz="0" w:space="0" w:color="auto"/>
                <w:bottom w:val="none" w:sz="0" w:space="0" w:color="auto"/>
                <w:right w:val="none" w:sz="0" w:space="0" w:color="auto"/>
              </w:divBdr>
              <w:divsChild>
                <w:div w:id="772820635">
                  <w:marLeft w:val="0"/>
                  <w:marRight w:val="0"/>
                  <w:marTop w:val="0"/>
                  <w:marBottom w:val="0"/>
                  <w:divBdr>
                    <w:top w:val="none" w:sz="0" w:space="0" w:color="auto"/>
                    <w:left w:val="none" w:sz="0" w:space="0" w:color="auto"/>
                    <w:bottom w:val="none" w:sz="0" w:space="0" w:color="auto"/>
                    <w:right w:val="none" w:sz="0" w:space="0" w:color="auto"/>
                  </w:divBdr>
                  <w:divsChild>
                    <w:div w:id="1647317184">
                      <w:marLeft w:val="0"/>
                      <w:marRight w:val="0"/>
                      <w:marTop w:val="0"/>
                      <w:marBottom w:val="0"/>
                      <w:divBdr>
                        <w:top w:val="none" w:sz="0" w:space="0" w:color="auto"/>
                        <w:left w:val="none" w:sz="0" w:space="0" w:color="auto"/>
                        <w:bottom w:val="none" w:sz="0" w:space="0" w:color="auto"/>
                        <w:right w:val="none" w:sz="0" w:space="0" w:color="auto"/>
                      </w:divBdr>
                      <w:divsChild>
                        <w:div w:id="474566083">
                          <w:marLeft w:val="0"/>
                          <w:marRight w:val="0"/>
                          <w:marTop w:val="15"/>
                          <w:marBottom w:val="0"/>
                          <w:divBdr>
                            <w:top w:val="none" w:sz="0" w:space="0" w:color="auto"/>
                            <w:left w:val="none" w:sz="0" w:space="0" w:color="auto"/>
                            <w:bottom w:val="none" w:sz="0" w:space="0" w:color="auto"/>
                            <w:right w:val="none" w:sz="0" w:space="0" w:color="auto"/>
                          </w:divBdr>
                        </w:div>
                        <w:div w:id="1640064416">
                          <w:marLeft w:val="0"/>
                          <w:marRight w:val="0"/>
                          <w:marTop w:val="0"/>
                          <w:marBottom w:val="0"/>
                          <w:divBdr>
                            <w:top w:val="none" w:sz="0" w:space="0" w:color="auto"/>
                            <w:left w:val="none" w:sz="0" w:space="0" w:color="auto"/>
                            <w:bottom w:val="none" w:sz="0" w:space="0" w:color="auto"/>
                            <w:right w:val="none" w:sz="0" w:space="0" w:color="auto"/>
                          </w:divBdr>
                          <w:divsChild>
                            <w:div w:id="1177958787">
                              <w:marLeft w:val="0"/>
                              <w:marRight w:val="0"/>
                              <w:marTop w:val="0"/>
                              <w:marBottom w:val="0"/>
                              <w:divBdr>
                                <w:top w:val="none" w:sz="0" w:space="0" w:color="auto"/>
                                <w:left w:val="none" w:sz="0" w:space="0" w:color="auto"/>
                                <w:bottom w:val="none" w:sz="0" w:space="0" w:color="auto"/>
                                <w:right w:val="none" w:sz="0" w:space="0" w:color="auto"/>
                              </w:divBdr>
                              <w:divsChild>
                                <w:div w:id="156220576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837421272">
                      <w:marLeft w:val="0"/>
                      <w:marRight w:val="0"/>
                      <w:marTop w:val="0"/>
                      <w:marBottom w:val="0"/>
                      <w:divBdr>
                        <w:top w:val="none" w:sz="0" w:space="0" w:color="auto"/>
                        <w:left w:val="none" w:sz="0" w:space="0" w:color="auto"/>
                        <w:bottom w:val="none" w:sz="0" w:space="0" w:color="auto"/>
                        <w:right w:val="none" w:sz="0" w:space="0" w:color="auto"/>
                      </w:divBdr>
                      <w:divsChild>
                        <w:div w:id="399865654">
                          <w:marLeft w:val="0"/>
                          <w:marRight w:val="0"/>
                          <w:marTop w:val="15"/>
                          <w:marBottom w:val="0"/>
                          <w:divBdr>
                            <w:top w:val="none" w:sz="0" w:space="0" w:color="auto"/>
                            <w:left w:val="none" w:sz="0" w:space="0" w:color="auto"/>
                            <w:bottom w:val="none" w:sz="0" w:space="0" w:color="auto"/>
                            <w:right w:val="none" w:sz="0" w:space="0" w:color="auto"/>
                          </w:divBdr>
                        </w:div>
                        <w:div w:id="764963525">
                          <w:marLeft w:val="0"/>
                          <w:marRight w:val="0"/>
                          <w:marTop w:val="0"/>
                          <w:marBottom w:val="0"/>
                          <w:divBdr>
                            <w:top w:val="none" w:sz="0" w:space="0" w:color="auto"/>
                            <w:left w:val="none" w:sz="0" w:space="0" w:color="auto"/>
                            <w:bottom w:val="none" w:sz="0" w:space="0" w:color="auto"/>
                            <w:right w:val="none" w:sz="0" w:space="0" w:color="auto"/>
                          </w:divBdr>
                          <w:divsChild>
                            <w:div w:id="1396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76793">
                      <w:marLeft w:val="0"/>
                      <w:marRight w:val="0"/>
                      <w:marTop w:val="0"/>
                      <w:marBottom w:val="0"/>
                      <w:divBdr>
                        <w:top w:val="none" w:sz="0" w:space="0" w:color="auto"/>
                        <w:left w:val="none" w:sz="0" w:space="0" w:color="auto"/>
                        <w:bottom w:val="none" w:sz="0" w:space="0" w:color="auto"/>
                        <w:right w:val="none" w:sz="0" w:space="0" w:color="auto"/>
                      </w:divBdr>
                      <w:divsChild>
                        <w:div w:id="1414274540">
                          <w:marLeft w:val="0"/>
                          <w:marRight w:val="0"/>
                          <w:marTop w:val="15"/>
                          <w:marBottom w:val="0"/>
                          <w:divBdr>
                            <w:top w:val="none" w:sz="0" w:space="0" w:color="auto"/>
                            <w:left w:val="none" w:sz="0" w:space="0" w:color="auto"/>
                            <w:bottom w:val="none" w:sz="0" w:space="0" w:color="auto"/>
                            <w:right w:val="none" w:sz="0" w:space="0" w:color="auto"/>
                          </w:divBdr>
                        </w:div>
                        <w:div w:id="264115317">
                          <w:marLeft w:val="0"/>
                          <w:marRight w:val="0"/>
                          <w:marTop w:val="0"/>
                          <w:marBottom w:val="0"/>
                          <w:divBdr>
                            <w:top w:val="none" w:sz="0" w:space="0" w:color="auto"/>
                            <w:left w:val="none" w:sz="0" w:space="0" w:color="auto"/>
                            <w:bottom w:val="none" w:sz="0" w:space="0" w:color="auto"/>
                            <w:right w:val="none" w:sz="0" w:space="0" w:color="auto"/>
                          </w:divBdr>
                          <w:divsChild>
                            <w:div w:id="20200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8298">
      <w:bodyDiv w:val="1"/>
      <w:marLeft w:val="0"/>
      <w:marRight w:val="0"/>
      <w:marTop w:val="0"/>
      <w:marBottom w:val="0"/>
      <w:divBdr>
        <w:top w:val="none" w:sz="0" w:space="0" w:color="auto"/>
        <w:left w:val="none" w:sz="0" w:space="0" w:color="auto"/>
        <w:bottom w:val="none" w:sz="0" w:space="0" w:color="auto"/>
        <w:right w:val="none" w:sz="0" w:space="0" w:color="auto"/>
      </w:divBdr>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25820958">
      <w:bodyDiv w:val="1"/>
      <w:marLeft w:val="0"/>
      <w:marRight w:val="0"/>
      <w:marTop w:val="0"/>
      <w:marBottom w:val="0"/>
      <w:divBdr>
        <w:top w:val="none" w:sz="0" w:space="0" w:color="auto"/>
        <w:left w:val="none" w:sz="0" w:space="0" w:color="auto"/>
        <w:bottom w:val="none" w:sz="0" w:space="0" w:color="auto"/>
        <w:right w:val="none" w:sz="0" w:space="0" w:color="auto"/>
      </w:divBdr>
    </w:div>
    <w:div w:id="1333988837">
      <w:bodyDiv w:val="1"/>
      <w:marLeft w:val="0"/>
      <w:marRight w:val="0"/>
      <w:marTop w:val="0"/>
      <w:marBottom w:val="0"/>
      <w:divBdr>
        <w:top w:val="none" w:sz="0" w:space="0" w:color="auto"/>
        <w:left w:val="none" w:sz="0" w:space="0" w:color="auto"/>
        <w:bottom w:val="none" w:sz="0" w:space="0" w:color="auto"/>
        <w:right w:val="none" w:sz="0" w:space="0" w:color="auto"/>
      </w:divBdr>
      <w:divsChild>
        <w:div w:id="775173808">
          <w:marLeft w:val="0"/>
          <w:marRight w:val="0"/>
          <w:marTop w:val="0"/>
          <w:marBottom w:val="0"/>
          <w:divBdr>
            <w:top w:val="none" w:sz="0" w:space="0" w:color="auto"/>
            <w:left w:val="none" w:sz="0" w:space="0" w:color="auto"/>
            <w:bottom w:val="none" w:sz="0" w:space="0" w:color="auto"/>
            <w:right w:val="none" w:sz="0" w:space="0" w:color="auto"/>
          </w:divBdr>
        </w:div>
        <w:div w:id="89550891">
          <w:marLeft w:val="0"/>
          <w:marRight w:val="0"/>
          <w:marTop w:val="0"/>
          <w:marBottom w:val="0"/>
          <w:divBdr>
            <w:top w:val="none" w:sz="0" w:space="0" w:color="auto"/>
            <w:left w:val="none" w:sz="0" w:space="0" w:color="auto"/>
            <w:bottom w:val="none" w:sz="0" w:space="0" w:color="auto"/>
            <w:right w:val="none" w:sz="0" w:space="0" w:color="auto"/>
          </w:divBdr>
        </w:div>
      </w:divsChild>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2102">
      <w:bodyDiv w:val="1"/>
      <w:marLeft w:val="0"/>
      <w:marRight w:val="0"/>
      <w:marTop w:val="0"/>
      <w:marBottom w:val="0"/>
      <w:divBdr>
        <w:top w:val="none" w:sz="0" w:space="0" w:color="auto"/>
        <w:left w:val="none" w:sz="0" w:space="0" w:color="auto"/>
        <w:bottom w:val="none" w:sz="0" w:space="0" w:color="auto"/>
        <w:right w:val="none" w:sz="0" w:space="0" w:color="auto"/>
      </w:divBdr>
      <w:divsChild>
        <w:div w:id="1739942326">
          <w:marLeft w:val="600"/>
          <w:marRight w:val="480"/>
          <w:marTop w:val="150"/>
          <w:marBottom w:val="150"/>
          <w:divBdr>
            <w:top w:val="none" w:sz="0" w:space="0" w:color="auto"/>
            <w:left w:val="none" w:sz="0" w:space="0" w:color="auto"/>
            <w:bottom w:val="none" w:sz="0" w:space="0" w:color="auto"/>
            <w:right w:val="none" w:sz="0" w:space="0" w:color="auto"/>
          </w:divBdr>
          <w:divsChild>
            <w:div w:id="441072340">
              <w:marLeft w:val="0"/>
              <w:marRight w:val="0"/>
              <w:marTop w:val="0"/>
              <w:marBottom w:val="0"/>
              <w:divBdr>
                <w:top w:val="none" w:sz="0" w:space="0" w:color="auto"/>
                <w:left w:val="none" w:sz="0" w:space="0" w:color="auto"/>
                <w:bottom w:val="none" w:sz="0" w:space="0" w:color="auto"/>
                <w:right w:val="none" w:sz="0" w:space="0" w:color="auto"/>
              </w:divBdr>
            </w:div>
          </w:divsChild>
        </w:div>
        <w:div w:id="343360245">
          <w:marLeft w:val="600"/>
          <w:marRight w:val="480"/>
          <w:marTop w:val="150"/>
          <w:marBottom w:val="150"/>
          <w:divBdr>
            <w:top w:val="none" w:sz="0" w:space="0" w:color="auto"/>
            <w:left w:val="none" w:sz="0" w:space="0" w:color="auto"/>
            <w:bottom w:val="none" w:sz="0" w:space="0" w:color="auto"/>
            <w:right w:val="none" w:sz="0" w:space="0" w:color="auto"/>
          </w:divBdr>
          <w:divsChild>
            <w:div w:id="27868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59787">
      <w:bodyDiv w:val="1"/>
      <w:marLeft w:val="0"/>
      <w:marRight w:val="0"/>
      <w:marTop w:val="0"/>
      <w:marBottom w:val="0"/>
      <w:divBdr>
        <w:top w:val="none" w:sz="0" w:space="0" w:color="auto"/>
        <w:left w:val="none" w:sz="0" w:space="0" w:color="auto"/>
        <w:bottom w:val="none" w:sz="0" w:space="0" w:color="auto"/>
        <w:right w:val="none" w:sz="0" w:space="0" w:color="auto"/>
      </w:divBdr>
      <w:divsChild>
        <w:div w:id="1378823757">
          <w:marLeft w:val="600"/>
          <w:marRight w:val="480"/>
          <w:marTop w:val="150"/>
          <w:marBottom w:val="150"/>
          <w:divBdr>
            <w:top w:val="none" w:sz="0" w:space="0" w:color="auto"/>
            <w:left w:val="none" w:sz="0" w:space="0" w:color="auto"/>
            <w:bottom w:val="none" w:sz="0" w:space="0" w:color="auto"/>
            <w:right w:val="none" w:sz="0" w:space="0" w:color="auto"/>
          </w:divBdr>
          <w:divsChild>
            <w:div w:id="148782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9085">
      <w:bodyDiv w:val="1"/>
      <w:marLeft w:val="0"/>
      <w:marRight w:val="0"/>
      <w:marTop w:val="0"/>
      <w:marBottom w:val="0"/>
      <w:divBdr>
        <w:top w:val="none" w:sz="0" w:space="0" w:color="auto"/>
        <w:left w:val="none" w:sz="0" w:space="0" w:color="auto"/>
        <w:bottom w:val="none" w:sz="0" w:space="0" w:color="auto"/>
        <w:right w:val="none" w:sz="0" w:space="0" w:color="auto"/>
      </w:divBdr>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0860388">
      <w:bodyDiv w:val="1"/>
      <w:marLeft w:val="0"/>
      <w:marRight w:val="0"/>
      <w:marTop w:val="0"/>
      <w:marBottom w:val="0"/>
      <w:divBdr>
        <w:top w:val="none" w:sz="0" w:space="0" w:color="auto"/>
        <w:left w:val="none" w:sz="0" w:space="0" w:color="auto"/>
        <w:bottom w:val="none" w:sz="0" w:space="0" w:color="auto"/>
        <w:right w:val="none" w:sz="0" w:space="0" w:color="auto"/>
      </w:divBdr>
      <w:divsChild>
        <w:div w:id="299267869">
          <w:marLeft w:val="600"/>
          <w:marRight w:val="480"/>
          <w:marTop w:val="150"/>
          <w:marBottom w:val="150"/>
          <w:divBdr>
            <w:top w:val="none" w:sz="0" w:space="0" w:color="auto"/>
            <w:left w:val="none" w:sz="0" w:space="0" w:color="auto"/>
            <w:bottom w:val="none" w:sz="0" w:space="0" w:color="auto"/>
            <w:right w:val="none" w:sz="0" w:space="0" w:color="auto"/>
          </w:divBdr>
          <w:divsChild>
            <w:div w:id="198130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23417">
      <w:bodyDiv w:val="1"/>
      <w:marLeft w:val="0"/>
      <w:marRight w:val="0"/>
      <w:marTop w:val="0"/>
      <w:marBottom w:val="0"/>
      <w:divBdr>
        <w:top w:val="none" w:sz="0" w:space="0" w:color="auto"/>
        <w:left w:val="none" w:sz="0" w:space="0" w:color="auto"/>
        <w:bottom w:val="none" w:sz="0" w:space="0" w:color="auto"/>
        <w:right w:val="none" w:sz="0" w:space="0" w:color="auto"/>
      </w:divBdr>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0032713">
      <w:bodyDiv w:val="1"/>
      <w:marLeft w:val="0"/>
      <w:marRight w:val="0"/>
      <w:marTop w:val="0"/>
      <w:marBottom w:val="0"/>
      <w:divBdr>
        <w:top w:val="none" w:sz="0" w:space="0" w:color="auto"/>
        <w:left w:val="none" w:sz="0" w:space="0" w:color="auto"/>
        <w:bottom w:val="none" w:sz="0" w:space="0" w:color="auto"/>
        <w:right w:val="none" w:sz="0" w:space="0" w:color="auto"/>
      </w:divBdr>
      <w:divsChild>
        <w:div w:id="975066260">
          <w:marLeft w:val="0"/>
          <w:marRight w:val="0"/>
          <w:marTop w:val="0"/>
          <w:marBottom w:val="0"/>
          <w:divBdr>
            <w:top w:val="none" w:sz="0" w:space="0" w:color="auto"/>
            <w:left w:val="none" w:sz="0" w:space="0" w:color="auto"/>
            <w:bottom w:val="none" w:sz="0" w:space="0" w:color="auto"/>
            <w:right w:val="none" w:sz="0" w:space="0" w:color="auto"/>
          </w:divBdr>
        </w:div>
        <w:div w:id="1591281671">
          <w:marLeft w:val="0"/>
          <w:marRight w:val="0"/>
          <w:marTop w:val="0"/>
          <w:marBottom w:val="0"/>
          <w:divBdr>
            <w:top w:val="none" w:sz="0" w:space="0" w:color="auto"/>
            <w:left w:val="none" w:sz="0" w:space="0" w:color="auto"/>
            <w:bottom w:val="none" w:sz="0" w:space="0" w:color="auto"/>
            <w:right w:val="none" w:sz="0" w:space="0" w:color="auto"/>
          </w:divBdr>
        </w:div>
        <w:div w:id="80302587">
          <w:marLeft w:val="0"/>
          <w:marRight w:val="0"/>
          <w:marTop w:val="0"/>
          <w:marBottom w:val="0"/>
          <w:divBdr>
            <w:top w:val="none" w:sz="0" w:space="0" w:color="auto"/>
            <w:left w:val="none" w:sz="0" w:space="0" w:color="auto"/>
            <w:bottom w:val="none" w:sz="0" w:space="0" w:color="auto"/>
            <w:right w:val="none" w:sz="0" w:space="0" w:color="auto"/>
          </w:divBdr>
          <w:divsChild>
            <w:div w:id="1134441409">
              <w:marLeft w:val="0"/>
              <w:marRight w:val="0"/>
              <w:marTop w:val="0"/>
              <w:marBottom w:val="0"/>
              <w:divBdr>
                <w:top w:val="none" w:sz="0" w:space="0" w:color="auto"/>
                <w:left w:val="none" w:sz="0" w:space="0" w:color="auto"/>
                <w:bottom w:val="none" w:sz="0" w:space="0" w:color="auto"/>
                <w:right w:val="none" w:sz="0" w:space="0" w:color="auto"/>
              </w:divBdr>
              <w:divsChild>
                <w:div w:id="18090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22694">
          <w:marLeft w:val="0"/>
          <w:marRight w:val="0"/>
          <w:marTop w:val="0"/>
          <w:marBottom w:val="0"/>
          <w:divBdr>
            <w:top w:val="none" w:sz="0" w:space="0" w:color="auto"/>
            <w:left w:val="none" w:sz="0" w:space="0" w:color="auto"/>
            <w:bottom w:val="none" w:sz="0" w:space="0" w:color="auto"/>
            <w:right w:val="none" w:sz="0" w:space="0" w:color="auto"/>
          </w:divBdr>
        </w:div>
        <w:div w:id="819231231">
          <w:marLeft w:val="0"/>
          <w:marRight w:val="0"/>
          <w:marTop w:val="0"/>
          <w:marBottom w:val="0"/>
          <w:divBdr>
            <w:top w:val="none" w:sz="0" w:space="0" w:color="auto"/>
            <w:left w:val="none" w:sz="0" w:space="0" w:color="auto"/>
            <w:bottom w:val="none" w:sz="0" w:space="0" w:color="auto"/>
            <w:right w:val="none" w:sz="0" w:space="0" w:color="auto"/>
          </w:divBdr>
        </w:div>
        <w:div w:id="1313874465">
          <w:marLeft w:val="0"/>
          <w:marRight w:val="0"/>
          <w:marTop w:val="0"/>
          <w:marBottom w:val="0"/>
          <w:divBdr>
            <w:top w:val="none" w:sz="0" w:space="0" w:color="auto"/>
            <w:left w:val="none" w:sz="0" w:space="0" w:color="auto"/>
            <w:bottom w:val="none" w:sz="0" w:space="0" w:color="auto"/>
            <w:right w:val="none" w:sz="0" w:space="0" w:color="auto"/>
          </w:divBdr>
        </w:div>
      </w:divsChild>
    </w:div>
    <w:div w:id="1379206425">
      <w:bodyDiv w:val="1"/>
      <w:marLeft w:val="0"/>
      <w:marRight w:val="0"/>
      <w:marTop w:val="0"/>
      <w:marBottom w:val="0"/>
      <w:divBdr>
        <w:top w:val="none" w:sz="0" w:space="0" w:color="auto"/>
        <w:left w:val="none" w:sz="0" w:space="0" w:color="auto"/>
        <w:bottom w:val="none" w:sz="0" w:space="0" w:color="auto"/>
        <w:right w:val="none" w:sz="0" w:space="0" w:color="auto"/>
      </w:divBdr>
      <w:divsChild>
        <w:div w:id="726876840">
          <w:marLeft w:val="600"/>
          <w:marRight w:val="480"/>
          <w:marTop w:val="150"/>
          <w:marBottom w:val="150"/>
          <w:divBdr>
            <w:top w:val="none" w:sz="0" w:space="0" w:color="auto"/>
            <w:left w:val="none" w:sz="0" w:space="0" w:color="auto"/>
            <w:bottom w:val="none" w:sz="0" w:space="0" w:color="auto"/>
            <w:right w:val="none" w:sz="0" w:space="0" w:color="auto"/>
          </w:divBdr>
          <w:divsChild>
            <w:div w:id="741415101">
              <w:marLeft w:val="0"/>
              <w:marRight w:val="0"/>
              <w:marTop w:val="0"/>
              <w:marBottom w:val="0"/>
              <w:divBdr>
                <w:top w:val="none" w:sz="0" w:space="0" w:color="auto"/>
                <w:left w:val="none" w:sz="0" w:space="0" w:color="auto"/>
                <w:bottom w:val="none" w:sz="0" w:space="0" w:color="auto"/>
                <w:right w:val="none" w:sz="0" w:space="0" w:color="auto"/>
              </w:divBdr>
            </w:div>
          </w:divsChild>
        </w:div>
        <w:div w:id="2077773351">
          <w:marLeft w:val="600"/>
          <w:marRight w:val="480"/>
          <w:marTop w:val="150"/>
          <w:marBottom w:val="150"/>
          <w:divBdr>
            <w:top w:val="none" w:sz="0" w:space="0" w:color="auto"/>
            <w:left w:val="none" w:sz="0" w:space="0" w:color="auto"/>
            <w:bottom w:val="none" w:sz="0" w:space="0" w:color="auto"/>
            <w:right w:val="none" w:sz="0" w:space="0" w:color="auto"/>
          </w:divBdr>
          <w:divsChild>
            <w:div w:id="1435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3212322">
      <w:bodyDiv w:val="1"/>
      <w:marLeft w:val="0"/>
      <w:marRight w:val="0"/>
      <w:marTop w:val="0"/>
      <w:marBottom w:val="0"/>
      <w:divBdr>
        <w:top w:val="none" w:sz="0" w:space="0" w:color="auto"/>
        <w:left w:val="none" w:sz="0" w:space="0" w:color="auto"/>
        <w:bottom w:val="none" w:sz="0" w:space="0" w:color="auto"/>
        <w:right w:val="none" w:sz="0" w:space="0" w:color="auto"/>
      </w:divBdr>
      <w:divsChild>
        <w:div w:id="1020619434">
          <w:marLeft w:val="0"/>
          <w:marRight w:val="0"/>
          <w:marTop w:val="75"/>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87800678">
      <w:bodyDiv w:val="1"/>
      <w:marLeft w:val="0"/>
      <w:marRight w:val="0"/>
      <w:marTop w:val="0"/>
      <w:marBottom w:val="0"/>
      <w:divBdr>
        <w:top w:val="none" w:sz="0" w:space="0" w:color="auto"/>
        <w:left w:val="none" w:sz="0" w:space="0" w:color="auto"/>
        <w:bottom w:val="none" w:sz="0" w:space="0" w:color="auto"/>
        <w:right w:val="none" w:sz="0" w:space="0" w:color="auto"/>
      </w:divBdr>
      <w:divsChild>
        <w:div w:id="1117717743">
          <w:marLeft w:val="600"/>
          <w:marRight w:val="480"/>
          <w:marTop w:val="150"/>
          <w:marBottom w:val="150"/>
          <w:divBdr>
            <w:top w:val="none" w:sz="0" w:space="0" w:color="auto"/>
            <w:left w:val="none" w:sz="0" w:space="0" w:color="auto"/>
            <w:bottom w:val="none" w:sz="0" w:space="0" w:color="auto"/>
            <w:right w:val="none" w:sz="0" w:space="0" w:color="auto"/>
          </w:divBdr>
          <w:divsChild>
            <w:div w:id="18200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4344">
      <w:bodyDiv w:val="1"/>
      <w:marLeft w:val="0"/>
      <w:marRight w:val="0"/>
      <w:marTop w:val="0"/>
      <w:marBottom w:val="0"/>
      <w:divBdr>
        <w:top w:val="none" w:sz="0" w:space="0" w:color="auto"/>
        <w:left w:val="none" w:sz="0" w:space="0" w:color="auto"/>
        <w:bottom w:val="none" w:sz="0" w:space="0" w:color="auto"/>
        <w:right w:val="none" w:sz="0" w:space="0" w:color="auto"/>
      </w:divBdr>
    </w:div>
    <w:div w:id="1407192056">
      <w:bodyDiv w:val="1"/>
      <w:marLeft w:val="0"/>
      <w:marRight w:val="0"/>
      <w:marTop w:val="0"/>
      <w:marBottom w:val="0"/>
      <w:divBdr>
        <w:top w:val="none" w:sz="0" w:space="0" w:color="auto"/>
        <w:left w:val="none" w:sz="0" w:space="0" w:color="auto"/>
        <w:bottom w:val="none" w:sz="0" w:space="0" w:color="auto"/>
        <w:right w:val="none" w:sz="0" w:space="0" w:color="auto"/>
      </w:divBdr>
      <w:divsChild>
        <w:div w:id="1640265318">
          <w:marLeft w:val="0"/>
          <w:marRight w:val="0"/>
          <w:marTop w:val="0"/>
          <w:marBottom w:val="0"/>
          <w:divBdr>
            <w:top w:val="none" w:sz="0" w:space="0" w:color="auto"/>
            <w:left w:val="none" w:sz="0" w:space="0" w:color="auto"/>
            <w:bottom w:val="none" w:sz="0" w:space="0" w:color="auto"/>
            <w:right w:val="none" w:sz="0" w:space="0" w:color="auto"/>
          </w:divBdr>
          <w:divsChild>
            <w:div w:id="1529947198">
              <w:marLeft w:val="0"/>
              <w:marRight w:val="0"/>
              <w:marTop w:val="0"/>
              <w:marBottom w:val="0"/>
              <w:divBdr>
                <w:top w:val="none" w:sz="0" w:space="0" w:color="auto"/>
                <w:left w:val="none" w:sz="0" w:space="0" w:color="auto"/>
                <w:bottom w:val="none" w:sz="0" w:space="0" w:color="auto"/>
                <w:right w:val="none" w:sz="0" w:space="0" w:color="auto"/>
              </w:divBdr>
              <w:divsChild>
                <w:div w:id="163467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0407">
      <w:bodyDiv w:val="1"/>
      <w:marLeft w:val="0"/>
      <w:marRight w:val="0"/>
      <w:marTop w:val="0"/>
      <w:marBottom w:val="0"/>
      <w:divBdr>
        <w:top w:val="none" w:sz="0" w:space="0" w:color="auto"/>
        <w:left w:val="none" w:sz="0" w:space="0" w:color="auto"/>
        <w:bottom w:val="none" w:sz="0" w:space="0" w:color="auto"/>
        <w:right w:val="none" w:sz="0" w:space="0" w:color="auto"/>
      </w:divBdr>
      <w:divsChild>
        <w:div w:id="202602286">
          <w:marLeft w:val="600"/>
          <w:marRight w:val="480"/>
          <w:marTop w:val="150"/>
          <w:marBottom w:val="150"/>
          <w:divBdr>
            <w:top w:val="none" w:sz="0" w:space="0" w:color="auto"/>
            <w:left w:val="none" w:sz="0" w:space="0" w:color="auto"/>
            <w:bottom w:val="none" w:sz="0" w:space="0" w:color="auto"/>
            <w:right w:val="none" w:sz="0" w:space="0" w:color="auto"/>
          </w:divBdr>
          <w:divsChild>
            <w:div w:id="92028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706">
      <w:bodyDiv w:val="1"/>
      <w:marLeft w:val="0"/>
      <w:marRight w:val="0"/>
      <w:marTop w:val="0"/>
      <w:marBottom w:val="0"/>
      <w:divBdr>
        <w:top w:val="none" w:sz="0" w:space="0" w:color="auto"/>
        <w:left w:val="none" w:sz="0" w:space="0" w:color="auto"/>
        <w:bottom w:val="none" w:sz="0" w:space="0" w:color="auto"/>
        <w:right w:val="none" w:sz="0" w:space="0" w:color="auto"/>
      </w:divBdr>
      <w:divsChild>
        <w:div w:id="1051418699">
          <w:marLeft w:val="0"/>
          <w:marRight w:val="0"/>
          <w:marTop w:val="0"/>
          <w:marBottom w:val="0"/>
          <w:divBdr>
            <w:top w:val="none" w:sz="0" w:space="0" w:color="auto"/>
            <w:left w:val="none" w:sz="0" w:space="0" w:color="auto"/>
            <w:bottom w:val="none" w:sz="0" w:space="0" w:color="auto"/>
            <w:right w:val="none" w:sz="0" w:space="0" w:color="auto"/>
          </w:divBdr>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43212">
      <w:bodyDiv w:val="1"/>
      <w:marLeft w:val="0"/>
      <w:marRight w:val="0"/>
      <w:marTop w:val="0"/>
      <w:marBottom w:val="0"/>
      <w:divBdr>
        <w:top w:val="none" w:sz="0" w:space="0" w:color="auto"/>
        <w:left w:val="none" w:sz="0" w:space="0" w:color="auto"/>
        <w:bottom w:val="none" w:sz="0" w:space="0" w:color="auto"/>
        <w:right w:val="none" w:sz="0" w:space="0" w:color="auto"/>
      </w:divBdr>
      <w:divsChild>
        <w:div w:id="943803459">
          <w:marLeft w:val="600"/>
          <w:marRight w:val="480"/>
          <w:marTop w:val="150"/>
          <w:marBottom w:val="150"/>
          <w:divBdr>
            <w:top w:val="none" w:sz="0" w:space="0" w:color="auto"/>
            <w:left w:val="none" w:sz="0" w:space="0" w:color="auto"/>
            <w:bottom w:val="none" w:sz="0" w:space="0" w:color="auto"/>
            <w:right w:val="none" w:sz="0" w:space="0" w:color="auto"/>
          </w:divBdr>
          <w:divsChild>
            <w:div w:id="278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6766">
      <w:bodyDiv w:val="1"/>
      <w:marLeft w:val="0"/>
      <w:marRight w:val="0"/>
      <w:marTop w:val="0"/>
      <w:marBottom w:val="0"/>
      <w:divBdr>
        <w:top w:val="none" w:sz="0" w:space="0" w:color="auto"/>
        <w:left w:val="none" w:sz="0" w:space="0" w:color="auto"/>
        <w:bottom w:val="none" w:sz="0" w:space="0" w:color="auto"/>
        <w:right w:val="none" w:sz="0" w:space="0" w:color="auto"/>
      </w:divBdr>
      <w:divsChild>
        <w:div w:id="2072344021">
          <w:marLeft w:val="0"/>
          <w:marRight w:val="0"/>
          <w:marTop w:val="0"/>
          <w:marBottom w:val="0"/>
          <w:divBdr>
            <w:top w:val="none" w:sz="0" w:space="0" w:color="auto"/>
            <w:left w:val="none" w:sz="0" w:space="0" w:color="auto"/>
            <w:bottom w:val="none" w:sz="0" w:space="0" w:color="auto"/>
            <w:right w:val="none" w:sz="0" w:space="0" w:color="auto"/>
          </w:divBdr>
        </w:div>
        <w:div w:id="337541875">
          <w:marLeft w:val="0"/>
          <w:marRight w:val="0"/>
          <w:marTop w:val="0"/>
          <w:marBottom w:val="0"/>
          <w:divBdr>
            <w:top w:val="none" w:sz="0" w:space="0" w:color="auto"/>
            <w:left w:val="none" w:sz="0" w:space="0" w:color="auto"/>
            <w:bottom w:val="none" w:sz="0" w:space="0" w:color="auto"/>
            <w:right w:val="none" w:sz="0" w:space="0" w:color="auto"/>
          </w:divBdr>
        </w:div>
      </w:divsChild>
    </w:div>
    <w:div w:id="1486119430">
      <w:bodyDiv w:val="1"/>
      <w:marLeft w:val="0"/>
      <w:marRight w:val="0"/>
      <w:marTop w:val="0"/>
      <w:marBottom w:val="0"/>
      <w:divBdr>
        <w:top w:val="none" w:sz="0" w:space="0" w:color="auto"/>
        <w:left w:val="none" w:sz="0" w:space="0" w:color="auto"/>
        <w:bottom w:val="none" w:sz="0" w:space="0" w:color="auto"/>
        <w:right w:val="none" w:sz="0" w:space="0" w:color="auto"/>
      </w:divBdr>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4680905">
      <w:bodyDiv w:val="1"/>
      <w:marLeft w:val="0"/>
      <w:marRight w:val="0"/>
      <w:marTop w:val="0"/>
      <w:marBottom w:val="0"/>
      <w:divBdr>
        <w:top w:val="none" w:sz="0" w:space="0" w:color="auto"/>
        <w:left w:val="none" w:sz="0" w:space="0" w:color="auto"/>
        <w:bottom w:val="none" w:sz="0" w:space="0" w:color="auto"/>
        <w:right w:val="none" w:sz="0" w:space="0" w:color="auto"/>
      </w:divBdr>
      <w:divsChild>
        <w:div w:id="2136830438">
          <w:marLeft w:val="0"/>
          <w:marRight w:val="0"/>
          <w:marTop w:val="0"/>
          <w:marBottom w:val="0"/>
          <w:divBdr>
            <w:top w:val="none" w:sz="0" w:space="0" w:color="auto"/>
            <w:left w:val="none" w:sz="0" w:space="0" w:color="auto"/>
            <w:bottom w:val="none" w:sz="0" w:space="0" w:color="auto"/>
            <w:right w:val="none" w:sz="0" w:space="0" w:color="auto"/>
          </w:divBdr>
        </w:div>
        <w:div w:id="444428075">
          <w:marLeft w:val="0"/>
          <w:marRight w:val="0"/>
          <w:marTop w:val="0"/>
          <w:marBottom w:val="0"/>
          <w:divBdr>
            <w:top w:val="none" w:sz="0" w:space="0" w:color="auto"/>
            <w:left w:val="none" w:sz="0" w:space="0" w:color="auto"/>
            <w:bottom w:val="none" w:sz="0" w:space="0" w:color="auto"/>
            <w:right w:val="none" w:sz="0" w:space="0" w:color="auto"/>
          </w:divBdr>
        </w:div>
      </w:divsChild>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4537225">
      <w:bodyDiv w:val="1"/>
      <w:marLeft w:val="0"/>
      <w:marRight w:val="0"/>
      <w:marTop w:val="0"/>
      <w:marBottom w:val="0"/>
      <w:divBdr>
        <w:top w:val="none" w:sz="0" w:space="0" w:color="auto"/>
        <w:left w:val="none" w:sz="0" w:space="0" w:color="auto"/>
        <w:bottom w:val="none" w:sz="0" w:space="0" w:color="auto"/>
        <w:right w:val="none" w:sz="0" w:space="0" w:color="auto"/>
      </w:divBdr>
    </w:div>
    <w:div w:id="1536119276">
      <w:bodyDiv w:val="1"/>
      <w:marLeft w:val="0"/>
      <w:marRight w:val="0"/>
      <w:marTop w:val="0"/>
      <w:marBottom w:val="0"/>
      <w:divBdr>
        <w:top w:val="none" w:sz="0" w:space="0" w:color="auto"/>
        <w:left w:val="none" w:sz="0" w:space="0" w:color="auto"/>
        <w:bottom w:val="none" w:sz="0" w:space="0" w:color="auto"/>
        <w:right w:val="none" w:sz="0" w:space="0" w:color="auto"/>
      </w:divBdr>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089067">
      <w:bodyDiv w:val="1"/>
      <w:marLeft w:val="0"/>
      <w:marRight w:val="0"/>
      <w:marTop w:val="0"/>
      <w:marBottom w:val="0"/>
      <w:divBdr>
        <w:top w:val="none" w:sz="0" w:space="0" w:color="auto"/>
        <w:left w:val="none" w:sz="0" w:space="0" w:color="auto"/>
        <w:bottom w:val="none" w:sz="0" w:space="0" w:color="auto"/>
        <w:right w:val="none" w:sz="0" w:space="0" w:color="auto"/>
      </w:divBdr>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3417">
      <w:bodyDiv w:val="1"/>
      <w:marLeft w:val="0"/>
      <w:marRight w:val="0"/>
      <w:marTop w:val="0"/>
      <w:marBottom w:val="0"/>
      <w:divBdr>
        <w:top w:val="none" w:sz="0" w:space="0" w:color="auto"/>
        <w:left w:val="none" w:sz="0" w:space="0" w:color="auto"/>
        <w:bottom w:val="none" w:sz="0" w:space="0" w:color="auto"/>
        <w:right w:val="none" w:sz="0" w:space="0" w:color="auto"/>
      </w:divBdr>
      <w:divsChild>
        <w:div w:id="882015616">
          <w:marLeft w:val="600"/>
          <w:marRight w:val="480"/>
          <w:marTop w:val="150"/>
          <w:marBottom w:val="150"/>
          <w:divBdr>
            <w:top w:val="none" w:sz="0" w:space="0" w:color="auto"/>
            <w:left w:val="none" w:sz="0" w:space="0" w:color="auto"/>
            <w:bottom w:val="none" w:sz="0" w:space="0" w:color="auto"/>
            <w:right w:val="none" w:sz="0" w:space="0" w:color="auto"/>
          </w:divBdr>
          <w:divsChild>
            <w:div w:id="731078317">
              <w:marLeft w:val="0"/>
              <w:marRight w:val="0"/>
              <w:marTop w:val="0"/>
              <w:marBottom w:val="0"/>
              <w:divBdr>
                <w:top w:val="none" w:sz="0" w:space="0" w:color="auto"/>
                <w:left w:val="none" w:sz="0" w:space="0" w:color="auto"/>
                <w:bottom w:val="none" w:sz="0" w:space="0" w:color="auto"/>
                <w:right w:val="none" w:sz="0" w:space="0" w:color="auto"/>
              </w:divBdr>
            </w:div>
          </w:divsChild>
        </w:div>
        <w:div w:id="163521324">
          <w:marLeft w:val="600"/>
          <w:marRight w:val="480"/>
          <w:marTop w:val="150"/>
          <w:marBottom w:val="150"/>
          <w:divBdr>
            <w:top w:val="none" w:sz="0" w:space="0" w:color="auto"/>
            <w:left w:val="none" w:sz="0" w:space="0" w:color="auto"/>
            <w:bottom w:val="none" w:sz="0" w:space="0" w:color="auto"/>
            <w:right w:val="none" w:sz="0" w:space="0" w:color="auto"/>
          </w:divBdr>
          <w:divsChild>
            <w:div w:id="87361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5602623">
      <w:bodyDiv w:val="1"/>
      <w:marLeft w:val="0"/>
      <w:marRight w:val="0"/>
      <w:marTop w:val="0"/>
      <w:marBottom w:val="0"/>
      <w:divBdr>
        <w:top w:val="none" w:sz="0" w:space="0" w:color="auto"/>
        <w:left w:val="none" w:sz="0" w:space="0" w:color="auto"/>
        <w:bottom w:val="none" w:sz="0" w:space="0" w:color="auto"/>
        <w:right w:val="none" w:sz="0" w:space="0" w:color="auto"/>
      </w:divBdr>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4993927">
      <w:bodyDiv w:val="1"/>
      <w:marLeft w:val="0"/>
      <w:marRight w:val="0"/>
      <w:marTop w:val="0"/>
      <w:marBottom w:val="0"/>
      <w:divBdr>
        <w:top w:val="none" w:sz="0" w:space="0" w:color="auto"/>
        <w:left w:val="none" w:sz="0" w:space="0" w:color="auto"/>
        <w:bottom w:val="none" w:sz="0" w:space="0" w:color="auto"/>
        <w:right w:val="none" w:sz="0" w:space="0" w:color="auto"/>
      </w:divBdr>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3995855">
      <w:bodyDiv w:val="1"/>
      <w:marLeft w:val="0"/>
      <w:marRight w:val="0"/>
      <w:marTop w:val="0"/>
      <w:marBottom w:val="0"/>
      <w:divBdr>
        <w:top w:val="none" w:sz="0" w:space="0" w:color="auto"/>
        <w:left w:val="none" w:sz="0" w:space="0" w:color="auto"/>
        <w:bottom w:val="none" w:sz="0" w:space="0" w:color="auto"/>
        <w:right w:val="none" w:sz="0" w:space="0" w:color="auto"/>
      </w:divBdr>
      <w:divsChild>
        <w:div w:id="704407865">
          <w:marLeft w:val="600"/>
          <w:marRight w:val="480"/>
          <w:marTop w:val="150"/>
          <w:marBottom w:val="150"/>
          <w:divBdr>
            <w:top w:val="none" w:sz="0" w:space="0" w:color="auto"/>
            <w:left w:val="none" w:sz="0" w:space="0" w:color="auto"/>
            <w:bottom w:val="none" w:sz="0" w:space="0" w:color="auto"/>
            <w:right w:val="none" w:sz="0" w:space="0" w:color="auto"/>
          </w:divBdr>
          <w:divsChild>
            <w:div w:id="179917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1171">
      <w:bodyDiv w:val="1"/>
      <w:marLeft w:val="0"/>
      <w:marRight w:val="0"/>
      <w:marTop w:val="0"/>
      <w:marBottom w:val="0"/>
      <w:divBdr>
        <w:top w:val="none" w:sz="0" w:space="0" w:color="auto"/>
        <w:left w:val="none" w:sz="0" w:space="0" w:color="auto"/>
        <w:bottom w:val="none" w:sz="0" w:space="0" w:color="auto"/>
        <w:right w:val="none" w:sz="0" w:space="0" w:color="auto"/>
      </w:divBdr>
    </w:div>
    <w:div w:id="1637105962">
      <w:bodyDiv w:val="1"/>
      <w:marLeft w:val="0"/>
      <w:marRight w:val="0"/>
      <w:marTop w:val="0"/>
      <w:marBottom w:val="0"/>
      <w:divBdr>
        <w:top w:val="none" w:sz="0" w:space="0" w:color="auto"/>
        <w:left w:val="none" w:sz="0" w:space="0" w:color="auto"/>
        <w:bottom w:val="none" w:sz="0" w:space="0" w:color="auto"/>
        <w:right w:val="none" w:sz="0" w:space="0" w:color="auto"/>
      </w:divBdr>
      <w:divsChild>
        <w:div w:id="1147555358">
          <w:marLeft w:val="600"/>
          <w:marRight w:val="480"/>
          <w:marTop w:val="150"/>
          <w:marBottom w:val="150"/>
          <w:divBdr>
            <w:top w:val="none" w:sz="0" w:space="0" w:color="auto"/>
            <w:left w:val="none" w:sz="0" w:space="0" w:color="auto"/>
            <w:bottom w:val="none" w:sz="0" w:space="0" w:color="auto"/>
            <w:right w:val="none" w:sz="0" w:space="0" w:color="auto"/>
          </w:divBdr>
          <w:divsChild>
            <w:div w:id="141532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44227">
      <w:bodyDiv w:val="1"/>
      <w:marLeft w:val="0"/>
      <w:marRight w:val="0"/>
      <w:marTop w:val="0"/>
      <w:marBottom w:val="0"/>
      <w:divBdr>
        <w:top w:val="none" w:sz="0" w:space="0" w:color="auto"/>
        <w:left w:val="none" w:sz="0" w:space="0" w:color="auto"/>
        <w:bottom w:val="none" w:sz="0" w:space="0" w:color="auto"/>
        <w:right w:val="none" w:sz="0" w:space="0" w:color="auto"/>
      </w:divBdr>
      <w:divsChild>
        <w:div w:id="2134671008">
          <w:marLeft w:val="0"/>
          <w:marRight w:val="0"/>
          <w:marTop w:val="0"/>
          <w:marBottom w:val="0"/>
          <w:divBdr>
            <w:top w:val="none" w:sz="0" w:space="0" w:color="auto"/>
            <w:left w:val="none" w:sz="0" w:space="0" w:color="auto"/>
            <w:bottom w:val="none" w:sz="0" w:space="0" w:color="auto"/>
            <w:right w:val="none" w:sz="0" w:space="0" w:color="auto"/>
          </w:divBdr>
        </w:div>
        <w:div w:id="266279610">
          <w:marLeft w:val="0"/>
          <w:marRight w:val="0"/>
          <w:marTop w:val="0"/>
          <w:marBottom w:val="0"/>
          <w:divBdr>
            <w:top w:val="none" w:sz="0" w:space="0" w:color="auto"/>
            <w:left w:val="none" w:sz="0" w:space="0" w:color="auto"/>
            <w:bottom w:val="none" w:sz="0" w:space="0" w:color="auto"/>
            <w:right w:val="none" w:sz="0" w:space="0" w:color="auto"/>
          </w:divBdr>
        </w:div>
      </w:divsChild>
    </w:div>
    <w:div w:id="1648363773">
      <w:bodyDiv w:val="1"/>
      <w:marLeft w:val="0"/>
      <w:marRight w:val="0"/>
      <w:marTop w:val="0"/>
      <w:marBottom w:val="0"/>
      <w:divBdr>
        <w:top w:val="none" w:sz="0" w:space="0" w:color="auto"/>
        <w:left w:val="none" w:sz="0" w:space="0" w:color="auto"/>
        <w:bottom w:val="none" w:sz="0" w:space="0" w:color="auto"/>
        <w:right w:val="none" w:sz="0" w:space="0" w:color="auto"/>
      </w:divBdr>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72726">
      <w:bodyDiv w:val="1"/>
      <w:marLeft w:val="0"/>
      <w:marRight w:val="0"/>
      <w:marTop w:val="0"/>
      <w:marBottom w:val="0"/>
      <w:divBdr>
        <w:top w:val="none" w:sz="0" w:space="0" w:color="auto"/>
        <w:left w:val="none" w:sz="0" w:space="0" w:color="auto"/>
        <w:bottom w:val="none" w:sz="0" w:space="0" w:color="auto"/>
        <w:right w:val="none" w:sz="0" w:space="0" w:color="auto"/>
      </w:divBdr>
      <w:divsChild>
        <w:div w:id="1479154943">
          <w:marLeft w:val="600"/>
          <w:marRight w:val="480"/>
          <w:marTop w:val="150"/>
          <w:marBottom w:val="150"/>
          <w:divBdr>
            <w:top w:val="none" w:sz="0" w:space="0" w:color="auto"/>
            <w:left w:val="none" w:sz="0" w:space="0" w:color="auto"/>
            <w:bottom w:val="none" w:sz="0" w:space="0" w:color="auto"/>
            <w:right w:val="none" w:sz="0" w:space="0" w:color="auto"/>
          </w:divBdr>
          <w:divsChild>
            <w:div w:id="152255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697925868">
      <w:bodyDiv w:val="1"/>
      <w:marLeft w:val="0"/>
      <w:marRight w:val="0"/>
      <w:marTop w:val="0"/>
      <w:marBottom w:val="0"/>
      <w:divBdr>
        <w:top w:val="none" w:sz="0" w:space="0" w:color="auto"/>
        <w:left w:val="none" w:sz="0" w:space="0" w:color="auto"/>
        <w:bottom w:val="none" w:sz="0" w:space="0" w:color="auto"/>
        <w:right w:val="none" w:sz="0" w:space="0" w:color="auto"/>
      </w:divBdr>
    </w:div>
    <w:div w:id="1702314656">
      <w:bodyDiv w:val="1"/>
      <w:marLeft w:val="0"/>
      <w:marRight w:val="0"/>
      <w:marTop w:val="0"/>
      <w:marBottom w:val="0"/>
      <w:divBdr>
        <w:top w:val="none" w:sz="0" w:space="0" w:color="auto"/>
        <w:left w:val="none" w:sz="0" w:space="0" w:color="auto"/>
        <w:bottom w:val="none" w:sz="0" w:space="0" w:color="auto"/>
        <w:right w:val="none" w:sz="0" w:space="0" w:color="auto"/>
      </w:divBdr>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9265">
      <w:bodyDiv w:val="1"/>
      <w:marLeft w:val="0"/>
      <w:marRight w:val="0"/>
      <w:marTop w:val="0"/>
      <w:marBottom w:val="0"/>
      <w:divBdr>
        <w:top w:val="none" w:sz="0" w:space="0" w:color="auto"/>
        <w:left w:val="none" w:sz="0" w:space="0" w:color="auto"/>
        <w:bottom w:val="none" w:sz="0" w:space="0" w:color="auto"/>
        <w:right w:val="none" w:sz="0" w:space="0" w:color="auto"/>
      </w:divBdr>
      <w:divsChild>
        <w:div w:id="1965188279">
          <w:marLeft w:val="600"/>
          <w:marRight w:val="480"/>
          <w:marTop w:val="150"/>
          <w:marBottom w:val="150"/>
          <w:divBdr>
            <w:top w:val="none" w:sz="0" w:space="0" w:color="auto"/>
            <w:left w:val="none" w:sz="0" w:space="0" w:color="auto"/>
            <w:bottom w:val="none" w:sz="0" w:space="0" w:color="auto"/>
            <w:right w:val="none" w:sz="0" w:space="0" w:color="auto"/>
          </w:divBdr>
          <w:divsChild>
            <w:div w:id="2428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708">
      <w:bodyDiv w:val="1"/>
      <w:marLeft w:val="0"/>
      <w:marRight w:val="0"/>
      <w:marTop w:val="0"/>
      <w:marBottom w:val="0"/>
      <w:divBdr>
        <w:top w:val="none" w:sz="0" w:space="0" w:color="auto"/>
        <w:left w:val="none" w:sz="0" w:space="0" w:color="auto"/>
        <w:bottom w:val="none" w:sz="0" w:space="0" w:color="auto"/>
        <w:right w:val="none" w:sz="0" w:space="0" w:color="auto"/>
      </w:divBdr>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2238414">
      <w:bodyDiv w:val="1"/>
      <w:marLeft w:val="0"/>
      <w:marRight w:val="0"/>
      <w:marTop w:val="0"/>
      <w:marBottom w:val="0"/>
      <w:divBdr>
        <w:top w:val="none" w:sz="0" w:space="0" w:color="auto"/>
        <w:left w:val="none" w:sz="0" w:space="0" w:color="auto"/>
        <w:bottom w:val="none" w:sz="0" w:space="0" w:color="auto"/>
        <w:right w:val="none" w:sz="0" w:space="0" w:color="auto"/>
      </w:divBdr>
      <w:divsChild>
        <w:div w:id="827133632">
          <w:marLeft w:val="600"/>
          <w:marRight w:val="480"/>
          <w:marTop w:val="150"/>
          <w:marBottom w:val="150"/>
          <w:divBdr>
            <w:top w:val="none" w:sz="0" w:space="0" w:color="auto"/>
            <w:left w:val="none" w:sz="0" w:space="0" w:color="auto"/>
            <w:bottom w:val="none" w:sz="0" w:space="0" w:color="auto"/>
            <w:right w:val="none" w:sz="0" w:space="0" w:color="auto"/>
          </w:divBdr>
          <w:divsChild>
            <w:div w:id="2623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171297">
      <w:bodyDiv w:val="1"/>
      <w:marLeft w:val="0"/>
      <w:marRight w:val="0"/>
      <w:marTop w:val="0"/>
      <w:marBottom w:val="0"/>
      <w:divBdr>
        <w:top w:val="none" w:sz="0" w:space="0" w:color="auto"/>
        <w:left w:val="none" w:sz="0" w:space="0" w:color="auto"/>
        <w:bottom w:val="none" w:sz="0" w:space="0" w:color="auto"/>
        <w:right w:val="none" w:sz="0" w:space="0" w:color="auto"/>
      </w:divBdr>
      <w:divsChild>
        <w:div w:id="1174801797">
          <w:marLeft w:val="600"/>
          <w:marRight w:val="480"/>
          <w:marTop w:val="150"/>
          <w:marBottom w:val="150"/>
          <w:divBdr>
            <w:top w:val="none" w:sz="0" w:space="0" w:color="auto"/>
            <w:left w:val="none" w:sz="0" w:space="0" w:color="auto"/>
            <w:bottom w:val="none" w:sz="0" w:space="0" w:color="auto"/>
            <w:right w:val="none" w:sz="0" w:space="0" w:color="auto"/>
          </w:divBdr>
          <w:divsChild>
            <w:div w:id="804659271">
              <w:marLeft w:val="0"/>
              <w:marRight w:val="0"/>
              <w:marTop w:val="0"/>
              <w:marBottom w:val="0"/>
              <w:divBdr>
                <w:top w:val="none" w:sz="0" w:space="0" w:color="auto"/>
                <w:left w:val="none" w:sz="0" w:space="0" w:color="auto"/>
                <w:bottom w:val="none" w:sz="0" w:space="0" w:color="auto"/>
                <w:right w:val="none" w:sz="0" w:space="0" w:color="auto"/>
              </w:divBdr>
            </w:div>
          </w:divsChild>
        </w:div>
        <w:div w:id="1479955751">
          <w:marLeft w:val="600"/>
          <w:marRight w:val="480"/>
          <w:marTop w:val="150"/>
          <w:marBottom w:val="150"/>
          <w:divBdr>
            <w:top w:val="none" w:sz="0" w:space="0" w:color="auto"/>
            <w:left w:val="none" w:sz="0" w:space="0" w:color="auto"/>
            <w:bottom w:val="none" w:sz="0" w:space="0" w:color="auto"/>
            <w:right w:val="none" w:sz="0" w:space="0" w:color="auto"/>
          </w:divBdr>
          <w:divsChild>
            <w:div w:id="61429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3233">
      <w:bodyDiv w:val="1"/>
      <w:marLeft w:val="0"/>
      <w:marRight w:val="0"/>
      <w:marTop w:val="0"/>
      <w:marBottom w:val="0"/>
      <w:divBdr>
        <w:top w:val="none" w:sz="0" w:space="0" w:color="auto"/>
        <w:left w:val="none" w:sz="0" w:space="0" w:color="auto"/>
        <w:bottom w:val="none" w:sz="0" w:space="0" w:color="auto"/>
        <w:right w:val="none" w:sz="0" w:space="0" w:color="auto"/>
      </w:divBdr>
    </w:div>
    <w:div w:id="1798453652">
      <w:bodyDiv w:val="1"/>
      <w:marLeft w:val="0"/>
      <w:marRight w:val="0"/>
      <w:marTop w:val="0"/>
      <w:marBottom w:val="0"/>
      <w:divBdr>
        <w:top w:val="none" w:sz="0" w:space="0" w:color="auto"/>
        <w:left w:val="none" w:sz="0" w:space="0" w:color="auto"/>
        <w:bottom w:val="none" w:sz="0" w:space="0" w:color="auto"/>
        <w:right w:val="none" w:sz="0" w:space="0" w:color="auto"/>
      </w:divBdr>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1749">
      <w:bodyDiv w:val="1"/>
      <w:marLeft w:val="0"/>
      <w:marRight w:val="0"/>
      <w:marTop w:val="0"/>
      <w:marBottom w:val="0"/>
      <w:divBdr>
        <w:top w:val="none" w:sz="0" w:space="0" w:color="auto"/>
        <w:left w:val="none" w:sz="0" w:space="0" w:color="auto"/>
        <w:bottom w:val="none" w:sz="0" w:space="0" w:color="auto"/>
        <w:right w:val="none" w:sz="0" w:space="0" w:color="auto"/>
      </w:divBdr>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3864">
      <w:bodyDiv w:val="1"/>
      <w:marLeft w:val="0"/>
      <w:marRight w:val="0"/>
      <w:marTop w:val="0"/>
      <w:marBottom w:val="0"/>
      <w:divBdr>
        <w:top w:val="none" w:sz="0" w:space="0" w:color="auto"/>
        <w:left w:val="none" w:sz="0" w:space="0" w:color="auto"/>
        <w:bottom w:val="none" w:sz="0" w:space="0" w:color="auto"/>
        <w:right w:val="none" w:sz="0" w:space="0" w:color="auto"/>
      </w:divBdr>
      <w:divsChild>
        <w:div w:id="628129356">
          <w:marLeft w:val="0"/>
          <w:marRight w:val="0"/>
          <w:marTop w:val="0"/>
          <w:marBottom w:val="0"/>
          <w:divBdr>
            <w:top w:val="none" w:sz="0" w:space="0" w:color="auto"/>
            <w:left w:val="none" w:sz="0" w:space="0" w:color="auto"/>
            <w:bottom w:val="none" w:sz="0" w:space="0" w:color="auto"/>
            <w:right w:val="none" w:sz="0" w:space="0" w:color="auto"/>
          </w:divBdr>
          <w:divsChild>
            <w:div w:id="421072804">
              <w:marLeft w:val="0"/>
              <w:marRight w:val="0"/>
              <w:marTop w:val="0"/>
              <w:marBottom w:val="0"/>
              <w:divBdr>
                <w:top w:val="none" w:sz="0" w:space="0" w:color="auto"/>
                <w:left w:val="none" w:sz="0" w:space="0" w:color="auto"/>
                <w:bottom w:val="none" w:sz="0" w:space="0" w:color="auto"/>
                <w:right w:val="none" w:sz="0" w:space="0" w:color="auto"/>
              </w:divBdr>
              <w:divsChild>
                <w:div w:id="2041277044">
                  <w:marLeft w:val="0"/>
                  <w:marRight w:val="0"/>
                  <w:marTop w:val="0"/>
                  <w:marBottom w:val="0"/>
                  <w:divBdr>
                    <w:top w:val="none" w:sz="0" w:space="0" w:color="auto"/>
                    <w:left w:val="none" w:sz="0" w:space="0" w:color="auto"/>
                    <w:bottom w:val="none" w:sz="0" w:space="0" w:color="auto"/>
                    <w:right w:val="none" w:sz="0" w:space="0" w:color="auto"/>
                  </w:divBdr>
                  <w:divsChild>
                    <w:div w:id="1114709911">
                      <w:marLeft w:val="0"/>
                      <w:marRight w:val="0"/>
                      <w:marTop w:val="0"/>
                      <w:marBottom w:val="0"/>
                      <w:divBdr>
                        <w:top w:val="none" w:sz="0" w:space="0" w:color="auto"/>
                        <w:left w:val="none" w:sz="0" w:space="0" w:color="auto"/>
                        <w:bottom w:val="none" w:sz="0" w:space="0" w:color="auto"/>
                        <w:right w:val="none" w:sz="0" w:space="0" w:color="auto"/>
                      </w:divBdr>
                      <w:divsChild>
                        <w:div w:id="1375501636">
                          <w:marLeft w:val="0"/>
                          <w:marRight w:val="0"/>
                          <w:marTop w:val="0"/>
                          <w:marBottom w:val="0"/>
                          <w:divBdr>
                            <w:top w:val="none" w:sz="0" w:space="0" w:color="auto"/>
                            <w:left w:val="none" w:sz="0" w:space="0" w:color="auto"/>
                            <w:bottom w:val="none" w:sz="0" w:space="0" w:color="auto"/>
                            <w:right w:val="none" w:sz="0" w:space="0" w:color="auto"/>
                          </w:divBdr>
                          <w:divsChild>
                            <w:div w:id="908421606">
                              <w:marLeft w:val="600"/>
                              <w:marRight w:val="480"/>
                              <w:marTop w:val="150"/>
                              <w:marBottom w:val="150"/>
                              <w:divBdr>
                                <w:top w:val="none" w:sz="0" w:space="0" w:color="auto"/>
                                <w:left w:val="none" w:sz="0" w:space="0" w:color="auto"/>
                                <w:bottom w:val="none" w:sz="0" w:space="0" w:color="auto"/>
                                <w:right w:val="none" w:sz="0" w:space="0" w:color="auto"/>
                              </w:divBdr>
                              <w:divsChild>
                                <w:div w:id="2153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056193">
          <w:marLeft w:val="0"/>
          <w:marRight w:val="0"/>
          <w:marTop w:val="0"/>
          <w:marBottom w:val="0"/>
          <w:divBdr>
            <w:top w:val="none" w:sz="0" w:space="0" w:color="auto"/>
            <w:left w:val="none" w:sz="0" w:space="0" w:color="auto"/>
            <w:bottom w:val="none" w:sz="0" w:space="0" w:color="auto"/>
            <w:right w:val="none" w:sz="0" w:space="0" w:color="auto"/>
          </w:divBdr>
          <w:divsChild>
            <w:div w:id="712004662">
              <w:marLeft w:val="0"/>
              <w:marRight w:val="0"/>
              <w:marTop w:val="0"/>
              <w:marBottom w:val="0"/>
              <w:divBdr>
                <w:top w:val="none" w:sz="0" w:space="0" w:color="auto"/>
                <w:left w:val="none" w:sz="0" w:space="0" w:color="auto"/>
                <w:bottom w:val="none" w:sz="0" w:space="0" w:color="auto"/>
                <w:right w:val="none" w:sz="0" w:space="0" w:color="auto"/>
              </w:divBdr>
              <w:divsChild>
                <w:div w:id="125601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6211">
      <w:bodyDiv w:val="1"/>
      <w:marLeft w:val="0"/>
      <w:marRight w:val="0"/>
      <w:marTop w:val="0"/>
      <w:marBottom w:val="0"/>
      <w:divBdr>
        <w:top w:val="none" w:sz="0" w:space="0" w:color="auto"/>
        <w:left w:val="none" w:sz="0" w:space="0" w:color="auto"/>
        <w:bottom w:val="none" w:sz="0" w:space="0" w:color="auto"/>
        <w:right w:val="none" w:sz="0" w:space="0" w:color="auto"/>
      </w:divBdr>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2708809">
      <w:bodyDiv w:val="1"/>
      <w:marLeft w:val="0"/>
      <w:marRight w:val="0"/>
      <w:marTop w:val="0"/>
      <w:marBottom w:val="0"/>
      <w:divBdr>
        <w:top w:val="none" w:sz="0" w:space="0" w:color="auto"/>
        <w:left w:val="none" w:sz="0" w:space="0" w:color="auto"/>
        <w:bottom w:val="none" w:sz="0" w:space="0" w:color="auto"/>
        <w:right w:val="none" w:sz="0" w:space="0" w:color="auto"/>
      </w:divBdr>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524993">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9920672">
      <w:bodyDiv w:val="1"/>
      <w:marLeft w:val="0"/>
      <w:marRight w:val="0"/>
      <w:marTop w:val="0"/>
      <w:marBottom w:val="0"/>
      <w:divBdr>
        <w:top w:val="none" w:sz="0" w:space="0" w:color="auto"/>
        <w:left w:val="none" w:sz="0" w:space="0" w:color="auto"/>
        <w:bottom w:val="none" w:sz="0" w:space="0" w:color="auto"/>
        <w:right w:val="none" w:sz="0" w:space="0" w:color="auto"/>
      </w:divBdr>
      <w:divsChild>
        <w:div w:id="2068334723">
          <w:marLeft w:val="0"/>
          <w:marRight w:val="0"/>
          <w:marTop w:val="0"/>
          <w:marBottom w:val="0"/>
          <w:divBdr>
            <w:top w:val="none" w:sz="0" w:space="0" w:color="auto"/>
            <w:left w:val="none" w:sz="0" w:space="0" w:color="auto"/>
            <w:bottom w:val="none" w:sz="0" w:space="0" w:color="auto"/>
            <w:right w:val="none" w:sz="0" w:space="0" w:color="auto"/>
          </w:divBdr>
          <w:divsChild>
            <w:div w:id="1112478087">
              <w:marLeft w:val="0"/>
              <w:marRight w:val="0"/>
              <w:marTop w:val="0"/>
              <w:marBottom w:val="0"/>
              <w:divBdr>
                <w:top w:val="none" w:sz="0" w:space="0" w:color="auto"/>
                <w:left w:val="none" w:sz="0" w:space="0" w:color="auto"/>
                <w:bottom w:val="none" w:sz="0" w:space="0" w:color="auto"/>
                <w:right w:val="none" w:sz="0" w:space="0" w:color="auto"/>
              </w:divBdr>
              <w:divsChild>
                <w:div w:id="430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31232403">
      <w:bodyDiv w:val="1"/>
      <w:marLeft w:val="0"/>
      <w:marRight w:val="0"/>
      <w:marTop w:val="0"/>
      <w:marBottom w:val="0"/>
      <w:divBdr>
        <w:top w:val="none" w:sz="0" w:space="0" w:color="auto"/>
        <w:left w:val="none" w:sz="0" w:space="0" w:color="auto"/>
        <w:bottom w:val="none" w:sz="0" w:space="0" w:color="auto"/>
        <w:right w:val="none" w:sz="0" w:space="0" w:color="auto"/>
      </w:divBdr>
      <w:divsChild>
        <w:div w:id="838885000">
          <w:marLeft w:val="0"/>
          <w:marRight w:val="120"/>
          <w:marTop w:val="0"/>
          <w:marBottom w:val="0"/>
          <w:divBdr>
            <w:top w:val="none" w:sz="0" w:space="0" w:color="auto"/>
            <w:left w:val="none" w:sz="0" w:space="0" w:color="auto"/>
            <w:bottom w:val="none" w:sz="0" w:space="0" w:color="auto"/>
            <w:right w:val="none" w:sz="0" w:space="0" w:color="auto"/>
          </w:divBdr>
        </w:div>
        <w:div w:id="1522741134">
          <w:marLeft w:val="0"/>
          <w:marRight w:val="0"/>
          <w:marTop w:val="0"/>
          <w:marBottom w:val="195"/>
          <w:divBdr>
            <w:top w:val="none" w:sz="0" w:space="0" w:color="auto"/>
            <w:left w:val="none" w:sz="0" w:space="0" w:color="auto"/>
            <w:bottom w:val="none" w:sz="0" w:space="0" w:color="auto"/>
            <w:right w:val="none" w:sz="0" w:space="0" w:color="auto"/>
          </w:divBdr>
          <w:divsChild>
            <w:div w:id="1659068405">
              <w:marLeft w:val="0"/>
              <w:marRight w:val="0"/>
              <w:marTop w:val="0"/>
              <w:marBottom w:val="0"/>
              <w:divBdr>
                <w:top w:val="none" w:sz="0" w:space="0" w:color="auto"/>
                <w:left w:val="none" w:sz="0" w:space="0" w:color="auto"/>
                <w:bottom w:val="none" w:sz="0" w:space="0" w:color="auto"/>
                <w:right w:val="none" w:sz="0" w:space="0" w:color="auto"/>
              </w:divBdr>
              <w:divsChild>
                <w:div w:id="182946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14915">
      <w:bodyDiv w:val="1"/>
      <w:marLeft w:val="0"/>
      <w:marRight w:val="0"/>
      <w:marTop w:val="0"/>
      <w:marBottom w:val="0"/>
      <w:divBdr>
        <w:top w:val="none" w:sz="0" w:space="0" w:color="auto"/>
        <w:left w:val="none" w:sz="0" w:space="0" w:color="auto"/>
        <w:bottom w:val="none" w:sz="0" w:space="0" w:color="auto"/>
        <w:right w:val="none" w:sz="0" w:space="0" w:color="auto"/>
      </w:divBdr>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4222345">
      <w:bodyDiv w:val="1"/>
      <w:marLeft w:val="0"/>
      <w:marRight w:val="0"/>
      <w:marTop w:val="0"/>
      <w:marBottom w:val="0"/>
      <w:divBdr>
        <w:top w:val="none" w:sz="0" w:space="0" w:color="auto"/>
        <w:left w:val="none" w:sz="0" w:space="0" w:color="auto"/>
        <w:bottom w:val="none" w:sz="0" w:space="0" w:color="auto"/>
        <w:right w:val="none" w:sz="0" w:space="0" w:color="auto"/>
      </w:divBdr>
    </w:div>
    <w:div w:id="1948343029">
      <w:bodyDiv w:val="1"/>
      <w:marLeft w:val="0"/>
      <w:marRight w:val="0"/>
      <w:marTop w:val="0"/>
      <w:marBottom w:val="0"/>
      <w:divBdr>
        <w:top w:val="none" w:sz="0" w:space="0" w:color="auto"/>
        <w:left w:val="none" w:sz="0" w:space="0" w:color="auto"/>
        <w:bottom w:val="none" w:sz="0" w:space="0" w:color="auto"/>
        <w:right w:val="none" w:sz="0" w:space="0" w:color="auto"/>
      </w:divBdr>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11180">
      <w:bodyDiv w:val="1"/>
      <w:marLeft w:val="0"/>
      <w:marRight w:val="0"/>
      <w:marTop w:val="0"/>
      <w:marBottom w:val="0"/>
      <w:divBdr>
        <w:top w:val="none" w:sz="0" w:space="0" w:color="auto"/>
        <w:left w:val="none" w:sz="0" w:space="0" w:color="auto"/>
        <w:bottom w:val="none" w:sz="0" w:space="0" w:color="auto"/>
        <w:right w:val="none" w:sz="0" w:space="0" w:color="auto"/>
      </w:divBdr>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5937275">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4818">
      <w:bodyDiv w:val="1"/>
      <w:marLeft w:val="0"/>
      <w:marRight w:val="0"/>
      <w:marTop w:val="0"/>
      <w:marBottom w:val="0"/>
      <w:divBdr>
        <w:top w:val="none" w:sz="0" w:space="0" w:color="auto"/>
        <w:left w:val="none" w:sz="0" w:space="0" w:color="auto"/>
        <w:bottom w:val="none" w:sz="0" w:space="0" w:color="auto"/>
        <w:right w:val="none" w:sz="0" w:space="0" w:color="auto"/>
      </w:divBdr>
      <w:divsChild>
        <w:div w:id="138544114">
          <w:marLeft w:val="0"/>
          <w:marRight w:val="0"/>
          <w:marTop w:val="0"/>
          <w:marBottom w:val="0"/>
          <w:divBdr>
            <w:top w:val="none" w:sz="0" w:space="0" w:color="auto"/>
            <w:left w:val="none" w:sz="0" w:space="0" w:color="auto"/>
            <w:bottom w:val="none" w:sz="0" w:space="0" w:color="auto"/>
            <w:right w:val="none" w:sz="0" w:space="0" w:color="auto"/>
          </w:divBdr>
        </w:div>
        <w:div w:id="2093618561">
          <w:marLeft w:val="0"/>
          <w:marRight w:val="0"/>
          <w:marTop w:val="0"/>
          <w:marBottom w:val="0"/>
          <w:divBdr>
            <w:top w:val="none" w:sz="0" w:space="0" w:color="auto"/>
            <w:left w:val="none" w:sz="0" w:space="0" w:color="auto"/>
            <w:bottom w:val="none" w:sz="0" w:space="0" w:color="auto"/>
            <w:right w:val="none" w:sz="0" w:space="0" w:color="auto"/>
          </w:divBdr>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59755301">
      <w:bodyDiv w:val="1"/>
      <w:marLeft w:val="0"/>
      <w:marRight w:val="0"/>
      <w:marTop w:val="0"/>
      <w:marBottom w:val="0"/>
      <w:divBdr>
        <w:top w:val="none" w:sz="0" w:space="0" w:color="auto"/>
        <w:left w:val="none" w:sz="0" w:space="0" w:color="auto"/>
        <w:bottom w:val="none" w:sz="0" w:space="0" w:color="auto"/>
        <w:right w:val="none" w:sz="0" w:space="0" w:color="auto"/>
      </w:divBdr>
      <w:divsChild>
        <w:div w:id="1277446157">
          <w:marLeft w:val="600"/>
          <w:marRight w:val="480"/>
          <w:marTop w:val="150"/>
          <w:marBottom w:val="150"/>
          <w:divBdr>
            <w:top w:val="none" w:sz="0" w:space="0" w:color="auto"/>
            <w:left w:val="none" w:sz="0" w:space="0" w:color="auto"/>
            <w:bottom w:val="none" w:sz="0" w:space="0" w:color="auto"/>
            <w:right w:val="none" w:sz="0" w:space="0" w:color="auto"/>
          </w:divBdr>
          <w:divsChild>
            <w:div w:id="1082991300">
              <w:marLeft w:val="0"/>
              <w:marRight w:val="0"/>
              <w:marTop w:val="0"/>
              <w:marBottom w:val="0"/>
              <w:divBdr>
                <w:top w:val="none" w:sz="0" w:space="0" w:color="auto"/>
                <w:left w:val="none" w:sz="0" w:space="0" w:color="auto"/>
                <w:bottom w:val="none" w:sz="0" w:space="0" w:color="auto"/>
                <w:right w:val="none" w:sz="0" w:space="0" w:color="auto"/>
              </w:divBdr>
            </w:div>
          </w:divsChild>
        </w:div>
        <w:div w:id="1044909614">
          <w:marLeft w:val="600"/>
          <w:marRight w:val="480"/>
          <w:marTop w:val="150"/>
          <w:marBottom w:val="150"/>
          <w:divBdr>
            <w:top w:val="none" w:sz="0" w:space="0" w:color="auto"/>
            <w:left w:val="none" w:sz="0" w:space="0" w:color="auto"/>
            <w:bottom w:val="none" w:sz="0" w:space="0" w:color="auto"/>
            <w:right w:val="none" w:sz="0" w:space="0" w:color="auto"/>
          </w:divBdr>
          <w:divsChild>
            <w:div w:id="75998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7762762">
      <w:bodyDiv w:val="1"/>
      <w:marLeft w:val="0"/>
      <w:marRight w:val="0"/>
      <w:marTop w:val="0"/>
      <w:marBottom w:val="0"/>
      <w:divBdr>
        <w:top w:val="none" w:sz="0" w:space="0" w:color="auto"/>
        <w:left w:val="none" w:sz="0" w:space="0" w:color="auto"/>
        <w:bottom w:val="none" w:sz="0" w:space="0" w:color="auto"/>
        <w:right w:val="none" w:sz="0" w:space="0" w:color="auto"/>
      </w:divBdr>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87913">
      <w:bodyDiv w:val="1"/>
      <w:marLeft w:val="0"/>
      <w:marRight w:val="0"/>
      <w:marTop w:val="0"/>
      <w:marBottom w:val="0"/>
      <w:divBdr>
        <w:top w:val="none" w:sz="0" w:space="0" w:color="auto"/>
        <w:left w:val="none" w:sz="0" w:space="0" w:color="auto"/>
        <w:bottom w:val="none" w:sz="0" w:space="0" w:color="auto"/>
        <w:right w:val="none" w:sz="0" w:space="0" w:color="auto"/>
      </w:divBdr>
      <w:divsChild>
        <w:div w:id="78527111">
          <w:marLeft w:val="0"/>
          <w:marRight w:val="0"/>
          <w:marTop w:val="0"/>
          <w:marBottom w:val="0"/>
          <w:divBdr>
            <w:top w:val="none" w:sz="0" w:space="0" w:color="auto"/>
            <w:left w:val="none" w:sz="0" w:space="0" w:color="auto"/>
            <w:bottom w:val="none" w:sz="0" w:space="0" w:color="auto"/>
            <w:right w:val="none" w:sz="0" w:space="0" w:color="auto"/>
          </w:divBdr>
        </w:div>
        <w:div w:id="1769159640">
          <w:marLeft w:val="0"/>
          <w:marRight w:val="0"/>
          <w:marTop w:val="0"/>
          <w:marBottom w:val="0"/>
          <w:divBdr>
            <w:top w:val="none" w:sz="0" w:space="0" w:color="auto"/>
            <w:left w:val="none" w:sz="0" w:space="0" w:color="auto"/>
            <w:bottom w:val="none" w:sz="0" w:space="0" w:color="auto"/>
            <w:right w:val="none" w:sz="0" w:space="0" w:color="auto"/>
          </w:divBdr>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6756461">
      <w:bodyDiv w:val="1"/>
      <w:marLeft w:val="0"/>
      <w:marRight w:val="0"/>
      <w:marTop w:val="0"/>
      <w:marBottom w:val="0"/>
      <w:divBdr>
        <w:top w:val="none" w:sz="0" w:space="0" w:color="auto"/>
        <w:left w:val="none" w:sz="0" w:space="0" w:color="auto"/>
        <w:bottom w:val="none" w:sz="0" w:space="0" w:color="auto"/>
        <w:right w:val="none" w:sz="0" w:space="0" w:color="auto"/>
      </w:divBdr>
      <w:divsChild>
        <w:div w:id="1498380586">
          <w:marLeft w:val="600"/>
          <w:marRight w:val="480"/>
          <w:marTop w:val="150"/>
          <w:marBottom w:val="150"/>
          <w:divBdr>
            <w:top w:val="none" w:sz="0" w:space="0" w:color="auto"/>
            <w:left w:val="none" w:sz="0" w:space="0" w:color="auto"/>
            <w:bottom w:val="none" w:sz="0" w:space="0" w:color="auto"/>
            <w:right w:val="none" w:sz="0" w:space="0" w:color="auto"/>
          </w:divBdr>
          <w:divsChild>
            <w:div w:id="202744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6748">
      <w:bodyDiv w:val="1"/>
      <w:marLeft w:val="0"/>
      <w:marRight w:val="0"/>
      <w:marTop w:val="0"/>
      <w:marBottom w:val="0"/>
      <w:divBdr>
        <w:top w:val="none" w:sz="0" w:space="0" w:color="auto"/>
        <w:left w:val="none" w:sz="0" w:space="0" w:color="auto"/>
        <w:bottom w:val="none" w:sz="0" w:space="0" w:color="auto"/>
        <w:right w:val="none" w:sz="0" w:space="0" w:color="auto"/>
      </w:divBdr>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09891210">
      <w:bodyDiv w:val="1"/>
      <w:marLeft w:val="0"/>
      <w:marRight w:val="0"/>
      <w:marTop w:val="0"/>
      <w:marBottom w:val="0"/>
      <w:divBdr>
        <w:top w:val="none" w:sz="0" w:space="0" w:color="auto"/>
        <w:left w:val="none" w:sz="0" w:space="0" w:color="auto"/>
        <w:bottom w:val="none" w:sz="0" w:space="0" w:color="auto"/>
        <w:right w:val="none" w:sz="0" w:space="0" w:color="auto"/>
      </w:divBdr>
      <w:divsChild>
        <w:div w:id="383062637">
          <w:marLeft w:val="0"/>
          <w:marRight w:val="0"/>
          <w:marTop w:val="0"/>
          <w:marBottom w:val="0"/>
          <w:divBdr>
            <w:top w:val="none" w:sz="0" w:space="0" w:color="auto"/>
            <w:left w:val="none" w:sz="0" w:space="0" w:color="auto"/>
            <w:bottom w:val="none" w:sz="0" w:space="0" w:color="auto"/>
            <w:right w:val="none" w:sz="0" w:space="0" w:color="auto"/>
          </w:divBdr>
          <w:divsChild>
            <w:div w:id="433325687">
              <w:marLeft w:val="0"/>
              <w:marRight w:val="0"/>
              <w:marTop w:val="0"/>
              <w:marBottom w:val="0"/>
              <w:divBdr>
                <w:top w:val="none" w:sz="0" w:space="0" w:color="auto"/>
                <w:left w:val="none" w:sz="0" w:space="0" w:color="auto"/>
                <w:bottom w:val="none" w:sz="0" w:space="0" w:color="auto"/>
                <w:right w:val="none" w:sz="0" w:space="0" w:color="auto"/>
              </w:divBdr>
              <w:divsChild>
                <w:div w:id="912619025">
                  <w:marLeft w:val="0"/>
                  <w:marRight w:val="0"/>
                  <w:marTop w:val="0"/>
                  <w:marBottom w:val="0"/>
                  <w:divBdr>
                    <w:top w:val="none" w:sz="0" w:space="0" w:color="auto"/>
                    <w:left w:val="none" w:sz="0" w:space="0" w:color="auto"/>
                    <w:bottom w:val="none" w:sz="0" w:space="0" w:color="auto"/>
                    <w:right w:val="none" w:sz="0" w:space="0" w:color="auto"/>
                  </w:divBdr>
                  <w:divsChild>
                    <w:div w:id="1625312022">
                      <w:marLeft w:val="0"/>
                      <w:marRight w:val="0"/>
                      <w:marTop w:val="0"/>
                      <w:marBottom w:val="0"/>
                      <w:divBdr>
                        <w:top w:val="none" w:sz="0" w:space="0" w:color="auto"/>
                        <w:left w:val="none" w:sz="0" w:space="0" w:color="auto"/>
                        <w:bottom w:val="none" w:sz="0" w:space="0" w:color="auto"/>
                        <w:right w:val="none" w:sz="0" w:space="0" w:color="auto"/>
                      </w:divBdr>
                      <w:divsChild>
                        <w:div w:id="655451452">
                          <w:marLeft w:val="0"/>
                          <w:marRight w:val="0"/>
                          <w:marTop w:val="0"/>
                          <w:marBottom w:val="0"/>
                          <w:divBdr>
                            <w:top w:val="none" w:sz="0" w:space="0" w:color="auto"/>
                            <w:left w:val="none" w:sz="0" w:space="0" w:color="auto"/>
                            <w:bottom w:val="none" w:sz="0" w:space="0" w:color="auto"/>
                            <w:right w:val="none" w:sz="0" w:space="0" w:color="auto"/>
                          </w:divBdr>
                          <w:divsChild>
                            <w:div w:id="12560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26071881">
      <w:bodyDiv w:val="1"/>
      <w:marLeft w:val="0"/>
      <w:marRight w:val="0"/>
      <w:marTop w:val="0"/>
      <w:marBottom w:val="0"/>
      <w:divBdr>
        <w:top w:val="none" w:sz="0" w:space="0" w:color="auto"/>
        <w:left w:val="none" w:sz="0" w:space="0" w:color="auto"/>
        <w:bottom w:val="none" w:sz="0" w:space="0" w:color="auto"/>
        <w:right w:val="none" w:sz="0" w:space="0" w:color="auto"/>
      </w:divBdr>
      <w:divsChild>
        <w:div w:id="1060248278">
          <w:marLeft w:val="600"/>
          <w:marRight w:val="480"/>
          <w:marTop w:val="150"/>
          <w:marBottom w:val="150"/>
          <w:divBdr>
            <w:top w:val="none" w:sz="0" w:space="0" w:color="auto"/>
            <w:left w:val="none" w:sz="0" w:space="0" w:color="auto"/>
            <w:bottom w:val="none" w:sz="0" w:space="0" w:color="auto"/>
            <w:right w:val="none" w:sz="0" w:space="0" w:color="auto"/>
          </w:divBdr>
          <w:divsChild>
            <w:div w:id="22287790">
              <w:marLeft w:val="0"/>
              <w:marRight w:val="0"/>
              <w:marTop w:val="0"/>
              <w:marBottom w:val="0"/>
              <w:divBdr>
                <w:top w:val="none" w:sz="0" w:space="0" w:color="auto"/>
                <w:left w:val="none" w:sz="0" w:space="0" w:color="auto"/>
                <w:bottom w:val="none" w:sz="0" w:space="0" w:color="auto"/>
                <w:right w:val="none" w:sz="0" w:space="0" w:color="auto"/>
              </w:divBdr>
            </w:div>
          </w:divsChild>
        </w:div>
        <w:div w:id="605649141">
          <w:marLeft w:val="600"/>
          <w:marRight w:val="480"/>
          <w:marTop w:val="150"/>
          <w:marBottom w:val="150"/>
          <w:divBdr>
            <w:top w:val="none" w:sz="0" w:space="0" w:color="auto"/>
            <w:left w:val="none" w:sz="0" w:space="0" w:color="auto"/>
            <w:bottom w:val="none" w:sz="0" w:space="0" w:color="auto"/>
            <w:right w:val="none" w:sz="0" w:space="0" w:color="auto"/>
          </w:divBdr>
          <w:divsChild>
            <w:div w:id="14589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2912">
      <w:bodyDiv w:val="1"/>
      <w:marLeft w:val="0"/>
      <w:marRight w:val="0"/>
      <w:marTop w:val="0"/>
      <w:marBottom w:val="0"/>
      <w:divBdr>
        <w:top w:val="none" w:sz="0" w:space="0" w:color="auto"/>
        <w:left w:val="none" w:sz="0" w:space="0" w:color="auto"/>
        <w:bottom w:val="none" w:sz="0" w:space="0" w:color="auto"/>
        <w:right w:val="none" w:sz="0" w:space="0" w:color="auto"/>
      </w:divBdr>
    </w:div>
    <w:div w:id="2130200907">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21679">
      <w:bodyDiv w:val="1"/>
      <w:marLeft w:val="0"/>
      <w:marRight w:val="0"/>
      <w:marTop w:val="0"/>
      <w:marBottom w:val="0"/>
      <w:divBdr>
        <w:top w:val="none" w:sz="0" w:space="0" w:color="auto"/>
        <w:left w:val="none" w:sz="0" w:space="0" w:color="auto"/>
        <w:bottom w:val="none" w:sz="0" w:space="0" w:color="auto"/>
        <w:right w:val="none" w:sz="0" w:space="0" w:color="auto"/>
      </w:divBdr>
      <w:divsChild>
        <w:div w:id="389232490">
          <w:marLeft w:val="0"/>
          <w:marRight w:val="0"/>
          <w:marTop w:val="0"/>
          <w:marBottom w:val="0"/>
          <w:divBdr>
            <w:top w:val="none" w:sz="0" w:space="0" w:color="auto"/>
            <w:left w:val="none" w:sz="0" w:space="0" w:color="auto"/>
            <w:bottom w:val="none" w:sz="0" w:space="0" w:color="auto"/>
            <w:right w:val="none" w:sz="0" w:space="0" w:color="auto"/>
          </w:divBdr>
        </w:div>
        <w:div w:id="19209611">
          <w:marLeft w:val="0"/>
          <w:marRight w:val="0"/>
          <w:marTop w:val="0"/>
          <w:marBottom w:val="0"/>
          <w:divBdr>
            <w:top w:val="none" w:sz="0" w:space="0" w:color="auto"/>
            <w:left w:val="none" w:sz="0" w:space="0" w:color="auto"/>
            <w:bottom w:val="none" w:sz="0" w:space="0" w:color="auto"/>
            <w:right w:val="none" w:sz="0" w:space="0" w:color="auto"/>
          </w:divBdr>
        </w:div>
        <w:div w:id="20726524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ashingtonpost.com/world/south-korean-prosecutors-say-president-colluded-in-corruption-scandal/2017/03/06/3bb618f2-df75-4348-bde5-8542af2df74f_story.html?tid=a_inl&amp;utm_term=.6e11227ccece" TargetMode="External"/><Relationship Id="rId117" Type="http://schemas.openxmlformats.org/officeDocument/2006/relationships/image" Target="media/image60.png"/><Relationship Id="rId21" Type="http://schemas.openxmlformats.org/officeDocument/2006/relationships/hyperlink" Target="http://www.cnn.com/2017/03/10/asia/south-korea-president-park-geun-hye-impeachment/index.html" TargetMode="External"/><Relationship Id="rId42" Type="http://schemas.openxmlformats.org/officeDocument/2006/relationships/hyperlink" Target="http://edition.cnn.com/2017/08/28/us/harvey-houston-texas-louisiana/index.html" TargetMode="External"/><Relationship Id="rId47" Type="http://schemas.openxmlformats.org/officeDocument/2006/relationships/image" Target="media/image1.png"/><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hyperlink" Target="javascript:void(0);" TargetMode="External"/><Relationship Id="rId89" Type="http://schemas.openxmlformats.org/officeDocument/2006/relationships/image" Target="media/image35.png"/><Relationship Id="rId112" Type="http://schemas.openxmlformats.org/officeDocument/2006/relationships/image" Target="media/image55.png"/><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7.png"/><Relationship Id="rId159" Type="http://schemas.openxmlformats.org/officeDocument/2006/relationships/image" Target="media/image102.png"/><Relationship Id="rId175" Type="http://schemas.openxmlformats.org/officeDocument/2006/relationships/image" Target="media/image118.png"/><Relationship Id="rId170" Type="http://schemas.openxmlformats.org/officeDocument/2006/relationships/image" Target="media/image113.png"/><Relationship Id="rId16" Type="http://schemas.openxmlformats.org/officeDocument/2006/relationships/hyperlink" Target="http://www.cnn.com/2017/03/27/asia/south-korea-park-geun-hye/" TargetMode="External"/><Relationship Id="rId107" Type="http://schemas.openxmlformats.org/officeDocument/2006/relationships/image" Target="media/image50.png"/><Relationship Id="rId11" Type="http://schemas.openxmlformats.org/officeDocument/2006/relationships/hyperlink" Target="http://money.cnn.com/2014/09/29/technology/instagram-blocked-china/index.html" TargetMode="External"/><Relationship Id="rId32" Type="http://schemas.openxmlformats.org/officeDocument/2006/relationships/hyperlink" Target="http://www.bbc.com/news/world-europe-41172638" TargetMode="External"/><Relationship Id="rId37" Type="http://schemas.openxmlformats.org/officeDocument/2006/relationships/hyperlink" Target="http://www.bbc.co.uk/news/world-europe-38850380"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hyperlink" Target="javascript:void(0);" TargetMode="External"/><Relationship Id="rId102" Type="http://schemas.openxmlformats.org/officeDocument/2006/relationships/hyperlink" Target="javascript:void(0);" TargetMode="External"/><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160" Type="http://schemas.openxmlformats.org/officeDocument/2006/relationships/image" Target="media/image103.png"/><Relationship Id="rId165" Type="http://schemas.openxmlformats.org/officeDocument/2006/relationships/image" Target="media/image108.png"/><Relationship Id="rId22" Type="http://schemas.openxmlformats.org/officeDocument/2006/relationships/hyperlink" Target="https://twitter.com/KJM9NY/status/840197405043806209" TargetMode="External"/><Relationship Id="rId27" Type="http://schemas.openxmlformats.org/officeDocument/2006/relationships/hyperlink" Target="http://money.cnn.com/2017/02/16/technology/samsung-jay-lee-arrest-warrant/" TargetMode="External"/><Relationship Id="rId43" Type="http://schemas.openxmlformats.org/officeDocument/2006/relationships/hyperlink" Target="http://edition.cnn.com/2017/08/28/politics/harvey-hurricane-aid-congress-funding/index.html" TargetMode="External"/><Relationship Id="rId48" Type="http://schemas.openxmlformats.org/officeDocument/2006/relationships/image" Target="media/image2.png"/><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image" Target="media/image56.png"/><Relationship Id="rId118" Type="http://schemas.openxmlformats.org/officeDocument/2006/relationships/image" Target="media/image61.png"/><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hyperlink" Target="javascript:void(0);" TargetMode="External"/><Relationship Id="rId85" Type="http://schemas.openxmlformats.org/officeDocument/2006/relationships/image" Target="media/image31.png"/><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hyperlink" Target="http://www.cnn.com" TargetMode="External"/><Relationship Id="rId12" Type="http://schemas.openxmlformats.org/officeDocument/2006/relationships/hyperlink" Target="http://ireport.cnn.com/docs/DOC-1174755" TargetMode="External"/><Relationship Id="rId17" Type="http://schemas.openxmlformats.org/officeDocument/2006/relationships/hyperlink" Target="http://www.cnn.com/2016/11/02/asia/south-korea-president-scandal-explained/index.html" TargetMode="External"/><Relationship Id="rId33" Type="http://schemas.openxmlformats.org/officeDocument/2006/relationships/hyperlink" Target="http://www.bbc.co.uk/news/world-europe-34329825" TargetMode="External"/><Relationship Id="rId38" Type="http://schemas.openxmlformats.org/officeDocument/2006/relationships/hyperlink" Target="http://edition.cnn.com/2017/09/06/americas/hurricane-irma-caribbean-islands/index.html" TargetMode="External"/><Relationship Id="rId59" Type="http://schemas.openxmlformats.org/officeDocument/2006/relationships/image" Target="media/image12.png"/><Relationship Id="rId103" Type="http://schemas.openxmlformats.org/officeDocument/2006/relationships/hyperlink" Target="javascript:void(0);" TargetMode="External"/><Relationship Id="rId108" Type="http://schemas.openxmlformats.org/officeDocument/2006/relationships/image" Target="media/image51.png"/><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nn.com/2016/11/02/asia/south-korea-president-scandal-explained/" TargetMode="External"/><Relationship Id="rId28" Type="http://schemas.openxmlformats.org/officeDocument/2006/relationships/hyperlink" Target="http://www.cnbc.com/2017/03/06/skorea-special-prosecutor-president-park-colluded-with-friend-to-receive-samsung-bribe.html" TargetMode="External"/><Relationship Id="rId49" Type="http://schemas.openxmlformats.org/officeDocument/2006/relationships/image" Target="media/image3.png"/><Relationship Id="rId114" Type="http://schemas.openxmlformats.org/officeDocument/2006/relationships/image" Target="media/image57.png"/><Relationship Id="rId119" Type="http://schemas.openxmlformats.org/officeDocument/2006/relationships/image" Target="media/image62.png"/><Relationship Id="rId10" Type="http://schemas.openxmlformats.org/officeDocument/2006/relationships/hyperlink" Target="http://www.silentmajority.hk/showroom/model/T0199-blue/templateCustomWebPage.do?customWebPageId=1378455424296000289&amp;webId=1378411927359000128&amp;editCurrentLanguage=1378411927453000130" TargetMode="External"/><Relationship Id="rId31" Type="http://schemas.openxmlformats.org/officeDocument/2006/relationships/hyperlink" Target="http://www.cnn.com/2017/03/10/asia/south-korea-president-park-geun-hye-impeachment/" TargetMode="External"/><Relationship Id="rId44" Type="http://schemas.openxmlformats.org/officeDocument/2006/relationships/hyperlink" Target="https://twitter.com/hashtag/Harvey?src=hash" TargetMode="External"/><Relationship Id="rId52" Type="http://schemas.openxmlformats.org/officeDocument/2006/relationships/image" Target="media/image5.png"/><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footer" Target="footer1.xml"/><Relationship Id="rId81" Type="http://schemas.openxmlformats.org/officeDocument/2006/relationships/hyperlink" Target="javascript:void(0);" TargetMode="External"/><Relationship Id="rId86" Type="http://schemas.openxmlformats.org/officeDocument/2006/relationships/image" Target="media/image32.jpe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image" Target="media/image65.png"/><Relationship Id="rId130" Type="http://schemas.openxmlformats.org/officeDocument/2006/relationships/image" Target="media/image73.png"/><Relationship Id="rId135" Type="http://schemas.openxmlformats.org/officeDocument/2006/relationships/image" Target="media/image78.png"/><Relationship Id="rId143" Type="http://schemas.openxmlformats.org/officeDocument/2006/relationships/image" Target="media/image86.png"/><Relationship Id="rId148" Type="http://schemas.openxmlformats.org/officeDocument/2006/relationships/image" Target="media/image91.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image" Target="media/image112.png"/><Relationship Id="rId177"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yperlink" Target="http://www.cnn.com/2014/08/31/world/asia/hong-kong-elections/index.html" TargetMode="External"/><Relationship Id="rId172" Type="http://schemas.openxmlformats.org/officeDocument/2006/relationships/image" Target="media/image115.png"/><Relationship Id="rId13" Type="http://schemas.openxmlformats.org/officeDocument/2006/relationships/hyperlink" Target="http://edition.cnn.com/2014/09/29/world/asia/china-hong-kong-protests/index.html" TargetMode="External"/><Relationship Id="rId18" Type="http://schemas.openxmlformats.org/officeDocument/2006/relationships/hyperlink" Target="http://www.cnn.com/2017/03/10/asia/south-korea-president-park-geun-hye-impeachment/" TargetMode="External"/><Relationship Id="rId39" Type="http://schemas.openxmlformats.org/officeDocument/2006/relationships/hyperlink" Target="http://edition.cnn.com/2017/08/30/us/harvey-texas-louisiana/index.html" TargetMode="External"/><Relationship Id="rId109" Type="http://schemas.openxmlformats.org/officeDocument/2006/relationships/image" Target="media/image52.png"/><Relationship Id="rId34" Type="http://schemas.openxmlformats.org/officeDocument/2006/relationships/hyperlink" Target="https://twitter.com/Avramopoulos/status/905341013656576000" TargetMode="External"/><Relationship Id="rId50" Type="http://schemas.openxmlformats.org/officeDocument/2006/relationships/hyperlink" Target="javascript:;"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3.png"/><Relationship Id="rId104" Type="http://schemas.openxmlformats.org/officeDocument/2006/relationships/hyperlink" Target="javascript:void(0);" TargetMode="External"/><Relationship Id="rId120" Type="http://schemas.openxmlformats.org/officeDocument/2006/relationships/image" Target="media/image63.png"/><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8.png"/><Relationship Id="rId162"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hyperlink" Target="http://edition.cnn.com/2017/03/10/opinions/ethic-standards-south-korea-ghitis/index.html" TargetMode="External"/><Relationship Id="rId24" Type="http://schemas.openxmlformats.org/officeDocument/2006/relationships/hyperlink" Target="http://www.koreatimes.co.kr/www/news/nation/2016/10/116_217091.html" TargetMode="External"/><Relationship Id="rId40" Type="http://schemas.openxmlformats.org/officeDocument/2006/relationships/hyperlink" Target="https://www.facebook.com/derrickfordfreeman?hc_ref=ARRXCqID8ISmNTmM5WcAr09X5lEay6aBYkwksjU8uagcfCia872e_9q6arfXEFGJRqM&amp;fref=nf" TargetMode="External"/><Relationship Id="rId45" Type="http://schemas.openxmlformats.org/officeDocument/2006/relationships/hyperlink" Target="https://twitter.com/hashtag/Houston?src=hash" TargetMode="External"/><Relationship Id="rId66" Type="http://schemas.openxmlformats.org/officeDocument/2006/relationships/image" Target="media/image19.png"/><Relationship Id="rId87" Type="http://schemas.openxmlformats.org/officeDocument/2006/relationships/image" Target="media/image33.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fontTable" Target="fontTable.xml"/><Relationship Id="rId61" Type="http://schemas.openxmlformats.org/officeDocument/2006/relationships/image" Target="media/image14.png"/><Relationship Id="rId82" Type="http://schemas.openxmlformats.org/officeDocument/2006/relationships/hyperlink" Target="javascript:void(0);" TargetMode="External"/><Relationship Id="rId152" Type="http://schemas.openxmlformats.org/officeDocument/2006/relationships/image" Target="media/image95.png"/><Relationship Id="rId173" Type="http://schemas.openxmlformats.org/officeDocument/2006/relationships/image" Target="media/image116.png"/><Relationship Id="rId19" Type="http://schemas.openxmlformats.org/officeDocument/2006/relationships/hyperlink" Target="http://www.bbc.com/news/business-41033568" TargetMode="External"/><Relationship Id="rId14" Type="http://schemas.openxmlformats.org/officeDocument/2006/relationships/hyperlink" Target="http://www.cnn.com/2014/09/29/world/asia/hong-kong-protest-backgrounder/index.html" TargetMode="External"/><Relationship Id="rId30" Type="http://schemas.openxmlformats.org/officeDocument/2006/relationships/hyperlink" Target="http://edition.cnn.com/2017/03/10/opinions/ethic-standards-south-korea-ghitis/index.html" TargetMode="External"/><Relationship Id="rId35" Type="http://schemas.openxmlformats.org/officeDocument/2006/relationships/hyperlink" Target="http://www.bbc.co.uk/news/world-europe-40259268"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46.png"/><Relationship Id="rId105" Type="http://schemas.openxmlformats.org/officeDocument/2006/relationships/image" Target="media/image48.png"/><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hyperlink" Target="http://edition.cnn.com/2014/09/30/world/asia/china-hong-kong-protests/index.html" TargetMode="External"/><Relationship Id="rId51" Type="http://schemas.openxmlformats.org/officeDocument/2006/relationships/image" Target="media/image4.png"/><Relationship Id="rId72" Type="http://schemas.openxmlformats.org/officeDocument/2006/relationships/image" Target="media/image25.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s://www.washingtonpost.com/video/world/woman-at-center-of-south-korean-corruption-scandal-protests-her-innocence/2017/01/25/c465d574-e2ed-11e6-a419-eefe8eff0835_video.html" TargetMode="External"/><Relationship Id="rId46" Type="http://schemas.openxmlformats.org/officeDocument/2006/relationships/hyperlink" Target="http://www.silentmajority.hk/showroom/model/T0199-blue/templateCustomWebPage.do?customWebPageId=1378455424296000289&amp;webId=1378411927359000128&amp;editCurrentLanguage=1378411927453000130" TargetMode="External"/><Relationship Id="rId67" Type="http://schemas.openxmlformats.org/officeDocument/2006/relationships/image" Target="media/image20.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hyperlink" Target="http://www.bbc.co.uk/news/world-asia-40377564" TargetMode="External"/><Relationship Id="rId41" Type="http://schemas.openxmlformats.org/officeDocument/2006/relationships/hyperlink" Target="http://www.cnn.com/2017/08/29/us/harvey-houston-police-officer-dies/index.html" TargetMode="External"/><Relationship Id="rId62" Type="http://schemas.openxmlformats.org/officeDocument/2006/relationships/image" Target="media/image15.png"/><Relationship Id="rId83" Type="http://schemas.openxmlformats.org/officeDocument/2006/relationships/hyperlink" Target="javascript:void(0);" TargetMode="External"/><Relationship Id="rId88" Type="http://schemas.openxmlformats.org/officeDocument/2006/relationships/image" Target="media/image34.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theme" Target="theme/theme1.xml"/><Relationship Id="rId15" Type="http://schemas.openxmlformats.org/officeDocument/2006/relationships/hyperlink" Target="http://edition.cnn.com/video/data/2.0/video/international/2014/09/28/cnni-lkl-watson-hk-protests-crew-gassed.cnn.html" TargetMode="External"/><Relationship Id="rId36" Type="http://schemas.openxmlformats.org/officeDocument/2006/relationships/hyperlink" Target="http://www.bbc.co.uk/news/world-europe-35854413" TargetMode="External"/><Relationship Id="rId57" Type="http://schemas.openxmlformats.org/officeDocument/2006/relationships/image" Target="media/image10.png"/><Relationship Id="rId106" Type="http://schemas.openxmlformats.org/officeDocument/2006/relationships/image" Target="media/image49.png"/><Relationship Id="rId12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5F4F4-75A9-4042-A32E-D0BDCC6AF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12400</TotalTime>
  <Pages>67</Pages>
  <Words>19901</Words>
  <Characters>113439</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4728</cp:revision>
  <cp:lastPrinted>2017-09-25T04:24:00Z</cp:lastPrinted>
  <dcterms:created xsi:type="dcterms:W3CDTF">2017-04-17T05:04:00Z</dcterms:created>
  <dcterms:modified xsi:type="dcterms:W3CDTF">2018-05-02T08:47:00Z</dcterms:modified>
</cp:coreProperties>
</file>